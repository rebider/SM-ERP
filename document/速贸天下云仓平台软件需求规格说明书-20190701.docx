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E65BD" w14:textId="77777777" w:rsidR="004837C2" w:rsidRDefault="005F3D5F">
      <w:r>
        <w:rPr>
          <w:noProof/>
        </w:rPr>
        <w:drawing>
          <wp:inline distT="0" distB="0" distL="0" distR="0" wp14:anchorId="2569C286" wp14:editId="65585DBA">
            <wp:extent cx="1943735" cy="581660"/>
            <wp:effectExtent l="0" t="0" r="0" b="0"/>
            <wp:docPr id="2" name="Picture 4" descr="C:\Users\Administrator\Desktop\微信图片_20171024215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Administrator\Desktop\微信图片_20171024215703.png"/>
                    <pic:cNvPicPr>
                      <a:picLocks noChangeAspect="1" noChangeArrowheads="1"/>
                    </pic:cNvPicPr>
                  </pic:nvPicPr>
                  <pic:blipFill>
                    <a:blip r:embed="rId9" cstate="print"/>
                    <a:srcRect/>
                    <a:stretch>
                      <a:fillRect/>
                    </a:stretch>
                  </pic:blipFill>
                  <pic:spPr>
                    <a:xfrm>
                      <a:off x="0" y="0"/>
                      <a:ext cx="1944000" cy="581679"/>
                    </a:xfrm>
                    <a:prstGeom prst="rect">
                      <a:avLst/>
                    </a:prstGeom>
                    <a:noFill/>
                  </pic:spPr>
                </pic:pic>
              </a:graphicData>
            </a:graphic>
          </wp:inline>
        </w:drawing>
      </w:r>
    </w:p>
    <w:p w14:paraId="29D1E49E" w14:textId="77777777" w:rsidR="004837C2" w:rsidRDefault="004837C2">
      <w:pPr>
        <w:pStyle w:val="Normal0"/>
        <w:spacing w:after="120"/>
        <w:rPr>
          <w:rFonts w:ascii="微软雅黑" w:eastAsia="微软雅黑" w:hAnsi="微软雅黑"/>
          <w:b/>
          <w:sz w:val="24"/>
          <w:szCs w:val="24"/>
          <w:lang w:eastAsia="zh-CN"/>
        </w:rPr>
      </w:pPr>
    </w:p>
    <w:p w14:paraId="743C5CE2" w14:textId="77777777" w:rsidR="004837C2" w:rsidRDefault="005F3D5F">
      <w:pPr>
        <w:pStyle w:val="Normal0"/>
        <w:spacing w:after="120"/>
        <w:jc w:val="center"/>
        <w:rPr>
          <w:rFonts w:ascii="黑体" w:eastAsia="黑体" w:hAnsi="黑体"/>
          <w:b/>
          <w:sz w:val="36"/>
          <w:szCs w:val="36"/>
          <w:lang w:eastAsia="zh-CN"/>
        </w:rPr>
      </w:pPr>
      <w:r>
        <w:rPr>
          <w:rFonts w:ascii="黑体" w:eastAsia="黑体" w:hAnsi="黑体" w:hint="eastAsia"/>
          <w:b/>
          <w:sz w:val="36"/>
          <w:szCs w:val="36"/>
          <w:lang w:eastAsia="zh-CN"/>
        </w:rPr>
        <w:t>速贸</w:t>
      </w:r>
      <w:r>
        <w:rPr>
          <w:rFonts w:ascii="黑体" w:eastAsia="黑体" w:hAnsi="黑体"/>
          <w:b/>
          <w:sz w:val="36"/>
          <w:szCs w:val="36"/>
          <w:lang w:eastAsia="zh-CN"/>
        </w:rPr>
        <w:t>天下</w:t>
      </w:r>
      <w:r>
        <w:rPr>
          <w:rFonts w:ascii="黑体" w:eastAsia="黑体" w:hAnsi="黑体" w:hint="eastAsia"/>
          <w:b/>
          <w:sz w:val="36"/>
          <w:szCs w:val="36"/>
          <w:lang w:eastAsia="zh-CN"/>
        </w:rPr>
        <w:t>云仓</w:t>
      </w:r>
      <w:r>
        <w:rPr>
          <w:rFonts w:ascii="黑体" w:eastAsia="黑体" w:hAnsi="黑体"/>
          <w:b/>
          <w:sz w:val="36"/>
          <w:szCs w:val="36"/>
          <w:lang w:eastAsia="zh-CN"/>
        </w:rPr>
        <w:t>平台（</w:t>
      </w:r>
      <w:r>
        <w:rPr>
          <w:rFonts w:ascii="黑体" w:eastAsia="黑体" w:hAnsi="黑体" w:hint="eastAsia"/>
          <w:b/>
          <w:sz w:val="36"/>
          <w:szCs w:val="36"/>
          <w:lang w:eastAsia="zh-CN"/>
        </w:rPr>
        <w:t>ERP</w:t>
      </w:r>
      <w:r>
        <w:rPr>
          <w:rFonts w:ascii="黑体" w:eastAsia="黑体" w:hAnsi="黑体"/>
          <w:b/>
          <w:sz w:val="36"/>
          <w:szCs w:val="36"/>
          <w:lang w:eastAsia="zh-CN"/>
        </w:rPr>
        <w:t>）</w:t>
      </w:r>
    </w:p>
    <w:p w14:paraId="4AC441FD" w14:textId="77777777" w:rsidR="004837C2" w:rsidRDefault="005F3D5F">
      <w:pPr>
        <w:pStyle w:val="Normal0"/>
        <w:spacing w:after="120"/>
        <w:jc w:val="center"/>
        <w:rPr>
          <w:rFonts w:ascii="黑体" w:eastAsia="黑体" w:hAnsi="黑体"/>
          <w:b/>
          <w:sz w:val="36"/>
          <w:szCs w:val="36"/>
          <w:lang w:eastAsia="zh-CN"/>
        </w:rPr>
      </w:pPr>
      <w:r>
        <w:rPr>
          <w:rFonts w:ascii="黑体" w:eastAsia="黑体" w:hAnsi="黑体" w:hint="eastAsia"/>
          <w:b/>
          <w:sz w:val="36"/>
          <w:szCs w:val="36"/>
          <w:lang w:eastAsia="zh-CN"/>
        </w:rPr>
        <w:t>软件需求规格说明书</w:t>
      </w:r>
    </w:p>
    <w:p w14:paraId="6624525C" w14:textId="29723208" w:rsidR="004837C2" w:rsidRDefault="005F3D5F">
      <w:pPr>
        <w:pStyle w:val="afc"/>
        <w:spacing w:before="175" w:after="175"/>
        <w:outlineLvl w:val="9"/>
      </w:pPr>
      <w:r>
        <w:rPr>
          <w:rFonts w:hint="eastAsia"/>
        </w:rPr>
        <w:t>(v</w:t>
      </w:r>
      <w:r>
        <w:t>1.</w:t>
      </w:r>
      <w:r w:rsidR="005033C1">
        <w:t>0</w:t>
      </w:r>
      <w:r>
        <w:rPr>
          <w:rFonts w:hint="eastAsia"/>
        </w:rPr>
        <w:t>版本</w:t>
      </w:r>
      <w:r>
        <w:t>分册</w:t>
      </w:r>
      <w:r>
        <w:rPr>
          <w:rFonts w:hint="eastAsia"/>
        </w:rPr>
        <w:t>)</w:t>
      </w:r>
    </w:p>
    <w:p w14:paraId="1A789041" w14:textId="77777777" w:rsidR="004837C2" w:rsidRDefault="004837C2"/>
    <w:p w14:paraId="1E42D89E" w14:textId="77777777" w:rsidR="004837C2" w:rsidRDefault="004837C2"/>
    <w:p w14:paraId="057CF86C" w14:textId="77777777" w:rsidR="004837C2" w:rsidRDefault="004837C2"/>
    <w:p w14:paraId="2653049A" w14:textId="77777777" w:rsidR="004837C2" w:rsidRDefault="004837C2"/>
    <w:p w14:paraId="59E458B7" w14:textId="77777777" w:rsidR="004837C2" w:rsidRDefault="004837C2"/>
    <w:p w14:paraId="282C5D57" w14:textId="77777777" w:rsidR="004837C2" w:rsidRDefault="004837C2"/>
    <w:p w14:paraId="4905ABEB" w14:textId="77777777" w:rsidR="004837C2" w:rsidRDefault="004837C2"/>
    <w:p w14:paraId="79A143FD" w14:textId="77777777" w:rsidR="004837C2" w:rsidRDefault="004837C2"/>
    <w:p w14:paraId="3ABA3726" w14:textId="77777777" w:rsidR="004837C2" w:rsidRDefault="004837C2"/>
    <w:p w14:paraId="14E2788F" w14:textId="77777777" w:rsidR="004837C2" w:rsidRDefault="004837C2"/>
    <w:p w14:paraId="4F37D1ED" w14:textId="77777777" w:rsidR="004837C2" w:rsidRDefault="004837C2"/>
    <w:p w14:paraId="2B7D51FB" w14:textId="77777777" w:rsidR="004837C2" w:rsidRDefault="004837C2"/>
    <w:p w14:paraId="01BEDEB5" w14:textId="77777777" w:rsidR="004837C2" w:rsidRDefault="004837C2"/>
    <w:p w14:paraId="12727509" w14:textId="77777777" w:rsidR="004837C2" w:rsidRDefault="004837C2"/>
    <w:p w14:paraId="4C00A55A" w14:textId="77777777" w:rsidR="004837C2" w:rsidRDefault="004837C2"/>
    <w:p w14:paraId="4FD43853" w14:textId="77777777" w:rsidR="004837C2" w:rsidRDefault="004837C2"/>
    <w:p w14:paraId="1B819EB2" w14:textId="77777777" w:rsidR="004837C2" w:rsidRDefault="004837C2"/>
    <w:p w14:paraId="56B1E4A2" w14:textId="77777777" w:rsidR="004837C2" w:rsidRDefault="004837C2"/>
    <w:p w14:paraId="019D101E" w14:textId="77777777" w:rsidR="004837C2" w:rsidRDefault="004837C2"/>
    <w:p w14:paraId="01800CA5" w14:textId="77777777" w:rsidR="004837C2" w:rsidRDefault="004837C2"/>
    <w:p w14:paraId="2871BCD5" w14:textId="77777777" w:rsidR="004837C2" w:rsidRDefault="004837C2"/>
    <w:p w14:paraId="2E6600C5" w14:textId="77777777" w:rsidR="004837C2" w:rsidRDefault="005F3D5F">
      <w:pPr>
        <w:pStyle w:val="I-2-siobest--"/>
        <w:spacing w:before="175" w:after="175"/>
        <w:outlineLvl w:val="9"/>
      </w:pPr>
      <w:r>
        <w:rPr>
          <w:rFonts w:ascii="宋体" w:cs="宋体" w:hint="eastAsia"/>
          <w:color w:val="000000"/>
          <w:kern w:val="0"/>
        </w:rPr>
        <w:t>深圳</w:t>
      </w:r>
      <w:r>
        <w:rPr>
          <w:rFonts w:ascii="宋体" w:cs="宋体"/>
          <w:color w:val="000000"/>
          <w:kern w:val="0"/>
        </w:rPr>
        <w:t>闽星科技</w:t>
      </w:r>
      <w:r>
        <w:rPr>
          <w:rFonts w:ascii="宋体" w:cs="宋体" w:hint="eastAsia"/>
          <w:color w:val="000000"/>
          <w:kern w:val="0"/>
        </w:rPr>
        <w:t>有限公司</w:t>
      </w:r>
    </w:p>
    <w:p w14:paraId="1A385867" w14:textId="77777777" w:rsidR="004837C2" w:rsidRDefault="005F3D5F">
      <w:pPr>
        <w:jc w:val="center"/>
        <w:rPr>
          <w:rFonts w:ascii="黑体" w:eastAsia="黑体" w:hAnsi="黑体"/>
          <w:b/>
        </w:rPr>
      </w:pPr>
      <w:r>
        <w:rPr>
          <w:rFonts w:ascii="黑体" w:eastAsia="黑体" w:hAnsi="黑体" w:hint="eastAsia"/>
          <w:b/>
        </w:rPr>
        <w:t>2019年</w:t>
      </w:r>
      <w:r>
        <w:rPr>
          <w:rFonts w:ascii="黑体" w:eastAsia="黑体" w:hAnsi="黑体"/>
          <w:b/>
        </w:rPr>
        <w:t>2</w:t>
      </w:r>
      <w:r>
        <w:rPr>
          <w:rFonts w:ascii="黑体" w:eastAsia="黑体" w:hAnsi="黑体" w:hint="eastAsia"/>
          <w:b/>
        </w:rPr>
        <w:t>月</w:t>
      </w:r>
      <w:r>
        <w:rPr>
          <w:rFonts w:ascii="黑体" w:eastAsia="黑体" w:hAnsi="黑体"/>
          <w:b/>
        </w:rPr>
        <w:t>18</w:t>
      </w:r>
      <w:r>
        <w:rPr>
          <w:rFonts w:ascii="黑体" w:eastAsia="黑体" w:hAnsi="黑体" w:hint="eastAsia"/>
          <w:b/>
        </w:rPr>
        <w:t>日</w:t>
      </w:r>
    </w:p>
    <w:p w14:paraId="7EA4268B" w14:textId="77777777" w:rsidR="004837C2" w:rsidRDefault="004837C2"/>
    <w:p w14:paraId="7A6790C0" w14:textId="77777777" w:rsidR="004837C2" w:rsidRDefault="004837C2"/>
    <w:p w14:paraId="72290DB5" w14:textId="77777777" w:rsidR="004837C2" w:rsidRDefault="005F3D5F">
      <w:pPr>
        <w:pStyle w:val="afc"/>
        <w:spacing w:before="175" w:after="175"/>
        <w:outlineLvl w:val="9"/>
      </w:pPr>
      <w:bookmarkStart w:id="0" w:name="_Toc286931831"/>
      <w:bookmarkStart w:id="1" w:name="_Toc290556886"/>
      <w:r>
        <w:rPr>
          <w:rFonts w:hint="eastAsia"/>
        </w:rPr>
        <w:lastRenderedPageBreak/>
        <w:t>软件需求规格说明书</w:t>
      </w:r>
    </w:p>
    <w:tbl>
      <w:tblPr>
        <w:tblW w:w="90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900"/>
        <w:gridCol w:w="428"/>
        <w:gridCol w:w="708"/>
        <w:gridCol w:w="2337"/>
        <w:gridCol w:w="903"/>
        <w:gridCol w:w="1267"/>
        <w:gridCol w:w="1613"/>
      </w:tblGrid>
      <w:tr w:rsidR="004837C2" w14:paraId="35BC1CD3" w14:textId="77777777">
        <w:trPr>
          <w:cantSplit/>
        </w:trPr>
        <w:tc>
          <w:tcPr>
            <w:tcW w:w="1800" w:type="dxa"/>
            <w:gridSpan w:val="2"/>
            <w:shd w:val="clear" w:color="auto" w:fill="E6E6E6"/>
          </w:tcPr>
          <w:p w14:paraId="2BFFD19D" w14:textId="77777777" w:rsidR="004837C2" w:rsidRDefault="005F3D5F">
            <w:pPr>
              <w:jc w:val="center"/>
            </w:pPr>
            <w:r>
              <w:rPr>
                <w:rFonts w:hAnsi="宋体"/>
              </w:rPr>
              <w:t>简介</w:t>
            </w:r>
          </w:p>
        </w:tc>
        <w:tc>
          <w:tcPr>
            <w:tcW w:w="7256" w:type="dxa"/>
            <w:gridSpan w:val="6"/>
            <w:vAlign w:val="center"/>
          </w:tcPr>
          <w:p w14:paraId="10194D6E" w14:textId="77777777" w:rsidR="004837C2" w:rsidRDefault="005F3D5F">
            <w:pPr>
              <w:rPr>
                <w:rFonts w:ascii="宋体" w:hAnsi="宋体"/>
                <w:szCs w:val="18"/>
              </w:rPr>
            </w:pPr>
            <w:r>
              <w:rPr>
                <w:rFonts w:ascii="宋体" w:hAnsi="宋体" w:hint="eastAsia"/>
                <w:szCs w:val="18"/>
              </w:rPr>
              <w:t>速</w:t>
            </w:r>
            <w:r>
              <w:rPr>
                <w:rFonts w:ascii="宋体" w:hAnsi="宋体"/>
                <w:szCs w:val="18"/>
              </w:rPr>
              <w:t>贸天下</w:t>
            </w:r>
            <w:r>
              <w:rPr>
                <w:rFonts w:ascii="宋体" w:hAnsi="宋体" w:hint="eastAsia"/>
                <w:szCs w:val="18"/>
              </w:rPr>
              <w:t>云</w:t>
            </w:r>
            <w:r>
              <w:rPr>
                <w:rFonts w:ascii="宋体" w:hAnsi="宋体"/>
                <w:szCs w:val="18"/>
              </w:rPr>
              <w:t>仓平</w:t>
            </w:r>
            <w:r>
              <w:rPr>
                <w:rFonts w:ascii="宋体" w:hAnsi="宋体" w:hint="eastAsia"/>
                <w:szCs w:val="18"/>
              </w:rPr>
              <w:t>台软件需求规格</w:t>
            </w:r>
            <w:r>
              <w:rPr>
                <w:rFonts w:hint="eastAsia"/>
              </w:rPr>
              <w:t>定义描述文档（</w:t>
            </w:r>
            <w:r>
              <w:rPr>
                <w:rFonts w:ascii="宋体" w:hAnsi="宋体" w:hint="eastAsia"/>
                <w:szCs w:val="18"/>
              </w:rPr>
              <w:t>v1.0版本</w:t>
            </w:r>
            <w:r>
              <w:t>分册）</w:t>
            </w:r>
            <w:r>
              <w:rPr>
                <w:rFonts w:hint="eastAsia"/>
              </w:rPr>
              <w:t>。</w:t>
            </w:r>
          </w:p>
        </w:tc>
      </w:tr>
      <w:tr w:rsidR="004837C2" w14:paraId="778CF65B" w14:textId="77777777">
        <w:trPr>
          <w:cantSplit/>
        </w:trPr>
        <w:tc>
          <w:tcPr>
            <w:tcW w:w="1800" w:type="dxa"/>
            <w:gridSpan w:val="2"/>
            <w:tcBorders>
              <w:bottom w:val="single" w:sz="4" w:space="0" w:color="auto"/>
            </w:tcBorders>
            <w:shd w:val="clear" w:color="auto" w:fill="E6E6E6"/>
          </w:tcPr>
          <w:p w14:paraId="0CAA9669" w14:textId="77777777" w:rsidR="004837C2" w:rsidRDefault="005F3D5F">
            <w:pPr>
              <w:jc w:val="center"/>
            </w:pPr>
            <w:r>
              <w:rPr>
                <w:rFonts w:hAnsi="宋体"/>
              </w:rPr>
              <w:t>目的</w:t>
            </w:r>
          </w:p>
        </w:tc>
        <w:tc>
          <w:tcPr>
            <w:tcW w:w="7256" w:type="dxa"/>
            <w:gridSpan w:val="6"/>
            <w:tcBorders>
              <w:bottom w:val="single" w:sz="4" w:space="0" w:color="auto"/>
            </w:tcBorders>
            <w:vAlign w:val="center"/>
          </w:tcPr>
          <w:p w14:paraId="0758DFC3" w14:textId="77777777" w:rsidR="004837C2" w:rsidRDefault="005F3D5F">
            <w:r>
              <w:rPr>
                <w:rFonts w:hint="eastAsia"/>
              </w:rPr>
              <w:t>定义软件需求，为设计、开发、验收等活动提供依据。</w:t>
            </w:r>
          </w:p>
        </w:tc>
      </w:tr>
      <w:tr w:rsidR="004837C2" w14:paraId="085F3B63" w14:textId="77777777">
        <w:trPr>
          <w:cantSplit/>
          <w:trHeight w:val="834"/>
        </w:trPr>
        <w:tc>
          <w:tcPr>
            <w:tcW w:w="6176" w:type="dxa"/>
            <w:gridSpan w:val="6"/>
            <w:shd w:val="clear" w:color="auto" w:fill="E6E6E6"/>
            <w:vAlign w:val="center"/>
          </w:tcPr>
          <w:p w14:paraId="75D3FBF0" w14:textId="77777777" w:rsidR="004837C2" w:rsidRDefault="005F3D5F">
            <w:pPr>
              <w:jc w:val="center"/>
            </w:pPr>
            <w:r>
              <w:rPr>
                <w:rFonts w:hAnsi="宋体"/>
              </w:rPr>
              <w:t>更新历史</w:t>
            </w:r>
          </w:p>
        </w:tc>
        <w:tc>
          <w:tcPr>
            <w:tcW w:w="2880" w:type="dxa"/>
            <w:gridSpan w:val="2"/>
            <w:shd w:val="clear" w:color="auto" w:fill="E6E6E6"/>
          </w:tcPr>
          <w:p w14:paraId="60752231" w14:textId="77777777" w:rsidR="004837C2" w:rsidRDefault="005F3D5F">
            <w:pPr>
              <w:jc w:val="center"/>
            </w:pPr>
            <w:r>
              <w:rPr>
                <w:rFonts w:hAnsi="宋体"/>
              </w:rPr>
              <w:t>客户签收</w:t>
            </w:r>
          </w:p>
          <w:p w14:paraId="08ADA352" w14:textId="77777777" w:rsidR="004837C2" w:rsidRDefault="005F3D5F">
            <w:pPr>
              <w:jc w:val="center"/>
            </w:pPr>
            <w:r>
              <w:t>(</w:t>
            </w:r>
            <w:r>
              <w:rPr>
                <w:rFonts w:hAnsi="宋体"/>
              </w:rPr>
              <w:t>如有意见，请在收到此份计划后</w:t>
            </w:r>
            <w:r>
              <w:rPr>
                <w:rFonts w:hint="eastAsia"/>
              </w:rPr>
              <w:t>三</w:t>
            </w:r>
            <w:r>
              <w:rPr>
                <w:rFonts w:hAnsi="宋体"/>
              </w:rPr>
              <w:t>日内提出</w:t>
            </w:r>
            <w:r>
              <w:t>)</w:t>
            </w:r>
          </w:p>
        </w:tc>
      </w:tr>
      <w:tr w:rsidR="004837C2" w14:paraId="4EFDEEE2" w14:textId="77777777">
        <w:trPr>
          <w:cantSplit/>
        </w:trPr>
        <w:tc>
          <w:tcPr>
            <w:tcW w:w="900" w:type="dxa"/>
            <w:shd w:val="clear" w:color="auto" w:fill="E6E6E6"/>
          </w:tcPr>
          <w:p w14:paraId="4875FA17" w14:textId="77777777" w:rsidR="004837C2" w:rsidRDefault="005F3D5F">
            <w:pPr>
              <w:jc w:val="center"/>
            </w:pPr>
            <w:r>
              <w:rPr>
                <w:rFonts w:hAnsi="宋体"/>
              </w:rPr>
              <w:t>编写人</w:t>
            </w:r>
          </w:p>
        </w:tc>
        <w:tc>
          <w:tcPr>
            <w:tcW w:w="1328" w:type="dxa"/>
            <w:gridSpan w:val="2"/>
            <w:shd w:val="clear" w:color="auto" w:fill="E6E6E6"/>
          </w:tcPr>
          <w:p w14:paraId="710815E0" w14:textId="77777777" w:rsidR="004837C2" w:rsidRDefault="005F3D5F">
            <w:pPr>
              <w:jc w:val="center"/>
            </w:pPr>
            <w:r>
              <w:rPr>
                <w:rFonts w:hAnsi="宋体"/>
              </w:rPr>
              <w:t>日期</w:t>
            </w:r>
          </w:p>
        </w:tc>
        <w:tc>
          <w:tcPr>
            <w:tcW w:w="3045" w:type="dxa"/>
            <w:gridSpan w:val="2"/>
            <w:shd w:val="clear" w:color="auto" w:fill="E6E6E6"/>
          </w:tcPr>
          <w:p w14:paraId="5E3C2431" w14:textId="77777777" w:rsidR="004837C2" w:rsidRDefault="005F3D5F">
            <w:pPr>
              <w:jc w:val="center"/>
            </w:pPr>
            <w:r>
              <w:rPr>
                <w:rFonts w:hAnsi="宋体"/>
              </w:rPr>
              <w:t>变更内容</w:t>
            </w:r>
          </w:p>
        </w:tc>
        <w:tc>
          <w:tcPr>
            <w:tcW w:w="903" w:type="dxa"/>
            <w:shd w:val="clear" w:color="auto" w:fill="E6E6E6"/>
          </w:tcPr>
          <w:p w14:paraId="44454258" w14:textId="77777777" w:rsidR="004837C2" w:rsidRDefault="005F3D5F">
            <w:pPr>
              <w:jc w:val="center"/>
            </w:pPr>
            <w:r>
              <w:rPr>
                <w:rFonts w:hint="eastAsia"/>
              </w:rPr>
              <w:t>版本</w:t>
            </w:r>
          </w:p>
        </w:tc>
        <w:tc>
          <w:tcPr>
            <w:tcW w:w="1267" w:type="dxa"/>
            <w:shd w:val="clear" w:color="auto" w:fill="E6E6E6"/>
          </w:tcPr>
          <w:p w14:paraId="300EFBF1" w14:textId="77777777" w:rsidR="004837C2" w:rsidRDefault="005F3D5F">
            <w:pPr>
              <w:jc w:val="center"/>
            </w:pPr>
            <w:r>
              <w:rPr>
                <w:rFonts w:hAnsi="宋体"/>
              </w:rPr>
              <w:t>签收人</w:t>
            </w:r>
          </w:p>
        </w:tc>
        <w:tc>
          <w:tcPr>
            <w:tcW w:w="1613" w:type="dxa"/>
            <w:shd w:val="clear" w:color="auto" w:fill="E6E6E6"/>
          </w:tcPr>
          <w:p w14:paraId="49E41B73" w14:textId="77777777" w:rsidR="004837C2" w:rsidRDefault="005F3D5F">
            <w:pPr>
              <w:jc w:val="center"/>
            </w:pPr>
            <w:r>
              <w:rPr>
                <w:rFonts w:hAnsi="宋体"/>
              </w:rPr>
              <w:t>签收日期</w:t>
            </w:r>
          </w:p>
        </w:tc>
      </w:tr>
      <w:tr w:rsidR="004837C2" w14:paraId="074239C7" w14:textId="77777777">
        <w:trPr>
          <w:cantSplit/>
        </w:trPr>
        <w:tc>
          <w:tcPr>
            <w:tcW w:w="900" w:type="dxa"/>
          </w:tcPr>
          <w:p w14:paraId="7EC22159" w14:textId="77777777" w:rsidR="004837C2" w:rsidRDefault="005F3D5F">
            <w:pPr>
              <w:jc w:val="center"/>
            </w:pPr>
            <w:r>
              <w:rPr>
                <w:rFonts w:hint="eastAsia"/>
              </w:rPr>
              <w:t>伍</w:t>
            </w:r>
            <w:r>
              <w:t>胤俊</w:t>
            </w:r>
          </w:p>
        </w:tc>
        <w:tc>
          <w:tcPr>
            <w:tcW w:w="1328" w:type="dxa"/>
            <w:gridSpan w:val="2"/>
          </w:tcPr>
          <w:p w14:paraId="78865DF2" w14:textId="77777777" w:rsidR="004837C2" w:rsidRDefault="005F3D5F">
            <w:pPr>
              <w:jc w:val="center"/>
            </w:pPr>
            <w:r>
              <w:rPr>
                <w:rFonts w:hint="eastAsia"/>
              </w:rPr>
              <w:t>2019</w:t>
            </w:r>
            <w:r>
              <w:t>-1-23</w:t>
            </w:r>
          </w:p>
        </w:tc>
        <w:tc>
          <w:tcPr>
            <w:tcW w:w="3045" w:type="dxa"/>
            <w:gridSpan w:val="2"/>
          </w:tcPr>
          <w:p w14:paraId="55CF0E9D" w14:textId="77777777" w:rsidR="004837C2" w:rsidRDefault="004837C2">
            <w:pPr>
              <w:jc w:val="center"/>
            </w:pPr>
          </w:p>
        </w:tc>
        <w:tc>
          <w:tcPr>
            <w:tcW w:w="903" w:type="dxa"/>
          </w:tcPr>
          <w:p w14:paraId="03708710" w14:textId="77777777" w:rsidR="004837C2" w:rsidRDefault="005F3D5F">
            <w:pPr>
              <w:jc w:val="center"/>
            </w:pPr>
            <w:r>
              <w:rPr>
                <w:rFonts w:ascii="宋体" w:hAnsi="宋体"/>
                <w:szCs w:val="18"/>
              </w:rPr>
              <w:t>v</w:t>
            </w:r>
            <w:r>
              <w:rPr>
                <w:rFonts w:ascii="宋体" w:hAnsi="宋体" w:hint="eastAsia"/>
                <w:szCs w:val="18"/>
              </w:rPr>
              <w:t>1.0</w:t>
            </w:r>
          </w:p>
        </w:tc>
        <w:tc>
          <w:tcPr>
            <w:tcW w:w="1267" w:type="dxa"/>
          </w:tcPr>
          <w:p w14:paraId="0EFA251E" w14:textId="77777777" w:rsidR="004837C2" w:rsidRDefault="004837C2">
            <w:pPr>
              <w:jc w:val="center"/>
            </w:pPr>
          </w:p>
        </w:tc>
        <w:tc>
          <w:tcPr>
            <w:tcW w:w="1613" w:type="dxa"/>
          </w:tcPr>
          <w:p w14:paraId="2D6E9B22" w14:textId="77777777" w:rsidR="004837C2" w:rsidRDefault="004837C2">
            <w:pPr>
              <w:jc w:val="center"/>
            </w:pPr>
          </w:p>
        </w:tc>
      </w:tr>
      <w:tr w:rsidR="004837C2" w14:paraId="4EF0A5FC" w14:textId="77777777">
        <w:trPr>
          <w:cantSplit/>
        </w:trPr>
        <w:tc>
          <w:tcPr>
            <w:tcW w:w="900" w:type="dxa"/>
          </w:tcPr>
          <w:p w14:paraId="12AF3347" w14:textId="77777777" w:rsidR="004837C2" w:rsidRDefault="005F3D5F">
            <w:pPr>
              <w:jc w:val="center"/>
            </w:pPr>
            <w:r>
              <w:rPr>
                <w:rFonts w:hint="eastAsia"/>
              </w:rPr>
              <w:t>郭</w:t>
            </w:r>
            <w:r>
              <w:t>荣</w:t>
            </w:r>
          </w:p>
        </w:tc>
        <w:tc>
          <w:tcPr>
            <w:tcW w:w="1328" w:type="dxa"/>
            <w:gridSpan w:val="2"/>
          </w:tcPr>
          <w:p w14:paraId="664EF62B" w14:textId="77777777" w:rsidR="004837C2" w:rsidRDefault="005F3D5F">
            <w:pPr>
              <w:jc w:val="center"/>
            </w:pPr>
            <w:r>
              <w:rPr>
                <w:rFonts w:hint="eastAsia"/>
              </w:rPr>
              <w:t>2019</w:t>
            </w:r>
            <w:r>
              <w:t>-1-23</w:t>
            </w:r>
          </w:p>
        </w:tc>
        <w:tc>
          <w:tcPr>
            <w:tcW w:w="3045" w:type="dxa"/>
            <w:gridSpan w:val="2"/>
          </w:tcPr>
          <w:p w14:paraId="7E46C57B" w14:textId="77777777" w:rsidR="004837C2" w:rsidRDefault="004837C2">
            <w:pPr>
              <w:jc w:val="center"/>
            </w:pPr>
          </w:p>
        </w:tc>
        <w:tc>
          <w:tcPr>
            <w:tcW w:w="903" w:type="dxa"/>
          </w:tcPr>
          <w:p w14:paraId="7C12F52B" w14:textId="77777777" w:rsidR="004837C2" w:rsidRDefault="005F3D5F">
            <w:pPr>
              <w:jc w:val="center"/>
            </w:pPr>
            <w:r>
              <w:rPr>
                <w:rFonts w:ascii="宋体" w:hAnsi="宋体"/>
                <w:szCs w:val="18"/>
              </w:rPr>
              <w:t>v</w:t>
            </w:r>
            <w:r>
              <w:rPr>
                <w:rFonts w:ascii="宋体" w:hAnsi="宋体" w:hint="eastAsia"/>
                <w:szCs w:val="18"/>
              </w:rPr>
              <w:t>1.0</w:t>
            </w:r>
          </w:p>
        </w:tc>
        <w:tc>
          <w:tcPr>
            <w:tcW w:w="1267" w:type="dxa"/>
          </w:tcPr>
          <w:p w14:paraId="7E546BA0" w14:textId="77777777" w:rsidR="004837C2" w:rsidRDefault="004837C2">
            <w:pPr>
              <w:jc w:val="center"/>
            </w:pPr>
          </w:p>
        </w:tc>
        <w:tc>
          <w:tcPr>
            <w:tcW w:w="1613" w:type="dxa"/>
          </w:tcPr>
          <w:p w14:paraId="07B1E6D1" w14:textId="77777777" w:rsidR="004837C2" w:rsidRDefault="004837C2">
            <w:pPr>
              <w:jc w:val="center"/>
            </w:pPr>
          </w:p>
        </w:tc>
      </w:tr>
      <w:tr w:rsidR="004837C2" w14:paraId="737481CE" w14:textId="77777777">
        <w:trPr>
          <w:cantSplit/>
        </w:trPr>
        <w:tc>
          <w:tcPr>
            <w:tcW w:w="900" w:type="dxa"/>
          </w:tcPr>
          <w:p w14:paraId="011C8805" w14:textId="77777777" w:rsidR="004837C2" w:rsidRDefault="004837C2">
            <w:pPr>
              <w:jc w:val="center"/>
            </w:pPr>
          </w:p>
        </w:tc>
        <w:tc>
          <w:tcPr>
            <w:tcW w:w="1328" w:type="dxa"/>
            <w:gridSpan w:val="2"/>
          </w:tcPr>
          <w:p w14:paraId="3E9AE8A1" w14:textId="77777777" w:rsidR="004837C2" w:rsidRDefault="004837C2">
            <w:pPr>
              <w:jc w:val="center"/>
            </w:pPr>
          </w:p>
        </w:tc>
        <w:tc>
          <w:tcPr>
            <w:tcW w:w="3045" w:type="dxa"/>
            <w:gridSpan w:val="2"/>
          </w:tcPr>
          <w:p w14:paraId="57DB46E6" w14:textId="77777777" w:rsidR="004837C2" w:rsidRDefault="004837C2">
            <w:pPr>
              <w:jc w:val="center"/>
            </w:pPr>
          </w:p>
        </w:tc>
        <w:tc>
          <w:tcPr>
            <w:tcW w:w="903" w:type="dxa"/>
          </w:tcPr>
          <w:p w14:paraId="123BC5C4" w14:textId="77777777" w:rsidR="004837C2" w:rsidRDefault="004837C2">
            <w:pPr>
              <w:jc w:val="center"/>
            </w:pPr>
          </w:p>
        </w:tc>
        <w:tc>
          <w:tcPr>
            <w:tcW w:w="1267" w:type="dxa"/>
          </w:tcPr>
          <w:p w14:paraId="1A1EAC60" w14:textId="77777777" w:rsidR="004837C2" w:rsidRDefault="004837C2">
            <w:pPr>
              <w:jc w:val="center"/>
            </w:pPr>
          </w:p>
        </w:tc>
        <w:tc>
          <w:tcPr>
            <w:tcW w:w="1613" w:type="dxa"/>
          </w:tcPr>
          <w:p w14:paraId="25C78CE2" w14:textId="77777777" w:rsidR="004837C2" w:rsidRDefault="004837C2">
            <w:pPr>
              <w:jc w:val="center"/>
            </w:pPr>
          </w:p>
        </w:tc>
      </w:tr>
      <w:tr w:rsidR="004837C2" w14:paraId="68D637C8" w14:textId="77777777">
        <w:trPr>
          <w:cantSplit/>
        </w:trPr>
        <w:tc>
          <w:tcPr>
            <w:tcW w:w="900" w:type="dxa"/>
          </w:tcPr>
          <w:p w14:paraId="57A4B585" w14:textId="77777777" w:rsidR="004837C2" w:rsidRDefault="004837C2">
            <w:pPr>
              <w:jc w:val="center"/>
            </w:pPr>
          </w:p>
        </w:tc>
        <w:tc>
          <w:tcPr>
            <w:tcW w:w="1328" w:type="dxa"/>
            <w:gridSpan w:val="2"/>
          </w:tcPr>
          <w:p w14:paraId="64D4888E" w14:textId="77777777" w:rsidR="004837C2" w:rsidRDefault="004837C2">
            <w:pPr>
              <w:jc w:val="center"/>
            </w:pPr>
          </w:p>
        </w:tc>
        <w:tc>
          <w:tcPr>
            <w:tcW w:w="3045" w:type="dxa"/>
            <w:gridSpan w:val="2"/>
          </w:tcPr>
          <w:p w14:paraId="4887963D" w14:textId="77777777" w:rsidR="004837C2" w:rsidRDefault="004837C2">
            <w:pPr>
              <w:jc w:val="center"/>
            </w:pPr>
          </w:p>
        </w:tc>
        <w:tc>
          <w:tcPr>
            <w:tcW w:w="903" w:type="dxa"/>
          </w:tcPr>
          <w:p w14:paraId="149B7628" w14:textId="77777777" w:rsidR="004837C2" w:rsidRDefault="004837C2">
            <w:pPr>
              <w:jc w:val="center"/>
            </w:pPr>
          </w:p>
        </w:tc>
        <w:tc>
          <w:tcPr>
            <w:tcW w:w="1267" w:type="dxa"/>
          </w:tcPr>
          <w:p w14:paraId="2B10A7C3" w14:textId="77777777" w:rsidR="004837C2" w:rsidRDefault="004837C2">
            <w:pPr>
              <w:jc w:val="center"/>
            </w:pPr>
          </w:p>
        </w:tc>
        <w:tc>
          <w:tcPr>
            <w:tcW w:w="1613" w:type="dxa"/>
          </w:tcPr>
          <w:p w14:paraId="3900A567" w14:textId="77777777" w:rsidR="004837C2" w:rsidRDefault="004837C2">
            <w:pPr>
              <w:jc w:val="center"/>
            </w:pPr>
          </w:p>
        </w:tc>
      </w:tr>
      <w:tr w:rsidR="004837C2" w14:paraId="7204DC23" w14:textId="77777777">
        <w:trPr>
          <w:cantSplit/>
        </w:trPr>
        <w:tc>
          <w:tcPr>
            <w:tcW w:w="900" w:type="dxa"/>
            <w:tcBorders>
              <w:bottom w:val="single" w:sz="4" w:space="0" w:color="auto"/>
            </w:tcBorders>
          </w:tcPr>
          <w:p w14:paraId="7D26EBEA" w14:textId="77777777" w:rsidR="004837C2" w:rsidRDefault="004837C2">
            <w:pPr>
              <w:jc w:val="center"/>
            </w:pPr>
          </w:p>
        </w:tc>
        <w:tc>
          <w:tcPr>
            <w:tcW w:w="1328" w:type="dxa"/>
            <w:gridSpan w:val="2"/>
            <w:tcBorders>
              <w:bottom w:val="single" w:sz="4" w:space="0" w:color="auto"/>
            </w:tcBorders>
          </w:tcPr>
          <w:p w14:paraId="59355E4D" w14:textId="77777777" w:rsidR="004837C2" w:rsidRDefault="004837C2">
            <w:pPr>
              <w:jc w:val="center"/>
            </w:pPr>
          </w:p>
        </w:tc>
        <w:tc>
          <w:tcPr>
            <w:tcW w:w="3045" w:type="dxa"/>
            <w:gridSpan w:val="2"/>
            <w:tcBorders>
              <w:bottom w:val="single" w:sz="4" w:space="0" w:color="auto"/>
            </w:tcBorders>
          </w:tcPr>
          <w:p w14:paraId="6F6F9832" w14:textId="77777777" w:rsidR="004837C2" w:rsidRDefault="004837C2">
            <w:pPr>
              <w:jc w:val="center"/>
            </w:pPr>
          </w:p>
        </w:tc>
        <w:tc>
          <w:tcPr>
            <w:tcW w:w="903" w:type="dxa"/>
            <w:tcBorders>
              <w:bottom w:val="single" w:sz="4" w:space="0" w:color="auto"/>
            </w:tcBorders>
          </w:tcPr>
          <w:p w14:paraId="272EA968" w14:textId="77777777" w:rsidR="004837C2" w:rsidRDefault="004837C2">
            <w:pPr>
              <w:jc w:val="center"/>
            </w:pPr>
          </w:p>
        </w:tc>
        <w:tc>
          <w:tcPr>
            <w:tcW w:w="1267" w:type="dxa"/>
            <w:tcBorders>
              <w:bottom w:val="single" w:sz="4" w:space="0" w:color="auto"/>
            </w:tcBorders>
          </w:tcPr>
          <w:p w14:paraId="4425BC58" w14:textId="77777777" w:rsidR="004837C2" w:rsidRDefault="004837C2">
            <w:pPr>
              <w:jc w:val="center"/>
            </w:pPr>
          </w:p>
        </w:tc>
        <w:tc>
          <w:tcPr>
            <w:tcW w:w="1613" w:type="dxa"/>
            <w:tcBorders>
              <w:bottom w:val="single" w:sz="4" w:space="0" w:color="auto"/>
            </w:tcBorders>
          </w:tcPr>
          <w:p w14:paraId="76B75355" w14:textId="77777777" w:rsidR="004837C2" w:rsidRDefault="004837C2">
            <w:pPr>
              <w:jc w:val="center"/>
            </w:pPr>
          </w:p>
        </w:tc>
      </w:tr>
      <w:tr w:rsidR="004837C2" w14:paraId="663083D2" w14:textId="77777777">
        <w:trPr>
          <w:cantSplit/>
        </w:trPr>
        <w:tc>
          <w:tcPr>
            <w:tcW w:w="900" w:type="dxa"/>
            <w:shd w:val="clear" w:color="auto" w:fill="E6E6E6"/>
          </w:tcPr>
          <w:p w14:paraId="3F7E1916" w14:textId="77777777" w:rsidR="004837C2" w:rsidRDefault="005F3D5F">
            <w:pPr>
              <w:jc w:val="center"/>
            </w:pPr>
            <w:r>
              <w:rPr>
                <w:rFonts w:hAnsi="宋体"/>
              </w:rPr>
              <w:t>审核人</w:t>
            </w:r>
          </w:p>
        </w:tc>
        <w:tc>
          <w:tcPr>
            <w:tcW w:w="2036" w:type="dxa"/>
            <w:gridSpan w:val="3"/>
            <w:shd w:val="clear" w:color="auto" w:fill="E6E6E6"/>
          </w:tcPr>
          <w:p w14:paraId="639529E5" w14:textId="77777777" w:rsidR="004837C2" w:rsidRDefault="005F3D5F">
            <w:pPr>
              <w:jc w:val="center"/>
            </w:pPr>
            <w:r>
              <w:rPr>
                <w:rFonts w:hAnsi="宋体"/>
              </w:rPr>
              <w:t>审核时间</w:t>
            </w:r>
          </w:p>
        </w:tc>
        <w:tc>
          <w:tcPr>
            <w:tcW w:w="6120" w:type="dxa"/>
            <w:gridSpan w:val="4"/>
            <w:shd w:val="clear" w:color="auto" w:fill="E6E6E6"/>
          </w:tcPr>
          <w:p w14:paraId="6C752C47" w14:textId="77777777" w:rsidR="004837C2" w:rsidRDefault="005F3D5F">
            <w:pPr>
              <w:jc w:val="center"/>
            </w:pPr>
            <w:r>
              <w:rPr>
                <w:rFonts w:hAnsi="宋体"/>
              </w:rPr>
              <w:t>审核意见</w:t>
            </w:r>
          </w:p>
        </w:tc>
      </w:tr>
      <w:tr w:rsidR="004837C2" w14:paraId="4CDC4415" w14:textId="77777777">
        <w:trPr>
          <w:cantSplit/>
        </w:trPr>
        <w:tc>
          <w:tcPr>
            <w:tcW w:w="900" w:type="dxa"/>
            <w:tcBorders>
              <w:bottom w:val="single" w:sz="4" w:space="0" w:color="auto"/>
            </w:tcBorders>
          </w:tcPr>
          <w:p w14:paraId="6E3DFC02" w14:textId="77777777" w:rsidR="004837C2" w:rsidRDefault="005F3D5F">
            <w:pPr>
              <w:jc w:val="center"/>
            </w:pPr>
            <w:r>
              <w:rPr>
                <w:rFonts w:hint="eastAsia"/>
              </w:rPr>
              <w:t>王</w:t>
            </w:r>
            <w:r>
              <w:t>乙江</w:t>
            </w:r>
          </w:p>
        </w:tc>
        <w:tc>
          <w:tcPr>
            <w:tcW w:w="2036" w:type="dxa"/>
            <w:gridSpan w:val="3"/>
            <w:tcBorders>
              <w:bottom w:val="single" w:sz="4" w:space="0" w:color="auto"/>
            </w:tcBorders>
          </w:tcPr>
          <w:p w14:paraId="5AF9C812" w14:textId="77777777" w:rsidR="004837C2" w:rsidRDefault="004837C2">
            <w:pPr>
              <w:jc w:val="center"/>
            </w:pPr>
          </w:p>
        </w:tc>
        <w:tc>
          <w:tcPr>
            <w:tcW w:w="6120" w:type="dxa"/>
            <w:gridSpan w:val="4"/>
            <w:tcBorders>
              <w:bottom w:val="single" w:sz="4" w:space="0" w:color="auto"/>
            </w:tcBorders>
          </w:tcPr>
          <w:p w14:paraId="3B7D3162" w14:textId="77777777" w:rsidR="004837C2" w:rsidRDefault="004837C2">
            <w:pPr>
              <w:jc w:val="center"/>
            </w:pPr>
          </w:p>
        </w:tc>
      </w:tr>
      <w:tr w:rsidR="004837C2" w14:paraId="4DB03A8C" w14:textId="77777777">
        <w:trPr>
          <w:cantSplit/>
        </w:trPr>
        <w:tc>
          <w:tcPr>
            <w:tcW w:w="900" w:type="dxa"/>
            <w:shd w:val="clear" w:color="auto" w:fill="E6E6E6"/>
          </w:tcPr>
          <w:p w14:paraId="392CBE68" w14:textId="77777777" w:rsidR="004837C2" w:rsidRDefault="005F3D5F">
            <w:pPr>
              <w:jc w:val="center"/>
            </w:pPr>
            <w:r>
              <w:rPr>
                <w:rFonts w:hAnsi="宋体"/>
              </w:rPr>
              <w:t>审批人</w:t>
            </w:r>
          </w:p>
        </w:tc>
        <w:tc>
          <w:tcPr>
            <w:tcW w:w="2036" w:type="dxa"/>
            <w:gridSpan w:val="3"/>
            <w:shd w:val="clear" w:color="auto" w:fill="E6E6E6"/>
          </w:tcPr>
          <w:p w14:paraId="04918163" w14:textId="77777777" w:rsidR="004837C2" w:rsidRDefault="005F3D5F">
            <w:pPr>
              <w:jc w:val="center"/>
            </w:pPr>
            <w:r>
              <w:rPr>
                <w:rFonts w:hAnsi="宋体"/>
              </w:rPr>
              <w:t>审批时间</w:t>
            </w:r>
          </w:p>
        </w:tc>
        <w:tc>
          <w:tcPr>
            <w:tcW w:w="6120" w:type="dxa"/>
            <w:gridSpan w:val="4"/>
            <w:shd w:val="clear" w:color="auto" w:fill="E6E6E6"/>
          </w:tcPr>
          <w:p w14:paraId="5D1D7221" w14:textId="77777777" w:rsidR="004837C2" w:rsidRDefault="005F3D5F">
            <w:pPr>
              <w:jc w:val="center"/>
            </w:pPr>
            <w:r>
              <w:rPr>
                <w:rFonts w:hAnsi="宋体"/>
              </w:rPr>
              <w:t>审批意见</w:t>
            </w:r>
          </w:p>
        </w:tc>
      </w:tr>
      <w:tr w:rsidR="004837C2" w14:paraId="18ED8D06" w14:textId="77777777">
        <w:trPr>
          <w:cantSplit/>
        </w:trPr>
        <w:tc>
          <w:tcPr>
            <w:tcW w:w="900" w:type="dxa"/>
          </w:tcPr>
          <w:p w14:paraId="7CC2EF89" w14:textId="77777777" w:rsidR="004837C2" w:rsidRDefault="005F3D5F">
            <w:pPr>
              <w:jc w:val="center"/>
            </w:pPr>
            <w:r>
              <w:rPr>
                <w:rFonts w:hint="eastAsia"/>
              </w:rPr>
              <w:t>汪</w:t>
            </w:r>
            <w:r>
              <w:t>明星</w:t>
            </w:r>
          </w:p>
        </w:tc>
        <w:tc>
          <w:tcPr>
            <w:tcW w:w="2036" w:type="dxa"/>
            <w:gridSpan w:val="3"/>
          </w:tcPr>
          <w:p w14:paraId="5D6C6370" w14:textId="77777777" w:rsidR="004837C2" w:rsidRDefault="004837C2">
            <w:pPr>
              <w:jc w:val="center"/>
            </w:pPr>
          </w:p>
        </w:tc>
        <w:tc>
          <w:tcPr>
            <w:tcW w:w="6120" w:type="dxa"/>
            <w:gridSpan w:val="4"/>
          </w:tcPr>
          <w:p w14:paraId="222FA584" w14:textId="77777777" w:rsidR="004837C2" w:rsidRDefault="004837C2">
            <w:pPr>
              <w:jc w:val="center"/>
            </w:pPr>
          </w:p>
        </w:tc>
      </w:tr>
    </w:tbl>
    <w:p w14:paraId="6C47F160" w14:textId="77777777" w:rsidR="004837C2" w:rsidRDefault="004837C2"/>
    <w:p w14:paraId="1F03D3AF" w14:textId="77777777" w:rsidR="004837C2" w:rsidRDefault="004837C2"/>
    <w:p w14:paraId="70DC91F3" w14:textId="77777777" w:rsidR="004837C2" w:rsidRDefault="004837C2"/>
    <w:p w14:paraId="58D80C04" w14:textId="77777777" w:rsidR="004837C2" w:rsidRDefault="004837C2"/>
    <w:p w14:paraId="7351CF4A" w14:textId="77777777" w:rsidR="004837C2" w:rsidRDefault="004837C2"/>
    <w:p w14:paraId="248A41EC" w14:textId="77777777" w:rsidR="004837C2" w:rsidRDefault="004837C2"/>
    <w:p w14:paraId="670FADE9" w14:textId="77777777" w:rsidR="004837C2" w:rsidRDefault="004837C2"/>
    <w:p w14:paraId="5F8F9FCE" w14:textId="77777777" w:rsidR="004837C2" w:rsidRDefault="004837C2"/>
    <w:p w14:paraId="23F28BB6" w14:textId="77777777" w:rsidR="004837C2" w:rsidRDefault="004837C2"/>
    <w:p w14:paraId="2AE691D8" w14:textId="77777777" w:rsidR="004837C2" w:rsidRDefault="004837C2"/>
    <w:p w14:paraId="6A75E54E" w14:textId="77777777" w:rsidR="004837C2" w:rsidRDefault="004837C2"/>
    <w:p w14:paraId="47EAD95F" w14:textId="77777777" w:rsidR="004837C2" w:rsidRDefault="004837C2"/>
    <w:p w14:paraId="17A1EAE7" w14:textId="77777777" w:rsidR="004837C2" w:rsidRDefault="004837C2"/>
    <w:p w14:paraId="39BD6E25" w14:textId="77777777" w:rsidR="004837C2" w:rsidRDefault="004837C2"/>
    <w:p w14:paraId="33374D32" w14:textId="77777777" w:rsidR="004837C2" w:rsidRDefault="004837C2"/>
    <w:p w14:paraId="6B994324" w14:textId="77777777" w:rsidR="004837C2" w:rsidRDefault="004837C2"/>
    <w:p w14:paraId="71B19CF5" w14:textId="77777777" w:rsidR="004837C2" w:rsidRDefault="004837C2"/>
    <w:p w14:paraId="45DF5DF6" w14:textId="77777777" w:rsidR="004837C2" w:rsidRDefault="004837C2"/>
    <w:p w14:paraId="2524830E" w14:textId="77777777" w:rsidR="004837C2" w:rsidRDefault="004837C2"/>
    <w:p w14:paraId="04C47E04" w14:textId="77777777" w:rsidR="004837C2" w:rsidRDefault="004837C2"/>
    <w:p w14:paraId="01230F56" w14:textId="77777777" w:rsidR="004837C2" w:rsidRDefault="004837C2"/>
    <w:p w14:paraId="39100C57" w14:textId="77777777" w:rsidR="004837C2" w:rsidRDefault="004837C2"/>
    <w:p w14:paraId="37B644FE" w14:textId="77777777" w:rsidR="004837C2" w:rsidRDefault="005F3D5F">
      <w:pPr>
        <w:pStyle w:val="TOC10"/>
      </w:pPr>
      <w:r>
        <w:rPr>
          <w:rFonts w:hint="eastAsia"/>
        </w:rPr>
        <w:lastRenderedPageBreak/>
        <w:t>修订</w:t>
      </w:r>
      <w:r>
        <w:t>记录</w:t>
      </w:r>
    </w:p>
    <w:tbl>
      <w:tblPr>
        <w:tblStyle w:val="af5"/>
        <w:tblW w:w="8720" w:type="dxa"/>
        <w:tblLayout w:type="fixed"/>
        <w:tblLook w:val="04A0" w:firstRow="1" w:lastRow="0" w:firstColumn="1" w:lastColumn="0" w:noHBand="0" w:noVBand="1"/>
      </w:tblPr>
      <w:tblGrid>
        <w:gridCol w:w="1384"/>
        <w:gridCol w:w="6095"/>
        <w:gridCol w:w="1241"/>
      </w:tblGrid>
      <w:tr w:rsidR="004837C2" w14:paraId="29FF2919" w14:textId="77777777">
        <w:tc>
          <w:tcPr>
            <w:tcW w:w="1384" w:type="dxa"/>
          </w:tcPr>
          <w:p w14:paraId="66818BFA" w14:textId="77777777" w:rsidR="004837C2" w:rsidRDefault="005F3D5F">
            <w:r>
              <w:rPr>
                <w:rFonts w:hint="eastAsia"/>
              </w:rPr>
              <w:t>修订</w:t>
            </w:r>
            <w:r>
              <w:t>人</w:t>
            </w:r>
          </w:p>
        </w:tc>
        <w:tc>
          <w:tcPr>
            <w:tcW w:w="6095" w:type="dxa"/>
          </w:tcPr>
          <w:p w14:paraId="12E3EF82" w14:textId="77777777" w:rsidR="004837C2" w:rsidRDefault="005F3D5F">
            <w:r>
              <w:rPr>
                <w:rFonts w:hint="eastAsia"/>
              </w:rPr>
              <w:t>内容</w:t>
            </w:r>
          </w:p>
        </w:tc>
        <w:tc>
          <w:tcPr>
            <w:tcW w:w="1241" w:type="dxa"/>
          </w:tcPr>
          <w:p w14:paraId="4D68011A" w14:textId="77777777" w:rsidR="004837C2" w:rsidRDefault="005F3D5F">
            <w:r>
              <w:rPr>
                <w:rFonts w:hint="eastAsia"/>
              </w:rPr>
              <w:t>修订</w:t>
            </w:r>
            <w:r>
              <w:t>时间</w:t>
            </w:r>
          </w:p>
        </w:tc>
      </w:tr>
      <w:tr w:rsidR="004837C2" w14:paraId="010BA166" w14:textId="77777777">
        <w:tc>
          <w:tcPr>
            <w:tcW w:w="1384" w:type="dxa"/>
          </w:tcPr>
          <w:p w14:paraId="3CD87814" w14:textId="77777777" w:rsidR="004837C2" w:rsidRDefault="005F3D5F">
            <w:r>
              <w:rPr>
                <w:rFonts w:hint="eastAsia"/>
              </w:rPr>
              <w:t>郭荣</w:t>
            </w:r>
          </w:p>
        </w:tc>
        <w:tc>
          <w:tcPr>
            <w:tcW w:w="6095" w:type="dxa"/>
          </w:tcPr>
          <w:p w14:paraId="5783627E" w14:textId="77777777" w:rsidR="004837C2" w:rsidRDefault="005F3D5F">
            <w:r>
              <w:rPr>
                <w:rFonts w:hint="eastAsia"/>
              </w:rPr>
              <w:t>6.2.17</w:t>
            </w:r>
            <w:r>
              <w:rPr>
                <w:rFonts w:hint="eastAsia"/>
              </w:rPr>
              <w:t>物流</w:t>
            </w:r>
            <w:r>
              <w:t>管理，</w:t>
            </w:r>
            <w:r>
              <w:rPr>
                <w:rFonts w:hint="eastAsia"/>
              </w:rPr>
              <w:t>变</w:t>
            </w:r>
            <w:r>
              <w:t>更</w:t>
            </w:r>
            <w:r>
              <w:rPr>
                <w:rFonts w:hint="eastAsia"/>
              </w:rPr>
              <w:t>添加</w:t>
            </w:r>
            <w:r>
              <w:t>速贸物流弹窗样式</w:t>
            </w:r>
          </w:p>
        </w:tc>
        <w:tc>
          <w:tcPr>
            <w:tcW w:w="1241" w:type="dxa"/>
          </w:tcPr>
          <w:p w14:paraId="666663B2" w14:textId="77777777" w:rsidR="004837C2" w:rsidRDefault="005F3D5F">
            <w:r>
              <w:rPr>
                <w:rFonts w:hint="eastAsia"/>
              </w:rPr>
              <w:t>2019</w:t>
            </w:r>
            <w:r>
              <w:t>-4-1</w:t>
            </w:r>
          </w:p>
        </w:tc>
      </w:tr>
      <w:tr w:rsidR="004837C2" w14:paraId="0B7F71FB" w14:textId="77777777">
        <w:tc>
          <w:tcPr>
            <w:tcW w:w="1384" w:type="dxa"/>
          </w:tcPr>
          <w:p w14:paraId="363B7197" w14:textId="77777777" w:rsidR="004837C2" w:rsidRDefault="005F3D5F">
            <w:r>
              <w:rPr>
                <w:rFonts w:hint="eastAsia"/>
              </w:rPr>
              <w:t>郭荣</w:t>
            </w:r>
          </w:p>
        </w:tc>
        <w:tc>
          <w:tcPr>
            <w:tcW w:w="6095" w:type="dxa"/>
          </w:tcPr>
          <w:p w14:paraId="218175CA" w14:textId="77777777" w:rsidR="004837C2" w:rsidRDefault="005F3D5F">
            <w:r>
              <w:rPr>
                <w:rFonts w:hint="eastAsia"/>
              </w:rPr>
              <w:t>6.2.37</w:t>
            </w:r>
            <w:r>
              <w:rPr>
                <w:rFonts w:hint="eastAsia"/>
              </w:rPr>
              <w:t>子</w:t>
            </w:r>
            <w:r>
              <w:t>账号，</w:t>
            </w:r>
            <w:r>
              <w:rPr>
                <w:rFonts w:hint="eastAsia"/>
              </w:rPr>
              <w:t>所有子</w:t>
            </w:r>
            <w:r>
              <w:t>账号没有</w:t>
            </w:r>
            <w:r>
              <w:t>”</w:t>
            </w:r>
            <w:r>
              <w:t>子账号</w:t>
            </w:r>
            <w:r>
              <w:t>“</w:t>
            </w:r>
            <w:r>
              <w:t>菜单权限</w:t>
            </w:r>
            <w:r>
              <w:rPr>
                <w:rFonts w:hint="eastAsia"/>
              </w:rPr>
              <w:t>，</w:t>
            </w:r>
            <w:r>
              <w:t>设置菜单权限</w:t>
            </w:r>
            <w:r>
              <w:rPr>
                <w:rFonts w:hint="eastAsia"/>
              </w:rPr>
              <w:t>弹窗</w:t>
            </w:r>
            <w:r>
              <w:t>没有这个勾选项</w:t>
            </w:r>
            <w:r>
              <w:rPr>
                <w:rFonts w:hint="eastAsia"/>
              </w:rPr>
              <w:t>；编辑</w:t>
            </w:r>
            <w:r>
              <w:t>子账号弹窗，去掉密码栏</w:t>
            </w:r>
          </w:p>
        </w:tc>
        <w:tc>
          <w:tcPr>
            <w:tcW w:w="1241" w:type="dxa"/>
          </w:tcPr>
          <w:p w14:paraId="7E9093B5" w14:textId="77777777" w:rsidR="004837C2" w:rsidRDefault="005F3D5F">
            <w:r>
              <w:t>2019-4-1</w:t>
            </w:r>
          </w:p>
        </w:tc>
      </w:tr>
      <w:tr w:rsidR="004837C2" w14:paraId="41485A9D" w14:textId="77777777">
        <w:tc>
          <w:tcPr>
            <w:tcW w:w="1384" w:type="dxa"/>
          </w:tcPr>
          <w:p w14:paraId="33445AF7" w14:textId="77777777" w:rsidR="004837C2" w:rsidRDefault="005F3D5F">
            <w:r>
              <w:rPr>
                <w:rFonts w:hint="eastAsia"/>
              </w:rPr>
              <w:t>郭荣</w:t>
            </w:r>
          </w:p>
        </w:tc>
        <w:tc>
          <w:tcPr>
            <w:tcW w:w="6095" w:type="dxa"/>
          </w:tcPr>
          <w:p w14:paraId="606272B8" w14:textId="77777777" w:rsidR="004837C2" w:rsidRDefault="005F3D5F">
            <w:r>
              <w:rPr>
                <w:rFonts w:hint="eastAsia"/>
              </w:rPr>
              <w:t xml:space="preserve">6.2.10 </w:t>
            </w:r>
            <w:r>
              <w:rPr>
                <w:rFonts w:hint="eastAsia"/>
              </w:rPr>
              <w:t>订单</w:t>
            </w:r>
            <w:r>
              <w:t>问题规则列表页</w:t>
            </w:r>
          </w:p>
          <w:p w14:paraId="3BD7F780" w14:textId="77777777" w:rsidR="004837C2" w:rsidRDefault="005F3D5F">
            <w:r>
              <w:t xml:space="preserve">6.2.21 </w:t>
            </w:r>
            <w:r>
              <w:rPr>
                <w:rFonts w:hint="eastAsia"/>
              </w:rPr>
              <w:t>仓库</w:t>
            </w:r>
            <w:r>
              <w:t>分</w:t>
            </w:r>
            <w:r>
              <w:rPr>
                <w:rFonts w:hint="eastAsia"/>
              </w:rPr>
              <w:t>派</w:t>
            </w:r>
            <w:r>
              <w:t>规则</w:t>
            </w:r>
            <w:r>
              <w:rPr>
                <w:rFonts w:hint="eastAsia"/>
              </w:rPr>
              <w:t>列表</w:t>
            </w:r>
            <w:r>
              <w:t>页</w:t>
            </w:r>
          </w:p>
          <w:p w14:paraId="673ED099" w14:textId="77777777" w:rsidR="004837C2" w:rsidRDefault="005F3D5F">
            <w:r>
              <w:t xml:space="preserve">6.2.22 </w:t>
            </w:r>
            <w:r>
              <w:rPr>
                <w:rFonts w:hint="eastAsia"/>
              </w:rPr>
              <w:t>物流分派</w:t>
            </w:r>
            <w:r>
              <w:t>规则</w:t>
            </w:r>
            <w:r>
              <w:rPr>
                <w:rFonts w:hint="eastAsia"/>
              </w:rPr>
              <w:t>列表</w:t>
            </w:r>
            <w:r>
              <w:t>页</w:t>
            </w:r>
          </w:p>
          <w:p w14:paraId="6FD57B62" w14:textId="77777777" w:rsidR="004837C2" w:rsidRDefault="005F3D5F">
            <w:r>
              <w:rPr>
                <w:rFonts w:hint="eastAsia"/>
              </w:rPr>
              <w:t>1</w:t>
            </w:r>
            <w:r>
              <w:rPr>
                <w:rFonts w:hint="eastAsia"/>
              </w:rPr>
              <w:t>）</w:t>
            </w:r>
            <w:r>
              <w:t>增加</w:t>
            </w:r>
            <w:r>
              <w:t>”</w:t>
            </w:r>
            <w:r>
              <w:rPr>
                <w:rFonts w:hint="eastAsia"/>
              </w:rPr>
              <w:t>更新</w:t>
            </w:r>
            <w:r>
              <w:t>时间</w:t>
            </w:r>
            <w:r>
              <w:t>“</w:t>
            </w:r>
            <w:r>
              <w:rPr>
                <w:rFonts w:hint="eastAsia"/>
              </w:rPr>
              <w:t>表单</w:t>
            </w:r>
            <w:r>
              <w:t>列</w:t>
            </w:r>
          </w:p>
          <w:p w14:paraId="6BEB5DD4" w14:textId="77777777" w:rsidR="004837C2" w:rsidRDefault="005F3D5F">
            <w:r>
              <w:rPr>
                <w:rFonts w:hint="eastAsia"/>
              </w:rPr>
              <w:t>2</w:t>
            </w:r>
            <w:r>
              <w:rPr>
                <w:rFonts w:hint="eastAsia"/>
              </w:rPr>
              <w:t>）规则</w:t>
            </w:r>
            <w:r>
              <w:t>弹窗，去掉</w:t>
            </w:r>
            <w:r>
              <w:t>“</w:t>
            </w:r>
            <w:r>
              <w:t>指定物流为</w:t>
            </w:r>
            <w:r>
              <w:rPr>
                <w:color w:val="00B0F0"/>
              </w:rPr>
              <w:t>卖家指定物流</w:t>
            </w:r>
            <w:r>
              <w:t>”</w:t>
            </w:r>
            <w:r>
              <w:t>，重复了</w:t>
            </w:r>
          </w:p>
          <w:p w14:paraId="3F7B7857" w14:textId="77777777" w:rsidR="004837C2" w:rsidRDefault="005F3D5F">
            <w:r>
              <w:rPr>
                <w:rFonts w:hint="eastAsia"/>
              </w:rPr>
              <w:t>3</w:t>
            </w:r>
            <w:r>
              <w:rPr>
                <w:rFonts w:hint="eastAsia"/>
              </w:rPr>
              <w:t>）“</w:t>
            </w:r>
            <w:r>
              <w:t>指定金额</w:t>
            </w:r>
            <w:r>
              <w:t>”</w:t>
            </w:r>
            <w:r>
              <w:t>弹窗，</w:t>
            </w:r>
            <w:r>
              <w:rPr>
                <w:rFonts w:hint="eastAsia"/>
              </w:rPr>
              <w:t>只</w:t>
            </w:r>
            <w:r>
              <w:t>设置</w:t>
            </w:r>
            <w:r>
              <w:t>“</w:t>
            </w:r>
            <w:r>
              <w:t>订单总金额</w:t>
            </w:r>
            <w:r>
              <w:t>”</w:t>
            </w:r>
          </w:p>
          <w:p w14:paraId="7EC471DA" w14:textId="77777777" w:rsidR="004837C2" w:rsidRDefault="005F3D5F">
            <w:r>
              <w:t>4</w:t>
            </w:r>
            <w:r>
              <w:rPr>
                <w:rFonts w:hint="eastAsia"/>
              </w:rPr>
              <w:t>）</w:t>
            </w:r>
            <w:r>
              <w:t>指定重量弹窗，</w:t>
            </w:r>
            <w:r>
              <w:rPr>
                <w:rFonts w:hint="eastAsia"/>
              </w:rPr>
              <w:t>只</w:t>
            </w:r>
            <w:r>
              <w:t>设置</w:t>
            </w:r>
            <w:r>
              <w:rPr>
                <w:rFonts w:hint="eastAsia"/>
              </w:rPr>
              <w:t>“</w:t>
            </w:r>
            <w:r>
              <w:t>按商品重量计算</w:t>
            </w:r>
            <w:r>
              <w:t>”</w:t>
            </w:r>
          </w:p>
          <w:p w14:paraId="5150A6A4" w14:textId="77777777" w:rsidR="004837C2" w:rsidRDefault="005F3D5F">
            <w:r>
              <w:t>5</w:t>
            </w:r>
            <w:r>
              <w:rPr>
                <w:rFonts w:hint="eastAsia"/>
              </w:rPr>
              <w:t>）指定</w:t>
            </w:r>
            <w:r>
              <w:t>尺寸，改为</w:t>
            </w:r>
            <w:r>
              <w:rPr>
                <w:rFonts w:hint="eastAsia"/>
              </w:rPr>
              <w:t>商品最长边尺寸、第二长</w:t>
            </w:r>
            <w:r>
              <w:t>边尺寸、最</w:t>
            </w:r>
            <w:r>
              <w:rPr>
                <w:rFonts w:hint="eastAsia"/>
              </w:rPr>
              <w:t>短</w:t>
            </w:r>
            <w:r>
              <w:t>边尺寸</w:t>
            </w:r>
          </w:p>
        </w:tc>
        <w:tc>
          <w:tcPr>
            <w:tcW w:w="1241" w:type="dxa"/>
          </w:tcPr>
          <w:p w14:paraId="1E15B187" w14:textId="77777777" w:rsidR="004837C2" w:rsidRDefault="005F3D5F">
            <w:r>
              <w:rPr>
                <w:rFonts w:hint="eastAsia"/>
              </w:rPr>
              <w:t>2019</w:t>
            </w:r>
            <w:r>
              <w:t>-4-1</w:t>
            </w:r>
          </w:p>
        </w:tc>
      </w:tr>
      <w:tr w:rsidR="004837C2" w14:paraId="661C8B69" w14:textId="77777777">
        <w:tc>
          <w:tcPr>
            <w:tcW w:w="1384" w:type="dxa"/>
          </w:tcPr>
          <w:p w14:paraId="0FC91952" w14:textId="77777777" w:rsidR="004837C2" w:rsidRDefault="005F3D5F">
            <w:r>
              <w:rPr>
                <w:rFonts w:hint="eastAsia"/>
              </w:rPr>
              <w:t>郭荣</w:t>
            </w:r>
          </w:p>
        </w:tc>
        <w:tc>
          <w:tcPr>
            <w:tcW w:w="6095" w:type="dxa"/>
          </w:tcPr>
          <w:p w14:paraId="30DD21ED" w14:textId="77777777" w:rsidR="004837C2" w:rsidRDefault="005F3D5F">
            <w:r>
              <w:rPr>
                <w:rFonts w:hint="eastAsia"/>
              </w:rPr>
              <w:t xml:space="preserve">6.2.15 </w:t>
            </w:r>
            <w:r>
              <w:rPr>
                <w:rFonts w:hint="eastAsia"/>
              </w:rPr>
              <w:t>店铺</w:t>
            </w:r>
            <w:r>
              <w:t>管理</w:t>
            </w:r>
            <w:r>
              <w:rPr>
                <w:rFonts w:hint="eastAsia"/>
              </w:rPr>
              <w:t>，</w:t>
            </w:r>
            <w:r>
              <w:t>Amazon/</w:t>
            </w:r>
            <w:r>
              <w:rPr>
                <w:rFonts w:hint="eastAsia"/>
              </w:rPr>
              <w:t>乐天</w:t>
            </w:r>
            <w:r>
              <w:t>店铺，</w:t>
            </w:r>
            <w:r>
              <w:rPr>
                <w:rFonts w:hint="eastAsia"/>
              </w:rPr>
              <w:t>去掉【取消</w:t>
            </w:r>
            <w:r>
              <w:t>授权】和【重新授权】</w:t>
            </w:r>
            <w:r>
              <w:rPr>
                <w:rFonts w:hint="eastAsia"/>
              </w:rPr>
              <w:t>功能</w:t>
            </w:r>
            <w:r>
              <w:t>，去掉授权状态</w:t>
            </w:r>
            <w:r>
              <w:rPr>
                <w:rFonts w:hint="eastAsia"/>
              </w:rPr>
              <w:t>。</w:t>
            </w:r>
          </w:p>
        </w:tc>
        <w:tc>
          <w:tcPr>
            <w:tcW w:w="1241" w:type="dxa"/>
          </w:tcPr>
          <w:p w14:paraId="2E6B5159" w14:textId="77777777" w:rsidR="004837C2" w:rsidRDefault="005F3D5F">
            <w:r>
              <w:rPr>
                <w:rFonts w:hint="eastAsia"/>
              </w:rPr>
              <w:t>2019</w:t>
            </w:r>
            <w:r>
              <w:t>-4-1</w:t>
            </w:r>
          </w:p>
        </w:tc>
      </w:tr>
      <w:tr w:rsidR="004837C2" w14:paraId="3985F12B" w14:textId="77777777">
        <w:tc>
          <w:tcPr>
            <w:tcW w:w="1384" w:type="dxa"/>
          </w:tcPr>
          <w:p w14:paraId="701D314E" w14:textId="77777777" w:rsidR="004837C2" w:rsidRDefault="005F3D5F">
            <w:r>
              <w:rPr>
                <w:rFonts w:hint="eastAsia"/>
              </w:rPr>
              <w:t>郭荣</w:t>
            </w:r>
          </w:p>
        </w:tc>
        <w:tc>
          <w:tcPr>
            <w:tcW w:w="6095" w:type="dxa"/>
          </w:tcPr>
          <w:p w14:paraId="2AF96856" w14:textId="77777777" w:rsidR="004837C2" w:rsidRDefault="005F3D5F">
            <w:r>
              <w:rPr>
                <w:rFonts w:hint="eastAsia"/>
              </w:rPr>
              <w:t>6.2.20</w:t>
            </w:r>
            <w:r>
              <w:rPr>
                <w:rFonts w:hint="eastAsia"/>
              </w:rPr>
              <w:t>订单</w:t>
            </w:r>
            <w:r>
              <w:t>问题规则，</w:t>
            </w:r>
            <w:r>
              <w:rPr>
                <w:rFonts w:hint="eastAsia"/>
              </w:rPr>
              <w:t xml:space="preserve"> </w:t>
            </w:r>
            <w:r>
              <w:rPr>
                <w:rFonts w:hint="eastAsia"/>
              </w:rPr>
              <w:t>指定</w:t>
            </w:r>
            <w:r>
              <w:t>邮编和</w:t>
            </w:r>
            <w:r>
              <w:rPr>
                <w:rFonts w:hint="eastAsia"/>
              </w:rPr>
              <w:t>排除</w:t>
            </w:r>
            <w:r>
              <w:t>邮编弹窗，去掉</w:t>
            </w:r>
            <w:r>
              <w:rPr>
                <w:rFonts w:hint="eastAsia"/>
              </w:rPr>
              <w:t>“请</w:t>
            </w:r>
            <w:r>
              <w:t>用回车换行分隔</w:t>
            </w:r>
            <w:r>
              <w:t>“</w:t>
            </w:r>
            <w:r>
              <w:rPr>
                <w:rFonts w:hint="eastAsia"/>
              </w:rPr>
              <w:t>；指定</w:t>
            </w:r>
            <w:r>
              <w:rPr>
                <w:rFonts w:hint="eastAsia"/>
              </w:rPr>
              <w:t>SKU</w:t>
            </w:r>
            <w:r>
              <w:rPr>
                <w:rFonts w:hint="eastAsia"/>
              </w:rPr>
              <w:t>弹窗，</w:t>
            </w:r>
            <w:r>
              <w:t>去掉</w:t>
            </w:r>
            <w:r>
              <w:rPr>
                <w:rFonts w:hint="eastAsia"/>
              </w:rPr>
              <w:t>“请</w:t>
            </w:r>
            <w:r>
              <w:t>用回车换行分隔</w:t>
            </w:r>
            <w:r>
              <w:t>“</w:t>
            </w:r>
            <w:r>
              <w:rPr>
                <w:rFonts w:hint="eastAsia"/>
              </w:rPr>
              <w:t>；</w:t>
            </w:r>
          </w:p>
        </w:tc>
        <w:tc>
          <w:tcPr>
            <w:tcW w:w="1241" w:type="dxa"/>
          </w:tcPr>
          <w:p w14:paraId="3D246D68" w14:textId="77777777" w:rsidR="004837C2" w:rsidRDefault="005F3D5F">
            <w:r>
              <w:rPr>
                <w:rFonts w:hint="eastAsia"/>
              </w:rPr>
              <w:t>2019</w:t>
            </w:r>
            <w:r>
              <w:t>-4-1</w:t>
            </w:r>
          </w:p>
        </w:tc>
      </w:tr>
      <w:tr w:rsidR="004837C2" w14:paraId="34F1FF03" w14:textId="77777777">
        <w:tc>
          <w:tcPr>
            <w:tcW w:w="1384" w:type="dxa"/>
          </w:tcPr>
          <w:p w14:paraId="6281D5E9" w14:textId="77777777" w:rsidR="004837C2" w:rsidRDefault="005F3D5F">
            <w:r>
              <w:rPr>
                <w:rFonts w:hint="eastAsia"/>
              </w:rPr>
              <w:t>郭荣</w:t>
            </w:r>
          </w:p>
        </w:tc>
        <w:tc>
          <w:tcPr>
            <w:tcW w:w="6095" w:type="dxa"/>
          </w:tcPr>
          <w:p w14:paraId="29F83CF0" w14:textId="77777777" w:rsidR="004837C2" w:rsidRDefault="005F3D5F">
            <w:r>
              <w:rPr>
                <w:rFonts w:hint="eastAsia"/>
              </w:rPr>
              <w:t>待配货界面去掉了筛选条件“超重需拆包”</w:t>
            </w:r>
          </w:p>
        </w:tc>
        <w:tc>
          <w:tcPr>
            <w:tcW w:w="1241" w:type="dxa"/>
          </w:tcPr>
          <w:p w14:paraId="33468F3E" w14:textId="77777777" w:rsidR="004837C2" w:rsidRDefault="005F3D5F">
            <w:r>
              <w:rPr>
                <w:rFonts w:hint="eastAsia"/>
              </w:rPr>
              <w:t>2019</w:t>
            </w:r>
            <w:r>
              <w:t>-4-1</w:t>
            </w:r>
          </w:p>
        </w:tc>
      </w:tr>
      <w:tr w:rsidR="004837C2" w14:paraId="294E61B4" w14:textId="77777777">
        <w:tc>
          <w:tcPr>
            <w:tcW w:w="1384" w:type="dxa"/>
          </w:tcPr>
          <w:p w14:paraId="42D0E67D" w14:textId="77777777" w:rsidR="004837C2" w:rsidRDefault="005F3D5F">
            <w:r>
              <w:rPr>
                <w:rFonts w:hint="eastAsia"/>
              </w:rPr>
              <w:t>伍胤俊</w:t>
            </w:r>
          </w:p>
        </w:tc>
        <w:tc>
          <w:tcPr>
            <w:tcW w:w="6095" w:type="dxa"/>
          </w:tcPr>
          <w:p w14:paraId="63271F6D" w14:textId="77777777" w:rsidR="004837C2" w:rsidRDefault="005F3D5F">
            <w:r>
              <w:rPr>
                <w:rFonts w:hint="eastAsia"/>
              </w:rPr>
              <w:t>6</w:t>
            </w:r>
            <w:r>
              <w:t xml:space="preserve">.2.4 </w:t>
            </w:r>
            <w:r>
              <w:rPr>
                <w:rFonts w:hint="eastAsia"/>
              </w:rPr>
              <w:t>添加采购单增加“装箱流程”</w:t>
            </w:r>
          </w:p>
        </w:tc>
        <w:tc>
          <w:tcPr>
            <w:tcW w:w="1241" w:type="dxa"/>
          </w:tcPr>
          <w:p w14:paraId="6EED8684" w14:textId="77777777" w:rsidR="004837C2" w:rsidRDefault="005F3D5F">
            <w:r>
              <w:rPr>
                <w:rFonts w:hint="eastAsia"/>
              </w:rPr>
              <w:t>2</w:t>
            </w:r>
            <w:r>
              <w:t>019</w:t>
            </w:r>
            <w:r>
              <w:rPr>
                <w:rFonts w:hint="eastAsia"/>
              </w:rPr>
              <w:t>-</w:t>
            </w:r>
            <w:r>
              <w:t>4</w:t>
            </w:r>
            <w:r>
              <w:rPr>
                <w:rFonts w:hint="eastAsia"/>
              </w:rPr>
              <w:t>-</w:t>
            </w:r>
            <w:r>
              <w:t>2</w:t>
            </w:r>
          </w:p>
        </w:tc>
      </w:tr>
      <w:tr w:rsidR="004837C2" w14:paraId="78FFD205" w14:textId="77777777">
        <w:tc>
          <w:tcPr>
            <w:tcW w:w="1384" w:type="dxa"/>
          </w:tcPr>
          <w:p w14:paraId="3F06F1A9" w14:textId="77777777" w:rsidR="004837C2" w:rsidRDefault="005F3D5F">
            <w:r>
              <w:rPr>
                <w:rFonts w:hint="eastAsia"/>
              </w:rPr>
              <w:t>伍胤俊</w:t>
            </w:r>
          </w:p>
        </w:tc>
        <w:tc>
          <w:tcPr>
            <w:tcW w:w="6095" w:type="dxa"/>
          </w:tcPr>
          <w:p w14:paraId="0871ADE0" w14:textId="77777777" w:rsidR="004837C2" w:rsidRDefault="005F3D5F">
            <w:r>
              <w:rPr>
                <w:rFonts w:hint="eastAsia"/>
              </w:rPr>
              <w:t>补充系统提示规范</w:t>
            </w:r>
          </w:p>
        </w:tc>
        <w:tc>
          <w:tcPr>
            <w:tcW w:w="1241" w:type="dxa"/>
          </w:tcPr>
          <w:p w14:paraId="0C2816D0" w14:textId="77777777" w:rsidR="004837C2" w:rsidRDefault="005F3D5F">
            <w:r>
              <w:rPr>
                <w:rFonts w:hint="eastAsia"/>
              </w:rPr>
              <w:t>2</w:t>
            </w:r>
            <w:r>
              <w:t>019</w:t>
            </w:r>
            <w:r>
              <w:rPr>
                <w:rFonts w:hint="eastAsia"/>
              </w:rPr>
              <w:t>-</w:t>
            </w:r>
            <w:r>
              <w:t>4</w:t>
            </w:r>
            <w:r>
              <w:rPr>
                <w:rFonts w:hint="eastAsia"/>
              </w:rPr>
              <w:t>-</w:t>
            </w:r>
            <w:r>
              <w:t>2</w:t>
            </w:r>
          </w:p>
        </w:tc>
      </w:tr>
      <w:tr w:rsidR="004837C2" w14:paraId="08503EE4" w14:textId="77777777">
        <w:tc>
          <w:tcPr>
            <w:tcW w:w="1384" w:type="dxa"/>
          </w:tcPr>
          <w:p w14:paraId="09290D52" w14:textId="77777777" w:rsidR="004837C2" w:rsidRDefault="005F3D5F">
            <w:r>
              <w:rPr>
                <w:rFonts w:hint="eastAsia"/>
              </w:rPr>
              <w:t>郭荣</w:t>
            </w:r>
          </w:p>
        </w:tc>
        <w:tc>
          <w:tcPr>
            <w:tcW w:w="6095" w:type="dxa"/>
          </w:tcPr>
          <w:p w14:paraId="06F0ADE0" w14:textId="77777777" w:rsidR="004837C2" w:rsidRDefault="005F3D5F">
            <w:r>
              <w:rPr>
                <w:rFonts w:hint="eastAsia"/>
              </w:rPr>
              <w:t xml:space="preserve">6.2.15 </w:t>
            </w:r>
            <w:r>
              <w:rPr>
                <w:rFonts w:hint="eastAsia"/>
              </w:rPr>
              <w:t>店铺</w:t>
            </w:r>
            <w:r>
              <w:t>管理</w:t>
            </w:r>
          </w:p>
          <w:p w14:paraId="5A4B2EDC" w14:textId="77777777" w:rsidR="004837C2" w:rsidRDefault="005F3D5F">
            <w:r>
              <w:rPr>
                <w:rFonts w:hint="eastAsia"/>
              </w:rPr>
              <w:t>1</w:t>
            </w:r>
            <w:r>
              <w:rPr>
                <w:rFonts w:hint="eastAsia"/>
              </w:rPr>
              <w:t>）添加</w:t>
            </w:r>
            <w:r>
              <w:t>Amazon/</w:t>
            </w:r>
            <w:r>
              <w:rPr>
                <w:rFonts w:hint="eastAsia"/>
              </w:rPr>
              <w:t>乐天</w:t>
            </w:r>
            <w:r>
              <w:t>店铺</w:t>
            </w:r>
            <w:r>
              <w:rPr>
                <w:rFonts w:hint="eastAsia"/>
              </w:rPr>
              <w:t>弹窗，按钮</w:t>
            </w:r>
            <w:r>
              <w:t>文字</w:t>
            </w:r>
            <w:r>
              <w:t>“</w:t>
            </w:r>
            <w:r>
              <w:t>授权</w:t>
            </w:r>
            <w:r>
              <w:t>”</w:t>
            </w:r>
            <w:r>
              <w:t>改为</w:t>
            </w:r>
            <w:r>
              <w:t>“</w:t>
            </w:r>
            <w:r>
              <w:t>确定</w:t>
            </w:r>
            <w:r>
              <w:t>”</w:t>
            </w:r>
          </w:p>
          <w:p w14:paraId="11518883" w14:textId="77777777" w:rsidR="004837C2" w:rsidRDefault="005F3D5F">
            <w:r>
              <w:t>2</w:t>
            </w:r>
            <w:r>
              <w:rPr>
                <w:rFonts w:hint="eastAsia"/>
              </w:rPr>
              <w:t>）当</w:t>
            </w:r>
            <w:r>
              <w:t>抓单</w:t>
            </w:r>
            <w:r>
              <w:rPr>
                <w:rFonts w:hint="eastAsia"/>
              </w:rPr>
              <w:t>定时</w:t>
            </w:r>
            <w:r>
              <w:t>任务</w:t>
            </w:r>
            <w:r>
              <w:rPr>
                <w:rFonts w:hint="eastAsia"/>
              </w:rPr>
              <w:t>，</w:t>
            </w:r>
            <w:r>
              <w:t>由于</w:t>
            </w:r>
            <w:r>
              <w:rPr>
                <w:rFonts w:hint="eastAsia"/>
              </w:rPr>
              <w:t>授权</w:t>
            </w:r>
            <w:r>
              <w:t>问题失败时，</w:t>
            </w:r>
            <w:r>
              <w:rPr>
                <w:rFonts w:hint="eastAsia"/>
              </w:rPr>
              <w:t>在</w:t>
            </w:r>
            <w:r>
              <w:t>对应店铺提示</w:t>
            </w:r>
            <w:r>
              <w:t>“</w:t>
            </w:r>
            <w:r>
              <w:t>授权失败，请重新授权</w:t>
            </w:r>
            <w:r>
              <w:rPr>
                <w:rFonts w:hint="eastAsia"/>
              </w:rPr>
              <w:t>！</w:t>
            </w:r>
            <w:r>
              <w:t>”</w:t>
            </w:r>
            <w:r>
              <w:rPr>
                <w:rFonts w:hint="eastAsia"/>
              </w:rPr>
              <w:t>。编辑更新</w:t>
            </w:r>
            <w:r>
              <w:t>后则取消提示</w:t>
            </w:r>
            <w:r>
              <w:rPr>
                <w:rFonts w:hint="eastAsia"/>
              </w:rPr>
              <w:t>，</w:t>
            </w:r>
            <w:r>
              <w:t>同时店铺再次加入</w:t>
            </w:r>
            <w:r>
              <w:rPr>
                <w:rFonts w:hint="eastAsia"/>
              </w:rPr>
              <w:t>抓单</w:t>
            </w:r>
            <w:r>
              <w:t>订单</w:t>
            </w:r>
            <w:r>
              <w:rPr>
                <w:rFonts w:hint="eastAsia"/>
              </w:rPr>
              <w:t>任务</w:t>
            </w:r>
            <w:r>
              <w:t>。</w:t>
            </w:r>
          </w:p>
        </w:tc>
        <w:tc>
          <w:tcPr>
            <w:tcW w:w="1241" w:type="dxa"/>
          </w:tcPr>
          <w:p w14:paraId="7FEED437" w14:textId="77777777" w:rsidR="004837C2" w:rsidRDefault="005F3D5F">
            <w:r>
              <w:t>2019-4-11</w:t>
            </w:r>
          </w:p>
        </w:tc>
      </w:tr>
      <w:tr w:rsidR="004837C2" w14:paraId="03217402" w14:textId="77777777">
        <w:tc>
          <w:tcPr>
            <w:tcW w:w="1384" w:type="dxa"/>
          </w:tcPr>
          <w:p w14:paraId="09895C84" w14:textId="77777777" w:rsidR="004837C2" w:rsidRDefault="005F3D5F">
            <w:r>
              <w:rPr>
                <w:rFonts w:hint="eastAsia"/>
              </w:rPr>
              <w:t>郭荣</w:t>
            </w:r>
          </w:p>
        </w:tc>
        <w:tc>
          <w:tcPr>
            <w:tcW w:w="6095" w:type="dxa"/>
          </w:tcPr>
          <w:p w14:paraId="75AEE374" w14:textId="77777777" w:rsidR="004837C2" w:rsidRDefault="005F3D5F">
            <w:r>
              <w:rPr>
                <w:rFonts w:hint="eastAsia"/>
              </w:rPr>
              <w:t>6.2</w:t>
            </w:r>
            <w:r>
              <w:t xml:space="preserve">.16 </w:t>
            </w:r>
            <w:r>
              <w:rPr>
                <w:rFonts w:hint="eastAsia"/>
              </w:rPr>
              <w:t>仓库</w:t>
            </w:r>
            <w:r>
              <w:t>管理</w:t>
            </w:r>
          </w:p>
          <w:p w14:paraId="5158DF7C" w14:textId="77777777" w:rsidR="004837C2" w:rsidRDefault="005F3D5F">
            <w:r>
              <w:rPr>
                <w:rFonts w:hint="eastAsia"/>
              </w:rPr>
              <w:t>1</w:t>
            </w:r>
            <w:r>
              <w:rPr>
                <w:rFonts w:hint="eastAsia"/>
              </w:rPr>
              <w:t>）去</w:t>
            </w:r>
            <w:r>
              <w:t>掉</w:t>
            </w:r>
            <w:r>
              <w:rPr>
                <w:rFonts w:hint="eastAsia"/>
              </w:rPr>
              <w:t>授权</w:t>
            </w:r>
            <w:r>
              <w:t>功能和授权状态</w:t>
            </w:r>
            <w:r>
              <w:rPr>
                <w:rFonts w:hint="eastAsia"/>
              </w:rPr>
              <w:t>。</w:t>
            </w:r>
          </w:p>
          <w:p w14:paraId="59828C1C" w14:textId="77777777" w:rsidR="004837C2" w:rsidRDefault="005F3D5F">
            <w:r>
              <w:t>2</w:t>
            </w:r>
            <w:r>
              <w:rPr>
                <w:rFonts w:hint="eastAsia"/>
              </w:rPr>
              <w:t>）添加</w:t>
            </w:r>
            <w:r>
              <w:t>速贸</w:t>
            </w:r>
            <w:r>
              <w:rPr>
                <w:rFonts w:hint="eastAsia"/>
              </w:rPr>
              <w:t>仓库</w:t>
            </w:r>
            <w:r>
              <w:t>，填写参数</w:t>
            </w:r>
            <w:r>
              <w:rPr>
                <w:rFonts w:hint="eastAsia"/>
              </w:rPr>
              <w:t>后</w:t>
            </w:r>
            <w:r>
              <w:t>，点确定直接获取。获取</w:t>
            </w:r>
            <w:r>
              <w:rPr>
                <w:rFonts w:hint="eastAsia"/>
              </w:rPr>
              <w:t>失败</w:t>
            </w:r>
            <w:r>
              <w:t>报错。获取成功，</w:t>
            </w:r>
            <w:r>
              <w:rPr>
                <w:rFonts w:hint="eastAsia"/>
              </w:rPr>
              <w:t>全部</w:t>
            </w:r>
            <w:r>
              <w:t>展示，默认启用。</w:t>
            </w:r>
          </w:p>
          <w:p w14:paraId="0045F5E0" w14:textId="77777777" w:rsidR="004837C2" w:rsidRDefault="005F3D5F">
            <w:r>
              <w:t>3</w:t>
            </w:r>
            <w:r>
              <w:rPr>
                <w:rFonts w:hint="eastAsia"/>
              </w:rPr>
              <w:t>）</w:t>
            </w:r>
            <w:r>
              <w:t>可编辑，设置不启用。</w:t>
            </w:r>
          </w:p>
        </w:tc>
        <w:tc>
          <w:tcPr>
            <w:tcW w:w="1241" w:type="dxa"/>
          </w:tcPr>
          <w:p w14:paraId="16F654D7" w14:textId="77777777" w:rsidR="004837C2" w:rsidRDefault="005F3D5F">
            <w:r>
              <w:rPr>
                <w:rFonts w:hint="eastAsia"/>
              </w:rPr>
              <w:t>2019</w:t>
            </w:r>
            <w:r>
              <w:t>-4-16</w:t>
            </w:r>
          </w:p>
        </w:tc>
      </w:tr>
      <w:tr w:rsidR="004837C2" w14:paraId="3E150156" w14:textId="77777777">
        <w:tc>
          <w:tcPr>
            <w:tcW w:w="1384" w:type="dxa"/>
          </w:tcPr>
          <w:p w14:paraId="356C1F8A" w14:textId="77777777" w:rsidR="004837C2" w:rsidRDefault="005F3D5F">
            <w:r>
              <w:rPr>
                <w:rFonts w:hint="eastAsia"/>
              </w:rPr>
              <w:t>郭荣</w:t>
            </w:r>
          </w:p>
        </w:tc>
        <w:tc>
          <w:tcPr>
            <w:tcW w:w="6095" w:type="dxa"/>
          </w:tcPr>
          <w:p w14:paraId="1002C09E" w14:textId="77777777" w:rsidR="004837C2" w:rsidRDefault="005F3D5F">
            <w:r>
              <w:rPr>
                <w:rFonts w:hint="eastAsia"/>
              </w:rPr>
              <w:t xml:space="preserve">6.2.36 </w:t>
            </w:r>
            <w:r>
              <w:rPr>
                <w:rFonts w:hint="eastAsia"/>
              </w:rPr>
              <w:t>售后</w:t>
            </w:r>
            <w:r>
              <w:t>管理</w:t>
            </w:r>
          </w:p>
          <w:p w14:paraId="54A43507" w14:textId="77777777" w:rsidR="004837C2" w:rsidRDefault="005F3D5F">
            <w:r>
              <w:rPr>
                <w:rFonts w:hint="eastAsia"/>
              </w:rPr>
              <w:t>1</w:t>
            </w:r>
            <w:r>
              <w:rPr>
                <w:rFonts w:hint="eastAsia"/>
              </w:rPr>
              <w:t>）去掉售后</w:t>
            </w:r>
            <w:r>
              <w:t>页面，添加商品弹窗，直接在页面显示售后数量</w:t>
            </w:r>
          </w:p>
        </w:tc>
        <w:tc>
          <w:tcPr>
            <w:tcW w:w="1241" w:type="dxa"/>
          </w:tcPr>
          <w:p w14:paraId="3A934042" w14:textId="77777777" w:rsidR="004837C2" w:rsidRDefault="005F3D5F">
            <w:r>
              <w:rPr>
                <w:rFonts w:hint="eastAsia"/>
              </w:rPr>
              <w:t>2019</w:t>
            </w:r>
            <w:r>
              <w:t>-4-16</w:t>
            </w:r>
          </w:p>
        </w:tc>
      </w:tr>
      <w:tr w:rsidR="004837C2" w14:paraId="2104B419" w14:textId="77777777">
        <w:tc>
          <w:tcPr>
            <w:tcW w:w="1384" w:type="dxa"/>
          </w:tcPr>
          <w:p w14:paraId="46E12685" w14:textId="77777777" w:rsidR="004837C2" w:rsidRDefault="005F3D5F">
            <w:r>
              <w:rPr>
                <w:rFonts w:hint="eastAsia"/>
              </w:rPr>
              <w:t>郭荣</w:t>
            </w:r>
          </w:p>
        </w:tc>
        <w:tc>
          <w:tcPr>
            <w:tcW w:w="6095" w:type="dxa"/>
          </w:tcPr>
          <w:p w14:paraId="468F93D5" w14:textId="77777777" w:rsidR="004837C2" w:rsidRDefault="005F3D5F">
            <w:r>
              <w:rPr>
                <w:rFonts w:hint="eastAsia"/>
              </w:rPr>
              <w:t xml:space="preserve">6.2.24 </w:t>
            </w:r>
            <w:r>
              <w:rPr>
                <w:rFonts w:hint="eastAsia"/>
              </w:rPr>
              <w:t>抓单</w:t>
            </w:r>
            <w:r>
              <w:t>规则</w:t>
            </w:r>
          </w:p>
          <w:p w14:paraId="0D273237" w14:textId="77777777" w:rsidR="004837C2" w:rsidRDefault="005F3D5F">
            <w:r>
              <w:rPr>
                <w:rFonts w:hint="eastAsia"/>
              </w:rPr>
              <w:t>1</w:t>
            </w:r>
            <w:r>
              <w:rPr>
                <w:rFonts w:hint="eastAsia"/>
              </w:rPr>
              <w:t>）砍掉</w:t>
            </w:r>
            <w:r>
              <w:t>了</w:t>
            </w:r>
            <w:r>
              <w:rPr>
                <w:rFonts w:hint="eastAsia"/>
              </w:rPr>
              <w:t>状态</w:t>
            </w:r>
            <w:r>
              <w:t>对比，抓取过来后都</w:t>
            </w:r>
            <w:r>
              <w:rPr>
                <w:rFonts w:hint="eastAsia"/>
              </w:rPr>
              <w:t>处理</w:t>
            </w:r>
            <w:r>
              <w:t>。</w:t>
            </w:r>
          </w:p>
        </w:tc>
        <w:tc>
          <w:tcPr>
            <w:tcW w:w="1241" w:type="dxa"/>
          </w:tcPr>
          <w:p w14:paraId="33BE27AC" w14:textId="0BF74D12" w:rsidR="004837C2" w:rsidRDefault="005F3D5F">
            <w:r>
              <w:rPr>
                <w:rFonts w:hint="eastAsia"/>
              </w:rPr>
              <w:t>2019</w:t>
            </w:r>
            <w:r w:rsidR="000B5A14">
              <w:rPr>
                <w:rFonts w:hint="eastAsia"/>
              </w:rPr>
              <w:t>-</w:t>
            </w:r>
            <w:r>
              <w:rPr>
                <w:rFonts w:hint="eastAsia"/>
              </w:rPr>
              <w:t>4</w:t>
            </w:r>
            <w:r w:rsidR="000B5A14">
              <w:rPr>
                <w:rFonts w:hint="eastAsia"/>
              </w:rPr>
              <w:t>-</w:t>
            </w:r>
            <w:r>
              <w:rPr>
                <w:rFonts w:hint="eastAsia"/>
              </w:rPr>
              <w:t>17</w:t>
            </w:r>
          </w:p>
        </w:tc>
      </w:tr>
      <w:tr w:rsidR="004837C2" w14:paraId="1CCC2490" w14:textId="77777777">
        <w:tc>
          <w:tcPr>
            <w:tcW w:w="1384" w:type="dxa"/>
          </w:tcPr>
          <w:p w14:paraId="4C7DE8EA" w14:textId="77777777" w:rsidR="004837C2" w:rsidRDefault="005F3D5F">
            <w:r>
              <w:rPr>
                <w:rFonts w:hint="eastAsia"/>
              </w:rPr>
              <w:t>伍胤俊</w:t>
            </w:r>
          </w:p>
        </w:tc>
        <w:tc>
          <w:tcPr>
            <w:tcW w:w="6095" w:type="dxa"/>
          </w:tcPr>
          <w:p w14:paraId="155D3DF0" w14:textId="77777777" w:rsidR="004837C2" w:rsidRDefault="005F3D5F">
            <w:r>
              <w:rPr>
                <w:rFonts w:hint="eastAsia"/>
              </w:rPr>
              <w:t>6</w:t>
            </w:r>
            <w:r>
              <w:t>.2.2</w:t>
            </w:r>
            <w:r>
              <w:rPr>
                <w:rFonts w:hint="eastAsia"/>
              </w:rPr>
              <w:t>产品分类，详情中去掉【上级分类】栏位；</w:t>
            </w:r>
          </w:p>
          <w:p w14:paraId="351DED5D" w14:textId="77777777" w:rsidR="004837C2" w:rsidRDefault="004837C2"/>
          <w:p w14:paraId="5827E612" w14:textId="77777777" w:rsidR="004837C2" w:rsidRDefault="005F3D5F">
            <w:r>
              <w:rPr>
                <w:rFonts w:hint="eastAsia"/>
              </w:rPr>
              <w:lastRenderedPageBreak/>
              <w:t>去掉商品与库存功能模块中，关于“分类”的筛选项；</w:t>
            </w:r>
          </w:p>
          <w:p w14:paraId="0DB21FDA" w14:textId="77777777" w:rsidR="004837C2" w:rsidRDefault="005F3D5F">
            <w:r>
              <w:rPr>
                <w:rFonts w:hint="eastAsia"/>
              </w:rPr>
              <w:t>涉及到：</w:t>
            </w:r>
          </w:p>
          <w:p w14:paraId="057CA379" w14:textId="77777777" w:rsidR="004837C2" w:rsidRDefault="005F3D5F">
            <w:r>
              <w:rPr>
                <w:rFonts w:hint="eastAsia"/>
              </w:rPr>
              <w:t>6</w:t>
            </w:r>
            <w:r>
              <w:t>.2.1</w:t>
            </w:r>
            <w:r>
              <w:rPr>
                <w:rFonts w:hint="eastAsia"/>
              </w:rPr>
              <w:t>本地产品</w:t>
            </w:r>
            <w:r>
              <w:rPr>
                <w:rFonts w:hint="eastAsia"/>
              </w:rPr>
              <w:t>-</w:t>
            </w:r>
            <w:r>
              <w:rPr>
                <w:rFonts w:hint="eastAsia"/>
              </w:rPr>
              <w:t>产品分类、</w:t>
            </w:r>
          </w:p>
          <w:p w14:paraId="1998120E" w14:textId="77777777" w:rsidR="004837C2" w:rsidRDefault="005F3D5F">
            <w:r>
              <w:rPr>
                <w:rFonts w:hint="eastAsia"/>
              </w:rPr>
              <w:t>6</w:t>
            </w:r>
            <w:r>
              <w:t>.2.8</w:t>
            </w:r>
            <w:r>
              <w:rPr>
                <w:rFonts w:hint="eastAsia"/>
              </w:rPr>
              <w:t>乐天草稿箱</w:t>
            </w:r>
            <w:r>
              <w:rPr>
                <w:rFonts w:hint="eastAsia"/>
              </w:rPr>
              <w:t>-</w:t>
            </w:r>
            <w:r>
              <w:rPr>
                <w:rFonts w:hint="eastAsia"/>
              </w:rPr>
              <w:t>乐天分类、</w:t>
            </w:r>
          </w:p>
          <w:p w14:paraId="79F9664B" w14:textId="77777777" w:rsidR="004837C2" w:rsidRDefault="005F3D5F">
            <w:r>
              <w:rPr>
                <w:rFonts w:hint="eastAsia"/>
              </w:rPr>
              <w:t>6</w:t>
            </w:r>
            <w:r>
              <w:t>.2.10</w:t>
            </w:r>
            <w:r>
              <w:rPr>
                <w:rFonts w:hint="eastAsia"/>
              </w:rPr>
              <w:t>亚马逊草稿箱</w:t>
            </w:r>
            <w:r>
              <w:rPr>
                <w:rFonts w:hint="eastAsia"/>
              </w:rPr>
              <w:t>-</w:t>
            </w:r>
            <w:r>
              <w:rPr>
                <w:rFonts w:hint="eastAsia"/>
              </w:rPr>
              <w:t>亚马逊分类、</w:t>
            </w:r>
          </w:p>
          <w:p w14:paraId="6FD648D3" w14:textId="77777777" w:rsidR="004837C2" w:rsidRDefault="005F3D5F">
            <w:r>
              <w:rPr>
                <w:rFonts w:hint="eastAsia"/>
              </w:rPr>
              <w:t>6</w:t>
            </w:r>
            <w:r>
              <w:t>.2.14</w:t>
            </w:r>
            <w:r>
              <w:rPr>
                <w:rFonts w:hint="eastAsia"/>
              </w:rPr>
              <w:t>库存分配</w:t>
            </w:r>
            <w:r>
              <w:rPr>
                <w:rFonts w:hint="eastAsia"/>
              </w:rPr>
              <w:t>-</w:t>
            </w:r>
            <w:r>
              <w:rPr>
                <w:rFonts w:hint="eastAsia"/>
              </w:rPr>
              <w:t>产品分类、</w:t>
            </w:r>
          </w:p>
          <w:p w14:paraId="0AB4B0FB" w14:textId="77777777" w:rsidR="004837C2" w:rsidRDefault="005F3D5F">
            <w:r>
              <w:rPr>
                <w:rFonts w:hint="eastAsia"/>
              </w:rPr>
              <w:t>6</w:t>
            </w:r>
            <w:r>
              <w:t>.2.6</w:t>
            </w:r>
            <w:r>
              <w:rPr>
                <w:rFonts w:hint="eastAsia"/>
              </w:rPr>
              <w:t>库存查询</w:t>
            </w:r>
            <w:r>
              <w:rPr>
                <w:rFonts w:hint="eastAsia"/>
              </w:rPr>
              <w:t>-</w:t>
            </w:r>
            <w:r>
              <w:rPr>
                <w:rFonts w:hint="eastAsia"/>
              </w:rPr>
              <w:t>产品分类；</w:t>
            </w:r>
          </w:p>
          <w:p w14:paraId="50F63711" w14:textId="120EFF3D" w:rsidR="004837C2" w:rsidRDefault="005F3D5F">
            <w:r>
              <w:rPr>
                <w:rFonts w:hint="eastAsia"/>
              </w:rPr>
              <w:t>6</w:t>
            </w:r>
            <w:r>
              <w:t>.2.40</w:t>
            </w:r>
            <w:r>
              <w:rPr>
                <w:rFonts w:hint="eastAsia"/>
              </w:rPr>
              <w:t>首页，折线图名称改为“订单情况”，阐述订单获取规则。</w:t>
            </w:r>
          </w:p>
        </w:tc>
        <w:tc>
          <w:tcPr>
            <w:tcW w:w="1241" w:type="dxa"/>
          </w:tcPr>
          <w:p w14:paraId="10AB75A0" w14:textId="5C75DB28" w:rsidR="004837C2" w:rsidRDefault="005F3D5F">
            <w:r>
              <w:rPr>
                <w:rFonts w:hint="eastAsia"/>
              </w:rPr>
              <w:lastRenderedPageBreak/>
              <w:t>2</w:t>
            </w:r>
            <w:r>
              <w:t>019</w:t>
            </w:r>
            <w:r w:rsidR="000B5A14">
              <w:rPr>
                <w:rFonts w:hint="eastAsia"/>
              </w:rPr>
              <w:t>-</w:t>
            </w:r>
            <w:r>
              <w:t>4</w:t>
            </w:r>
            <w:r w:rsidR="000B5A14">
              <w:rPr>
                <w:rFonts w:hint="eastAsia"/>
              </w:rPr>
              <w:t>-</w:t>
            </w:r>
            <w:r>
              <w:t>22</w:t>
            </w:r>
          </w:p>
        </w:tc>
      </w:tr>
      <w:tr w:rsidR="004837C2" w14:paraId="61D594FA" w14:textId="77777777">
        <w:tc>
          <w:tcPr>
            <w:tcW w:w="1384" w:type="dxa"/>
          </w:tcPr>
          <w:p w14:paraId="5EA36CF2" w14:textId="77777777" w:rsidR="004837C2" w:rsidRDefault="005F3D5F">
            <w:r>
              <w:rPr>
                <w:rFonts w:hint="eastAsia"/>
              </w:rPr>
              <w:t>郭荣</w:t>
            </w:r>
          </w:p>
        </w:tc>
        <w:tc>
          <w:tcPr>
            <w:tcW w:w="6095" w:type="dxa"/>
          </w:tcPr>
          <w:p w14:paraId="3E976870" w14:textId="64628E1E" w:rsidR="004837C2" w:rsidRDefault="005F3D5F">
            <w:r>
              <w:rPr>
                <w:rFonts w:hint="eastAsia"/>
              </w:rPr>
              <w:t>6.2.19</w:t>
            </w:r>
            <w:r>
              <w:rPr>
                <w:rFonts w:hint="eastAsia"/>
              </w:rPr>
              <w:t>汇率</w:t>
            </w:r>
            <w:r>
              <w:t>管理</w:t>
            </w:r>
            <w:r>
              <w:rPr>
                <w:rFonts w:hint="eastAsia"/>
              </w:rPr>
              <w:t xml:space="preserve"> </w:t>
            </w:r>
            <w:r>
              <w:rPr>
                <w:rFonts w:hint="eastAsia"/>
              </w:rPr>
              <w:t>每天早上</w:t>
            </w:r>
            <w:r>
              <w:rPr>
                <w:rFonts w:hint="eastAsia"/>
              </w:rPr>
              <w:t>9:00</w:t>
            </w:r>
            <w:r>
              <w:rPr>
                <w:rFonts w:hint="eastAsia"/>
              </w:rPr>
              <w:t>自动</w:t>
            </w:r>
            <w:r>
              <w:t>更新汇率</w:t>
            </w:r>
          </w:p>
        </w:tc>
        <w:tc>
          <w:tcPr>
            <w:tcW w:w="1241" w:type="dxa"/>
          </w:tcPr>
          <w:p w14:paraId="518E7970" w14:textId="3D508F85" w:rsidR="004837C2" w:rsidRDefault="005F3D5F">
            <w:r>
              <w:rPr>
                <w:rFonts w:hint="eastAsia"/>
              </w:rPr>
              <w:t>2019</w:t>
            </w:r>
            <w:r w:rsidR="000B5A14">
              <w:rPr>
                <w:rFonts w:hint="eastAsia"/>
              </w:rPr>
              <w:t>-</w:t>
            </w:r>
            <w:r>
              <w:rPr>
                <w:rFonts w:hint="eastAsia"/>
              </w:rPr>
              <w:t>4</w:t>
            </w:r>
            <w:r w:rsidR="000B5A14">
              <w:rPr>
                <w:rFonts w:hint="eastAsia"/>
              </w:rPr>
              <w:t>-</w:t>
            </w:r>
            <w:r>
              <w:rPr>
                <w:rFonts w:hint="eastAsia"/>
              </w:rPr>
              <w:t>25</w:t>
            </w:r>
          </w:p>
        </w:tc>
      </w:tr>
      <w:tr w:rsidR="004837C2" w14:paraId="6AAFBA5D" w14:textId="77777777">
        <w:tc>
          <w:tcPr>
            <w:tcW w:w="1384" w:type="dxa"/>
          </w:tcPr>
          <w:p w14:paraId="59C12C1C" w14:textId="77777777" w:rsidR="004837C2" w:rsidRDefault="005F3D5F">
            <w:r>
              <w:rPr>
                <w:rFonts w:hint="eastAsia"/>
              </w:rPr>
              <w:t>郭荣</w:t>
            </w:r>
          </w:p>
        </w:tc>
        <w:tc>
          <w:tcPr>
            <w:tcW w:w="6095" w:type="dxa"/>
          </w:tcPr>
          <w:p w14:paraId="62C62096" w14:textId="33F2EF43" w:rsidR="004837C2" w:rsidRDefault="005F3D5F">
            <w:r>
              <w:rPr>
                <w:rFonts w:hint="eastAsia"/>
              </w:rPr>
              <w:t>6.2.26</w:t>
            </w:r>
            <w:r>
              <w:rPr>
                <w:rFonts w:hint="eastAsia"/>
              </w:rPr>
              <w:t>创建</w:t>
            </w:r>
            <w:r>
              <w:t>订单页面</w:t>
            </w:r>
            <w:r>
              <w:rPr>
                <w:rFonts w:hint="eastAsia"/>
              </w:rPr>
              <w:t>，</w:t>
            </w:r>
            <w:r>
              <w:t>去掉</w:t>
            </w:r>
            <w:r>
              <w:rPr>
                <w:rFonts w:hint="eastAsia"/>
              </w:rPr>
              <w:t>“</w:t>
            </w:r>
            <w:r>
              <w:t>取消</w:t>
            </w:r>
            <w:r>
              <w:rPr>
                <w:rFonts w:hint="eastAsia"/>
              </w:rPr>
              <w:t>”</w:t>
            </w:r>
            <w:r>
              <w:t>按钮</w:t>
            </w:r>
          </w:p>
        </w:tc>
        <w:tc>
          <w:tcPr>
            <w:tcW w:w="1241" w:type="dxa"/>
          </w:tcPr>
          <w:p w14:paraId="65DD0257" w14:textId="7931FFC4" w:rsidR="004837C2" w:rsidRDefault="005F3D5F">
            <w:r>
              <w:rPr>
                <w:rFonts w:hint="eastAsia"/>
              </w:rPr>
              <w:t>2019</w:t>
            </w:r>
            <w:r w:rsidR="000B5A14">
              <w:rPr>
                <w:rFonts w:hint="eastAsia"/>
              </w:rPr>
              <w:t>-</w:t>
            </w:r>
            <w:r>
              <w:rPr>
                <w:rFonts w:hint="eastAsia"/>
              </w:rPr>
              <w:t>4</w:t>
            </w:r>
            <w:r w:rsidR="000B5A14">
              <w:rPr>
                <w:rFonts w:hint="eastAsia"/>
              </w:rPr>
              <w:t>-</w:t>
            </w:r>
            <w:r>
              <w:rPr>
                <w:rFonts w:hint="eastAsia"/>
              </w:rPr>
              <w:t>26</w:t>
            </w:r>
          </w:p>
        </w:tc>
      </w:tr>
      <w:tr w:rsidR="001552D8" w14:paraId="791F8A95" w14:textId="77777777">
        <w:tc>
          <w:tcPr>
            <w:tcW w:w="1384" w:type="dxa"/>
          </w:tcPr>
          <w:p w14:paraId="7264B00F" w14:textId="7C955A8D" w:rsidR="001552D8" w:rsidRDefault="001552D8">
            <w:r>
              <w:rPr>
                <w:rFonts w:hint="eastAsia"/>
              </w:rPr>
              <w:t>伍胤俊</w:t>
            </w:r>
          </w:p>
        </w:tc>
        <w:tc>
          <w:tcPr>
            <w:tcW w:w="6095" w:type="dxa"/>
          </w:tcPr>
          <w:p w14:paraId="0CFC59B5" w14:textId="3333CCBD" w:rsidR="001552D8" w:rsidRDefault="00F75418">
            <w:r>
              <w:rPr>
                <w:rFonts w:hint="eastAsia"/>
              </w:rPr>
              <w:t>商品详情页“分类”</w:t>
            </w:r>
            <w:r w:rsidR="00DD62C6">
              <w:rPr>
                <w:rFonts w:hint="eastAsia"/>
              </w:rPr>
              <w:t>功能模块屏蔽</w:t>
            </w:r>
            <w:r>
              <w:rPr>
                <w:rFonts w:hint="eastAsia"/>
              </w:rPr>
              <w:t>按钮</w:t>
            </w:r>
            <w:r w:rsidRPr="00DD62C6">
              <w:rPr>
                <w:rFonts w:hint="eastAsia"/>
                <w:bdr w:val="single" w:sz="4" w:space="0" w:color="auto"/>
                <w:shd w:val="pct15" w:color="auto" w:fill="FFFFFF"/>
              </w:rPr>
              <w:t>确认</w:t>
            </w:r>
            <w:r w:rsidRPr="00F75418">
              <w:rPr>
                <w:rFonts w:hint="eastAsia"/>
              </w:rPr>
              <w:t>和</w:t>
            </w:r>
            <w:r w:rsidRPr="00DD62C6">
              <w:rPr>
                <w:rFonts w:hint="eastAsia"/>
                <w:bdr w:val="single" w:sz="4" w:space="0" w:color="auto"/>
                <w:shd w:val="pct15" w:color="auto" w:fill="FFFFFF"/>
              </w:rPr>
              <w:t>重置</w:t>
            </w:r>
            <w:r w:rsidRPr="00F75418">
              <w:rPr>
                <w:rFonts w:hint="eastAsia"/>
              </w:rPr>
              <w:t>；</w:t>
            </w:r>
            <w:r w:rsidR="00F25FC1">
              <w:rPr>
                <w:rFonts w:hint="eastAsia"/>
              </w:rPr>
              <w:t>（涉及改动：商品采集、本地产品、亚马逊草稿箱、亚马逊在线商品、乐天草稿箱、乐天在线商品）</w:t>
            </w:r>
            <w:r w:rsidR="00B14585">
              <w:rPr>
                <w:rFonts w:hint="eastAsia"/>
              </w:rPr>
              <w:t>；</w:t>
            </w:r>
          </w:p>
          <w:p w14:paraId="3EA5C7FF" w14:textId="6542317F" w:rsidR="002E5BFC" w:rsidRDefault="002E5BFC">
            <w:r>
              <w:rPr>
                <w:rFonts w:hint="eastAsia"/>
              </w:rPr>
              <w:t>6</w:t>
            </w:r>
            <w:r>
              <w:t>.2.1</w:t>
            </w:r>
            <w:r w:rsidR="007C7E43">
              <w:rPr>
                <w:rFonts w:hint="eastAsia"/>
              </w:rPr>
              <w:t>本地产品</w:t>
            </w:r>
            <w:r w:rsidR="009B321B">
              <w:rPr>
                <w:rFonts w:hint="eastAsia"/>
              </w:rPr>
              <w:t>-</w:t>
            </w:r>
            <w:r w:rsidR="00877011">
              <w:rPr>
                <w:rFonts w:hint="eastAsia"/>
              </w:rPr>
              <w:t>同步</w:t>
            </w:r>
            <w:r w:rsidR="007B171B">
              <w:rPr>
                <w:rFonts w:hint="eastAsia"/>
              </w:rPr>
              <w:t>到仓库</w:t>
            </w:r>
            <w:r w:rsidR="009B321B">
              <w:rPr>
                <w:rFonts w:hint="eastAsia"/>
              </w:rPr>
              <w:t>，</w:t>
            </w:r>
            <w:r w:rsidR="00B14585">
              <w:rPr>
                <w:rFonts w:hint="eastAsia"/>
              </w:rPr>
              <w:t>页面调整，规则描述完善；</w:t>
            </w:r>
          </w:p>
          <w:p w14:paraId="3771AFE0" w14:textId="255827EB" w:rsidR="00B14585" w:rsidRDefault="00A60458" w:rsidP="00A60458">
            <w:r>
              <w:rPr>
                <w:rFonts w:hint="eastAsia"/>
              </w:rPr>
              <w:t>6</w:t>
            </w:r>
            <w:r>
              <w:t>.2.8</w:t>
            </w:r>
            <w:r>
              <w:rPr>
                <w:rFonts w:hint="eastAsia"/>
              </w:rPr>
              <w:t>乐天草稿箱，增加目录编号信息；</w:t>
            </w:r>
          </w:p>
          <w:p w14:paraId="42001D44" w14:textId="77AE09EA" w:rsidR="00A60458" w:rsidRDefault="00A60458" w:rsidP="00A60458">
            <w:r>
              <w:rPr>
                <w:rFonts w:hint="eastAsia"/>
              </w:rPr>
              <w:t>6</w:t>
            </w:r>
            <w:r>
              <w:t>.2.9</w:t>
            </w:r>
            <w:r>
              <w:rPr>
                <w:rFonts w:hint="eastAsia"/>
              </w:rPr>
              <w:t>乐天在线商品，增加目录编号信息</w:t>
            </w:r>
            <w:r w:rsidR="00612A28">
              <w:rPr>
                <w:rFonts w:hint="eastAsia"/>
              </w:rPr>
              <w:t>，导出增加目录</w:t>
            </w:r>
            <w:r w:rsidR="00612A28">
              <w:rPr>
                <w:rFonts w:hint="eastAsia"/>
              </w:rPr>
              <w:t>I</w:t>
            </w:r>
            <w:r w:rsidR="00612A28">
              <w:t>D</w:t>
            </w:r>
            <w:r>
              <w:rPr>
                <w:rFonts w:hint="eastAsia"/>
              </w:rPr>
              <w:t>；</w:t>
            </w:r>
          </w:p>
          <w:p w14:paraId="7325DF9D" w14:textId="583034AC" w:rsidR="004F0212" w:rsidRDefault="004F0212" w:rsidP="00A60458">
            <w:r>
              <w:rPr>
                <w:rFonts w:hint="eastAsia"/>
              </w:rPr>
              <w:t>6</w:t>
            </w:r>
            <w:r>
              <w:t>.2.10</w:t>
            </w:r>
            <w:r>
              <w:rPr>
                <w:rFonts w:hint="eastAsia"/>
              </w:rPr>
              <w:t>亚马逊草稿箱，商品颜色、商品颜色调整为非必填，下拉框</w:t>
            </w:r>
            <w:r>
              <w:sym w:font="Wingdings" w:char="F0E0"/>
            </w:r>
            <w:r>
              <w:rPr>
                <w:rFonts w:hint="eastAsia"/>
              </w:rPr>
              <w:t>输入框，物品状态默认“新品”；</w:t>
            </w:r>
          </w:p>
          <w:p w14:paraId="4C6193D5" w14:textId="382DA0A7" w:rsidR="004F0212" w:rsidRPr="004F0212" w:rsidRDefault="004F0212" w:rsidP="00A60458">
            <w:r>
              <w:rPr>
                <w:rFonts w:hint="eastAsia"/>
              </w:rPr>
              <w:t>6</w:t>
            </w:r>
            <w:r>
              <w:t>.2.11</w:t>
            </w:r>
            <w:r>
              <w:rPr>
                <w:rFonts w:hint="eastAsia"/>
              </w:rPr>
              <w:t>亚马逊在线商品，商品颜色、商品颜色调整为非必填，下拉框</w:t>
            </w:r>
            <w:r>
              <w:sym w:font="Wingdings" w:char="F0E0"/>
            </w:r>
            <w:r>
              <w:rPr>
                <w:rFonts w:hint="eastAsia"/>
              </w:rPr>
              <w:t>输入框，物品状态默认“新品”；</w:t>
            </w:r>
          </w:p>
          <w:p w14:paraId="20B61D51" w14:textId="1F881890" w:rsidR="00A60458" w:rsidRDefault="00597B5F" w:rsidP="00A60458">
            <w:r>
              <w:rPr>
                <w:rFonts w:hint="eastAsia"/>
              </w:rPr>
              <w:t>6</w:t>
            </w:r>
            <w:r>
              <w:t>.2.13</w:t>
            </w:r>
            <w:r>
              <w:rPr>
                <w:rFonts w:hint="eastAsia"/>
              </w:rPr>
              <w:t>商品映射，取消平台自动同步功能，调整导入功能</w:t>
            </w:r>
            <w:r w:rsidR="000966B3">
              <w:rPr>
                <w:rFonts w:hint="eastAsia"/>
              </w:rPr>
              <w:t>、映射</w:t>
            </w:r>
            <w:r w:rsidR="000966B3">
              <w:rPr>
                <w:rFonts w:hint="eastAsia"/>
              </w:rPr>
              <w:t>/</w:t>
            </w:r>
            <w:r w:rsidR="000966B3">
              <w:rPr>
                <w:rFonts w:hint="eastAsia"/>
              </w:rPr>
              <w:t>编辑功能、列表页面展示及映射数量</w:t>
            </w:r>
            <w:r>
              <w:rPr>
                <w:rFonts w:hint="eastAsia"/>
              </w:rPr>
              <w:t>；</w:t>
            </w:r>
          </w:p>
          <w:p w14:paraId="7DEEF825" w14:textId="7A9A3462" w:rsidR="00F75418" w:rsidRDefault="008069BC">
            <w:r>
              <w:rPr>
                <w:rFonts w:hint="eastAsia"/>
              </w:rPr>
              <w:t>6</w:t>
            </w:r>
            <w:r>
              <w:t>.2.15</w:t>
            </w:r>
            <w:r>
              <w:rPr>
                <w:rFonts w:hint="eastAsia"/>
              </w:rPr>
              <w:t>店铺管理，授权乐天店铺新增“</w:t>
            </w:r>
            <w:r>
              <w:rPr>
                <w:rFonts w:hint="eastAsia"/>
              </w:rPr>
              <w:t>F</w:t>
            </w:r>
            <w:r>
              <w:t>TP</w:t>
            </w:r>
            <w:r>
              <w:rPr>
                <w:rFonts w:hint="eastAsia"/>
              </w:rPr>
              <w:t>密码”字段；</w:t>
            </w:r>
          </w:p>
          <w:p w14:paraId="1BC331E7" w14:textId="19877DBA" w:rsidR="005743AC" w:rsidRPr="00F25FC1" w:rsidRDefault="005743AC"/>
        </w:tc>
        <w:tc>
          <w:tcPr>
            <w:tcW w:w="1241" w:type="dxa"/>
          </w:tcPr>
          <w:p w14:paraId="2A5E2789" w14:textId="678FDACF" w:rsidR="001552D8" w:rsidRDefault="001552D8">
            <w:r>
              <w:rPr>
                <w:rFonts w:hint="eastAsia"/>
              </w:rPr>
              <w:t>2</w:t>
            </w:r>
            <w:r>
              <w:t>019</w:t>
            </w:r>
            <w:r w:rsidR="000B5A14">
              <w:rPr>
                <w:rFonts w:hint="eastAsia"/>
              </w:rPr>
              <w:t>-</w:t>
            </w:r>
            <w:r>
              <w:t>6</w:t>
            </w:r>
            <w:r w:rsidR="000B5A14">
              <w:rPr>
                <w:rFonts w:hint="eastAsia"/>
              </w:rPr>
              <w:t>-</w:t>
            </w:r>
            <w:r>
              <w:t>18</w:t>
            </w:r>
          </w:p>
        </w:tc>
      </w:tr>
      <w:tr w:rsidR="00867009" w14:paraId="5F0A8B8C" w14:textId="77777777">
        <w:tc>
          <w:tcPr>
            <w:tcW w:w="1384" w:type="dxa"/>
          </w:tcPr>
          <w:p w14:paraId="7345697F" w14:textId="2F681F3B" w:rsidR="00867009" w:rsidRDefault="00867009">
            <w:r>
              <w:rPr>
                <w:rFonts w:hint="eastAsia"/>
              </w:rPr>
              <w:t>伍胤俊</w:t>
            </w:r>
          </w:p>
        </w:tc>
        <w:tc>
          <w:tcPr>
            <w:tcW w:w="6095" w:type="dxa"/>
          </w:tcPr>
          <w:p w14:paraId="723BF147" w14:textId="77777777" w:rsidR="00867009" w:rsidRDefault="005B4469">
            <w:r>
              <w:rPr>
                <w:rFonts w:hint="eastAsia"/>
              </w:rPr>
              <w:t>统一系统中的多功能模块的按钮功能与文案：</w:t>
            </w:r>
          </w:p>
          <w:p w14:paraId="1025FC29" w14:textId="3C58F304" w:rsidR="005B4469" w:rsidRDefault="00BF2D3C" w:rsidP="005B4469">
            <w:r>
              <w:rPr>
                <w:rFonts w:hint="eastAsia"/>
              </w:rPr>
              <w:t>1</w:t>
            </w:r>
            <w:r>
              <w:rPr>
                <w:rFonts w:hint="eastAsia"/>
              </w:rPr>
              <w:t>、</w:t>
            </w:r>
            <w:r w:rsidR="007C0F1F">
              <w:rPr>
                <w:rFonts w:hint="eastAsia"/>
              </w:rPr>
              <w:t>系统</w:t>
            </w:r>
            <w:r w:rsidR="005B4469">
              <w:rPr>
                <w:rFonts w:hint="eastAsia"/>
              </w:rPr>
              <w:t>弹窗</w:t>
            </w:r>
            <w:r w:rsidR="007C0F1F">
              <w:rPr>
                <w:rFonts w:hint="eastAsia"/>
              </w:rPr>
              <w:t>底部</w:t>
            </w:r>
            <w:r w:rsidR="005B4469">
              <w:rPr>
                <w:rFonts w:hint="eastAsia"/>
              </w:rPr>
              <w:t>按钮，</w:t>
            </w:r>
          </w:p>
          <w:p w14:paraId="78D42E56" w14:textId="75707006" w:rsidR="005B4469" w:rsidRDefault="005B4469" w:rsidP="005B4469">
            <w:r>
              <w:rPr>
                <w:rFonts w:hint="eastAsia"/>
              </w:rPr>
              <w:t>正向：确定</w:t>
            </w:r>
            <w:r>
              <w:rPr>
                <w:rFonts w:hint="eastAsia"/>
              </w:rPr>
              <w:t>/</w:t>
            </w:r>
            <w:r>
              <w:rPr>
                <w:rFonts w:hint="eastAsia"/>
              </w:rPr>
              <w:t>保存</w:t>
            </w:r>
            <w:r w:rsidR="00EB3379">
              <w:rPr>
                <w:rFonts w:hint="eastAsia"/>
              </w:rPr>
              <w:t>；</w:t>
            </w:r>
            <w:r>
              <w:rPr>
                <w:rFonts w:hint="eastAsia"/>
              </w:rPr>
              <w:t>（新增记录时</w:t>
            </w:r>
            <w:r w:rsidRPr="00DD62C6">
              <w:rPr>
                <w:rFonts w:hint="eastAsia"/>
                <w:bdr w:val="single" w:sz="4" w:space="0" w:color="auto"/>
                <w:shd w:val="pct15" w:color="auto" w:fill="FFFFFF"/>
              </w:rPr>
              <w:t>确</w:t>
            </w:r>
            <w:r>
              <w:rPr>
                <w:rFonts w:hint="eastAsia"/>
                <w:bdr w:val="single" w:sz="4" w:space="0" w:color="auto"/>
                <w:shd w:val="pct15" w:color="auto" w:fill="FFFFFF"/>
              </w:rPr>
              <w:t>定</w:t>
            </w:r>
            <w:r>
              <w:rPr>
                <w:rFonts w:hint="eastAsia"/>
              </w:rPr>
              <w:t>，编辑记录时</w:t>
            </w:r>
            <w:r>
              <w:rPr>
                <w:rFonts w:hint="eastAsia"/>
                <w:bdr w:val="single" w:sz="4" w:space="0" w:color="auto"/>
                <w:shd w:val="pct15" w:color="auto" w:fill="FFFFFF"/>
              </w:rPr>
              <w:t>保存</w:t>
            </w:r>
            <w:r>
              <w:rPr>
                <w:rFonts w:hint="eastAsia"/>
              </w:rPr>
              <w:t>）</w:t>
            </w:r>
          </w:p>
          <w:p w14:paraId="401C6E25" w14:textId="41AC06C8" w:rsidR="005B4469" w:rsidRDefault="005B4469" w:rsidP="005B4469">
            <w:r>
              <w:rPr>
                <w:rFonts w:hint="eastAsia"/>
              </w:rPr>
              <w:t>反向：取消</w:t>
            </w:r>
            <w:r>
              <w:rPr>
                <w:rFonts w:hint="eastAsia"/>
              </w:rPr>
              <w:t>/</w:t>
            </w:r>
            <w:r>
              <w:rPr>
                <w:rFonts w:hint="eastAsia"/>
              </w:rPr>
              <w:t>返回；</w:t>
            </w:r>
            <w:r w:rsidR="00EB3379">
              <w:rPr>
                <w:rFonts w:hint="eastAsia"/>
              </w:rPr>
              <w:t>（新增</w:t>
            </w:r>
            <w:r w:rsidR="00EB3379">
              <w:rPr>
                <w:rFonts w:hint="eastAsia"/>
              </w:rPr>
              <w:t>/</w:t>
            </w:r>
            <w:r w:rsidR="00EB3379">
              <w:rPr>
                <w:rFonts w:hint="eastAsia"/>
              </w:rPr>
              <w:t>编辑记录时</w:t>
            </w:r>
            <w:r w:rsidR="00EB3379">
              <w:rPr>
                <w:rFonts w:hint="eastAsia"/>
                <w:bdr w:val="single" w:sz="4" w:space="0" w:color="auto"/>
                <w:shd w:val="pct15" w:color="auto" w:fill="FFFFFF"/>
              </w:rPr>
              <w:t>取消</w:t>
            </w:r>
            <w:r w:rsidR="00EB3379">
              <w:rPr>
                <w:rFonts w:hint="eastAsia"/>
              </w:rPr>
              <w:t>，查看记录时</w:t>
            </w:r>
            <w:r w:rsidR="00EB3379">
              <w:rPr>
                <w:rFonts w:hint="eastAsia"/>
                <w:bdr w:val="single" w:sz="4" w:space="0" w:color="auto"/>
                <w:shd w:val="pct15" w:color="auto" w:fill="FFFFFF"/>
              </w:rPr>
              <w:t>返回</w:t>
            </w:r>
            <w:r w:rsidR="00EB3379">
              <w:rPr>
                <w:rFonts w:hint="eastAsia"/>
              </w:rPr>
              <w:t>）</w:t>
            </w:r>
          </w:p>
          <w:p w14:paraId="1DBA53A4" w14:textId="65D1D494" w:rsidR="005B4469" w:rsidRDefault="00BF2D3C" w:rsidP="005B4469">
            <w:r>
              <w:rPr>
                <w:rFonts w:hint="eastAsia"/>
              </w:rPr>
              <w:t>2</w:t>
            </w:r>
            <w:r>
              <w:rPr>
                <w:rFonts w:hint="eastAsia"/>
              </w:rPr>
              <w:t>、系统</w:t>
            </w:r>
            <w:r w:rsidR="0088063A">
              <w:rPr>
                <w:rFonts w:hint="eastAsia"/>
              </w:rPr>
              <w:t>菜单搜索项的</w:t>
            </w:r>
            <w:r w:rsidR="005B4469">
              <w:rPr>
                <w:rFonts w:hint="eastAsia"/>
              </w:rPr>
              <w:t>重置按钮</w:t>
            </w:r>
            <w:r w:rsidR="000466C7">
              <w:rPr>
                <w:rFonts w:hint="eastAsia"/>
              </w:rPr>
              <w:t>:</w:t>
            </w:r>
            <w:r w:rsidR="005B4469">
              <w:rPr>
                <w:rFonts w:hint="eastAsia"/>
              </w:rPr>
              <w:t>重置搜索</w:t>
            </w:r>
            <w:r w:rsidR="001C30D8">
              <w:rPr>
                <w:rFonts w:hint="eastAsia"/>
              </w:rPr>
              <w:t>条件</w:t>
            </w:r>
            <w:r w:rsidR="005B4469">
              <w:rPr>
                <w:rFonts w:hint="eastAsia"/>
              </w:rPr>
              <w:t>并刷新</w:t>
            </w:r>
            <w:r w:rsidR="00753A63">
              <w:rPr>
                <w:rFonts w:hint="eastAsia"/>
              </w:rPr>
              <w:t>当前</w:t>
            </w:r>
            <w:r w:rsidR="005B4469">
              <w:rPr>
                <w:rFonts w:hint="eastAsia"/>
              </w:rPr>
              <w:t>页面；</w:t>
            </w:r>
          </w:p>
          <w:p w14:paraId="10277806" w14:textId="451FF09A" w:rsidR="005B4469" w:rsidRDefault="00BF2D3C" w:rsidP="005B4469">
            <w:r>
              <w:t>3</w:t>
            </w:r>
            <w:r>
              <w:rPr>
                <w:rFonts w:hint="eastAsia"/>
              </w:rPr>
              <w:t>、系统</w:t>
            </w:r>
            <w:r w:rsidR="00753A63">
              <w:rPr>
                <w:rFonts w:hint="eastAsia"/>
              </w:rPr>
              <w:t>列表与详情页中的</w:t>
            </w:r>
            <w:r w:rsidR="005B4469">
              <w:rPr>
                <w:rFonts w:hint="eastAsia"/>
              </w:rPr>
              <w:t>重量与尺寸单位，都统一为大写；</w:t>
            </w:r>
            <w:r w:rsidR="00753A63">
              <w:t>KG</w:t>
            </w:r>
            <w:r w:rsidR="00753A63">
              <w:rPr>
                <w:rFonts w:hint="eastAsia"/>
              </w:rPr>
              <w:t>；</w:t>
            </w:r>
            <w:r w:rsidR="00753A63">
              <w:rPr>
                <w:rFonts w:hint="eastAsia"/>
              </w:rPr>
              <w:t>C</w:t>
            </w:r>
            <w:r w:rsidR="00753A63">
              <w:t>M</w:t>
            </w:r>
            <w:r w:rsidR="005B4469">
              <w:rPr>
                <w:rFonts w:hint="eastAsia"/>
              </w:rPr>
              <w:t>；</w:t>
            </w:r>
          </w:p>
          <w:p w14:paraId="75ED2AE9" w14:textId="17B13D86" w:rsidR="005B4469" w:rsidRDefault="00BF2D3C" w:rsidP="005B4469">
            <w:r>
              <w:t>4</w:t>
            </w:r>
            <w:r>
              <w:rPr>
                <w:rFonts w:hint="eastAsia"/>
              </w:rPr>
              <w:t>、系统菜单中的搜索项及详情页中的</w:t>
            </w:r>
            <w:r w:rsidR="005B4469">
              <w:rPr>
                <w:rFonts w:hint="eastAsia"/>
              </w:rPr>
              <w:t>平台名称</w:t>
            </w:r>
            <w:r w:rsidR="002B7034">
              <w:rPr>
                <w:rFonts w:hint="eastAsia"/>
              </w:rPr>
              <w:t>、</w:t>
            </w:r>
            <w:r w:rsidR="005B4469">
              <w:rPr>
                <w:rFonts w:hint="eastAsia"/>
              </w:rPr>
              <w:t>来源平台都使用中文名称，亚马逊；乐天；其他；</w:t>
            </w:r>
          </w:p>
          <w:p w14:paraId="0591EEB0" w14:textId="4A7E8178" w:rsidR="00433CA8" w:rsidRDefault="00433CA8" w:rsidP="005B4469"/>
          <w:p w14:paraId="02C58542" w14:textId="544C79DB" w:rsidR="00433CA8" w:rsidRDefault="00D91F2A" w:rsidP="005B4469">
            <w:r w:rsidRPr="00D91F2A">
              <w:rPr>
                <w:rFonts w:hint="eastAsia"/>
              </w:rPr>
              <w:t>【货物属性】，枚举项由（不带电、带电、纯电池）改为（普货、含电池、纯电池）</w:t>
            </w:r>
            <w:r>
              <w:rPr>
                <w:rFonts w:hint="eastAsia"/>
              </w:rPr>
              <w:t>；（涉及：本地产品、导入本地产品、导出本地产品、亚马逊草稿箱）</w:t>
            </w:r>
          </w:p>
          <w:p w14:paraId="785164BE" w14:textId="77777777" w:rsidR="000C1166" w:rsidRDefault="000C1166" w:rsidP="005B4469">
            <w:r>
              <w:rPr>
                <w:rFonts w:hint="eastAsia"/>
              </w:rPr>
              <w:lastRenderedPageBreak/>
              <w:t>6</w:t>
            </w:r>
            <w:r>
              <w:t>.2.1</w:t>
            </w:r>
            <w:r>
              <w:rPr>
                <w:rFonts w:hint="eastAsia"/>
              </w:rPr>
              <w:t>本地产品</w:t>
            </w:r>
            <w:r>
              <w:rPr>
                <w:rFonts w:hint="eastAsia"/>
              </w:rPr>
              <w:t>-</w:t>
            </w:r>
            <w:r>
              <w:rPr>
                <w:rFonts w:hint="eastAsia"/>
              </w:rPr>
              <w:t>同步到仓库，增加“同步中”状态，</w:t>
            </w:r>
            <w:r w:rsidR="00EC7378">
              <w:rPr>
                <w:rFonts w:hint="eastAsia"/>
              </w:rPr>
              <w:t>点击过</w:t>
            </w:r>
            <w:r w:rsidR="00EC7378" w:rsidRPr="00EC7378">
              <w:rPr>
                <w:rFonts w:hint="eastAsia"/>
                <w:color w:val="00B0F0"/>
              </w:rPr>
              <w:t>操作</w:t>
            </w:r>
            <w:r w:rsidR="00EC7378" w:rsidRPr="00EC7378">
              <w:rPr>
                <w:rFonts w:hint="eastAsia"/>
                <w:color w:val="00B0F0"/>
              </w:rPr>
              <w:t>-</w:t>
            </w:r>
            <w:r w:rsidR="00EC7378" w:rsidRPr="00EC7378">
              <w:rPr>
                <w:rFonts w:hint="eastAsia"/>
                <w:color w:val="00B0F0"/>
              </w:rPr>
              <w:t>同步</w:t>
            </w:r>
            <w:r w:rsidR="00EC7378">
              <w:rPr>
                <w:rFonts w:hint="eastAsia"/>
              </w:rPr>
              <w:t>的记录状态从“未同步”</w:t>
            </w:r>
            <w:r w:rsidR="00EC7378">
              <w:sym w:font="Wingdings" w:char="F0E0"/>
            </w:r>
            <w:r w:rsidR="00EC7378">
              <w:rPr>
                <w:rFonts w:hint="eastAsia"/>
              </w:rPr>
              <w:t>“同步中”，不可编辑，支持查看与再次同步；</w:t>
            </w:r>
          </w:p>
          <w:p w14:paraId="4BB2A828" w14:textId="5FD0D418" w:rsidR="00B201EF" w:rsidRDefault="00B201EF" w:rsidP="00B201EF">
            <w:r>
              <w:rPr>
                <w:rFonts w:hint="eastAsia"/>
              </w:rPr>
              <w:t>6</w:t>
            </w:r>
            <w:r>
              <w:t>.2.15</w:t>
            </w:r>
            <w:r>
              <w:rPr>
                <w:rFonts w:hint="eastAsia"/>
              </w:rPr>
              <w:t>店铺管理，授权乐天店铺页面</w:t>
            </w:r>
            <w:r w:rsidR="00814BE3">
              <w:rPr>
                <w:rFonts w:hint="eastAsia"/>
              </w:rPr>
              <w:t>中操作</w:t>
            </w:r>
            <w:r>
              <w:rPr>
                <w:rFonts w:hint="eastAsia"/>
              </w:rPr>
              <w:t>指引文案</w:t>
            </w:r>
            <w:r w:rsidR="00814BE3">
              <w:rPr>
                <w:rFonts w:hint="eastAsia"/>
              </w:rPr>
              <w:t>的调整</w:t>
            </w:r>
            <w:r>
              <w:rPr>
                <w:rFonts w:hint="eastAsia"/>
              </w:rPr>
              <w:t>；</w:t>
            </w:r>
          </w:p>
          <w:p w14:paraId="69657D73" w14:textId="7E6F3B6C" w:rsidR="001C349D" w:rsidRPr="001C349D" w:rsidRDefault="00DC5516" w:rsidP="00B201EF">
            <w:r>
              <w:rPr>
                <w:rFonts w:hint="eastAsia"/>
              </w:rPr>
              <w:t>6</w:t>
            </w:r>
            <w:r>
              <w:t>.2.1</w:t>
            </w:r>
            <w:r>
              <w:t>6</w:t>
            </w:r>
            <w:bookmarkStart w:id="2" w:name="_GoBack"/>
            <w:bookmarkEnd w:id="2"/>
            <w:r w:rsidR="001C349D">
              <w:rPr>
                <w:rFonts w:hint="eastAsia"/>
              </w:rPr>
              <w:t>仓库管理，</w:t>
            </w:r>
            <w:r w:rsidR="001C349D" w:rsidRPr="001C349D">
              <w:rPr>
                <w:rFonts w:hint="eastAsia"/>
              </w:rPr>
              <w:t>添加速贸仓库</w:t>
            </w:r>
            <w:r w:rsidR="001C349D">
              <w:rPr>
                <w:rFonts w:hint="eastAsia"/>
              </w:rPr>
              <w:t>的服务商修改为：</w:t>
            </w:r>
            <w:r w:rsidR="001C349D" w:rsidRPr="001C349D">
              <w:rPr>
                <w:rFonts w:hint="eastAsia"/>
              </w:rPr>
              <w:t>株式会社</w:t>
            </w:r>
            <w:r w:rsidR="001C349D" w:rsidRPr="001C349D">
              <w:rPr>
                <w:rFonts w:hint="eastAsia"/>
              </w:rPr>
              <w:t xml:space="preserve"> Dream Works</w:t>
            </w:r>
            <w:r w:rsidR="001C349D">
              <w:rPr>
                <w:rFonts w:hint="eastAsia"/>
              </w:rPr>
              <w:t>；</w:t>
            </w:r>
          </w:p>
          <w:p w14:paraId="6489B382" w14:textId="77777777" w:rsidR="00814BE3" w:rsidRDefault="00814BE3" w:rsidP="00814BE3">
            <w:r>
              <w:rPr>
                <w:rFonts w:hint="eastAsia"/>
              </w:rPr>
              <w:t>6</w:t>
            </w:r>
            <w:r>
              <w:t>.2.1</w:t>
            </w:r>
            <w:r>
              <w:rPr>
                <w:rFonts w:hint="eastAsia"/>
              </w:rPr>
              <w:t>7</w:t>
            </w:r>
            <w:r>
              <w:rPr>
                <w:rFonts w:hint="eastAsia"/>
              </w:rPr>
              <w:t>物流管理，若没有授权速贸仓储，则屏蔽“添加速贸物流”按钮；若已经授权速贸仓库，则只获取客户已绑定仓库的物流产品列表；</w:t>
            </w:r>
          </w:p>
          <w:p w14:paraId="65C2BEE9" w14:textId="177583CC" w:rsidR="00B201EF" w:rsidRDefault="000A4AF6" w:rsidP="00814BE3">
            <w:r>
              <w:rPr>
                <w:rFonts w:hint="eastAsia"/>
              </w:rPr>
              <w:t>添加速贸物流及编辑页面</w:t>
            </w:r>
            <w:r w:rsidR="00814BE3">
              <w:rPr>
                <w:rFonts w:hint="eastAsia"/>
              </w:rPr>
              <w:t>增加物流</w:t>
            </w:r>
            <w:r>
              <w:rPr>
                <w:rFonts w:hint="eastAsia"/>
              </w:rPr>
              <w:t>产品</w:t>
            </w:r>
            <w:r w:rsidR="009868DE">
              <w:rPr>
                <w:rFonts w:hint="eastAsia"/>
              </w:rPr>
              <w:t>（编码）</w:t>
            </w:r>
            <w:r>
              <w:rPr>
                <w:rFonts w:hint="eastAsia"/>
              </w:rPr>
              <w:t>显示</w:t>
            </w:r>
            <w:r w:rsidR="00814BE3">
              <w:rPr>
                <w:rFonts w:hint="eastAsia"/>
              </w:rPr>
              <w:t>；</w:t>
            </w:r>
          </w:p>
          <w:p w14:paraId="48ED2625" w14:textId="79C2FBDD" w:rsidR="00F34C81" w:rsidRPr="00814BE3" w:rsidRDefault="00F34C81" w:rsidP="00814BE3">
            <w:r>
              <w:rPr>
                <w:rFonts w:hint="eastAsia"/>
              </w:rPr>
              <w:t>6</w:t>
            </w:r>
            <w:r>
              <w:t>.2.40</w:t>
            </w:r>
            <w:r>
              <w:rPr>
                <w:rFonts w:hint="eastAsia"/>
              </w:rPr>
              <w:t>首页，客服服务信息</w:t>
            </w:r>
            <w:r w:rsidR="009C2463">
              <w:rPr>
                <w:rFonts w:hint="eastAsia"/>
              </w:rPr>
              <w:t>上线前的</w:t>
            </w:r>
            <w:r>
              <w:rPr>
                <w:rFonts w:hint="eastAsia"/>
              </w:rPr>
              <w:t>修改，屏蔽底部信息栏；</w:t>
            </w:r>
          </w:p>
        </w:tc>
        <w:tc>
          <w:tcPr>
            <w:tcW w:w="1241" w:type="dxa"/>
          </w:tcPr>
          <w:p w14:paraId="4CDD40C4" w14:textId="24B3982B" w:rsidR="00867009" w:rsidRDefault="00867009">
            <w:r>
              <w:rPr>
                <w:rFonts w:hint="eastAsia"/>
              </w:rPr>
              <w:lastRenderedPageBreak/>
              <w:t>2</w:t>
            </w:r>
            <w:r>
              <w:t>019</w:t>
            </w:r>
            <w:r>
              <w:rPr>
                <w:rFonts w:hint="eastAsia"/>
              </w:rPr>
              <w:t>-</w:t>
            </w:r>
            <w:r>
              <w:t>6</w:t>
            </w:r>
            <w:r>
              <w:rPr>
                <w:rFonts w:hint="eastAsia"/>
              </w:rPr>
              <w:t>-</w:t>
            </w:r>
            <w:r>
              <w:t>28</w:t>
            </w:r>
          </w:p>
        </w:tc>
      </w:tr>
    </w:tbl>
    <w:sdt>
      <w:sdtPr>
        <w:rPr>
          <w:b/>
          <w:bCs/>
          <w:color w:val="0D0D0D" w:themeColor="text1" w:themeTint="F2"/>
          <w:lang w:val="zh-CN"/>
        </w:rPr>
        <w:id w:val="-1869668603"/>
        <w:docPartObj>
          <w:docPartGallery w:val="Table of Contents"/>
          <w:docPartUnique/>
        </w:docPartObj>
      </w:sdtPr>
      <w:sdtEndPr>
        <w:rPr>
          <w:b w:val="0"/>
          <w:bCs w:val="0"/>
          <w:color w:val="000000"/>
          <w14:textFill>
            <w14:solidFill>
              <w14:srgbClr w14:val="000000">
                <w14:lumMod w14:val="95000"/>
                <w14:lumOff w14:val="5000"/>
              </w14:srgbClr>
            </w14:solidFill>
          </w14:textFill>
        </w:rPr>
      </w:sdtEndPr>
      <w:sdtContent>
        <w:p w14:paraId="728D7E2A" w14:textId="31EFF434" w:rsidR="005743AC" w:rsidRDefault="005743AC">
          <w:pPr>
            <w:rPr>
              <w:b/>
              <w:bCs/>
              <w:color w:val="0D0D0D" w:themeColor="text1" w:themeTint="F2"/>
              <w:lang w:val="zh-CN"/>
            </w:rPr>
          </w:pPr>
        </w:p>
        <w:p w14:paraId="1E99E8BE" w14:textId="00CE71BD" w:rsidR="004837C2" w:rsidRPr="005743AC" w:rsidRDefault="005743AC" w:rsidP="005743AC">
          <w:pPr>
            <w:widowControl/>
            <w:jc w:val="left"/>
            <w:rPr>
              <w:b/>
              <w:bCs/>
              <w:color w:val="0D0D0D" w:themeColor="text1" w:themeTint="F2"/>
              <w:lang w:val="zh-CN"/>
            </w:rPr>
          </w:pPr>
          <w:r>
            <w:rPr>
              <w:b/>
              <w:bCs/>
              <w:color w:val="0D0D0D" w:themeColor="text1" w:themeTint="F2"/>
              <w:lang w:val="zh-CN"/>
            </w:rPr>
            <w:br w:type="page"/>
          </w:r>
        </w:p>
        <w:p w14:paraId="118286A3" w14:textId="77777777" w:rsidR="004837C2" w:rsidRDefault="005F3D5F">
          <w:pPr>
            <w:pStyle w:val="TOC10"/>
            <w:tabs>
              <w:tab w:val="center" w:pos="4252"/>
            </w:tabs>
            <w:jc w:val="both"/>
          </w:pPr>
          <w:r>
            <w:rPr>
              <w:rFonts w:ascii="Times New Roman" w:eastAsia="宋体" w:hAnsi="Times New Roman" w:cs="Times New Roman"/>
              <w:b w:val="0"/>
              <w:bCs w:val="0"/>
              <w:color w:val="0D0D0D" w:themeColor="text1" w:themeTint="F2"/>
              <w:kern w:val="2"/>
              <w:sz w:val="21"/>
              <w:szCs w:val="24"/>
              <w:lang w:val="zh-CN"/>
            </w:rPr>
            <w:lastRenderedPageBreak/>
            <w:tab/>
          </w:r>
          <w:r>
            <w:t>目</w:t>
          </w:r>
          <w:r>
            <w:rPr>
              <w:rFonts w:hint="eastAsia"/>
            </w:rPr>
            <w:t xml:space="preserve"> </w:t>
          </w:r>
          <w:r>
            <w:t>录</w:t>
          </w:r>
        </w:p>
        <w:p w14:paraId="0E13EF01" w14:textId="2B7EB3BF" w:rsidR="001C349D" w:rsidRDefault="005F3D5F">
          <w:pPr>
            <w:pStyle w:val="TOC1"/>
            <w:tabs>
              <w:tab w:val="left" w:pos="420"/>
              <w:tab w:val="right" w:leader="dot" w:pos="8494"/>
            </w:tabs>
            <w:rPr>
              <w:rFonts w:asciiTheme="minorHAnsi" w:eastAsiaTheme="minorEastAsia" w:hAnsiTheme="minorHAnsi" w:cstheme="minorBidi"/>
              <w:b w:val="0"/>
              <w:bCs w:val="0"/>
              <w:caps w:val="0"/>
              <w:noProof/>
              <w:szCs w:val="22"/>
            </w:rPr>
          </w:pPr>
          <w:r>
            <w:fldChar w:fldCharType="begin"/>
          </w:r>
          <w:r>
            <w:instrText xml:space="preserve"> TOC \o "1-3" \h \z \u </w:instrText>
          </w:r>
          <w:r>
            <w:fldChar w:fldCharType="separate"/>
          </w:r>
          <w:hyperlink w:anchor="_Toc12719510" w:history="1">
            <w:r w:rsidR="001C349D" w:rsidRPr="00A57069">
              <w:rPr>
                <w:rStyle w:val="af9"/>
                <w:rFonts w:ascii="黑体" w:eastAsia="黑体" w:hAnsi="黑体"/>
                <w:noProof/>
              </w:rPr>
              <w:t>1</w:t>
            </w:r>
            <w:r w:rsidR="001C349D">
              <w:rPr>
                <w:rFonts w:asciiTheme="minorHAnsi" w:eastAsiaTheme="minorEastAsia" w:hAnsiTheme="minorHAnsi" w:cstheme="minorBidi"/>
                <w:b w:val="0"/>
                <w:bCs w:val="0"/>
                <w:caps w:val="0"/>
                <w:noProof/>
                <w:szCs w:val="22"/>
              </w:rPr>
              <w:tab/>
            </w:r>
            <w:r w:rsidR="001C349D" w:rsidRPr="00A57069">
              <w:rPr>
                <w:rStyle w:val="af9"/>
                <w:rFonts w:ascii="黑体" w:eastAsia="黑体" w:hAnsi="黑体"/>
                <w:noProof/>
              </w:rPr>
              <w:t>文档介绍</w:t>
            </w:r>
            <w:r w:rsidR="001C349D">
              <w:rPr>
                <w:noProof/>
                <w:webHidden/>
              </w:rPr>
              <w:tab/>
            </w:r>
            <w:r w:rsidR="001C349D">
              <w:rPr>
                <w:noProof/>
                <w:webHidden/>
              </w:rPr>
              <w:fldChar w:fldCharType="begin"/>
            </w:r>
            <w:r w:rsidR="001C349D">
              <w:rPr>
                <w:noProof/>
                <w:webHidden/>
              </w:rPr>
              <w:instrText xml:space="preserve"> PAGEREF _Toc12719510 \h </w:instrText>
            </w:r>
            <w:r w:rsidR="001C349D">
              <w:rPr>
                <w:noProof/>
                <w:webHidden/>
              </w:rPr>
            </w:r>
            <w:r w:rsidR="001C349D">
              <w:rPr>
                <w:noProof/>
                <w:webHidden/>
              </w:rPr>
              <w:fldChar w:fldCharType="separate"/>
            </w:r>
            <w:r w:rsidR="001C349D">
              <w:rPr>
                <w:noProof/>
                <w:webHidden/>
              </w:rPr>
              <w:t>8</w:t>
            </w:r>
            <w:r w:rsidR="001C349D">
              <w:rPr>
                <w:noProof/>
                <w:webHidden/>
              </w:rPr>
              <w:fldChar w:fldCharType="end"/>
            </w:r>
          </w:hyperlink>
        </w:p>
        <w:p w14:paraId="2DC4B3BC" w14:textId="12CFD0F3"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1" w:history="1">
            <w:r w:rsidR="001C349D" w:rsidRPr="00A57069">
              <w:rPr>
                <w:rStyle w:val="af9"/>
                <w:rFonts w:ascii="黑体" w:eastAsia="黑体" w:hAnsi="黑体"/>
                <w:noProof/>
              </w:rPr>
              <w:t>1.1</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文档目的</w:t>
            </w:r>
            <w:r w:rsidR="001C349D">
              <w:rPr>
                <w:noProof/>
                <w:webHidden/>
              </w:rPr>
              <w:tab/>
            </w:r>
            <w:r w:rsidR="001C349D">
              <w:rPr>
                <w:noProof/>
                <w:webHidden/>
              </w:rPr>
              <w:fldChar w:fldCharType="begin"/>
            </w:r>
            <w:r w:rsidR="001C349D">
              <w:rPr>
                <w:noProof/>
                <w:webHidden/>
              </w:rPr>
              <w:instrText xml:space="preserve"> PAGEREF _Toc12719511 \h </w:instrText>
            </w:r>
            <w:r w:rsidR="001C349D">
              <w:rPr>
                <w:noProof/>
                <w:webHidden/>
              </w:rPr>
            </w:r>
            <w:r w:rsidR="001C349D">
              <w:rPr>
                <w:noProof/>
                <w:webHidden/>
              </w:rPr>
              <w:fldChar w:fldCharType="separate"/>
            </w:r>
            <w:r w:rsidR="001C349D">
              <w:rPr>
                <w:noProof/>
                <w:webHidden/>
              </w:rPr>
              <w:t>8</w:t>
            </w:r>
            <w:r w:rsidR="001C349D">
              <w:rPr>
                <w:noProof/>
                <w:webHidden/>
              </w:rPr>
              <w:fldChar w:fldCharType="end"/>
            </w:r>
          </w:hyperlink>
        </w:p>
        <w:p w14:paraId="6E2FF9E0" w14:textId="1DF686D0"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2" w:history="1">
            <w:r w:rsidR="001C349D" w:rsidRPr="00A57069">
              <w:rPr>
                <w:rStyle w:val="af9"/>
                <w:rFonts w:ascii="黑体" w:eastAsia="黑体" w:hAnsi="黑体"/>
                <w:noProof/>
              </w:rPr>
              <w:t>1.2</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文档范围</w:t>
            </w:r>
            <w:r w:rsidR="001C349D">
              <w:rPr>
                <w:noProof/>
                <w:webHidden/>
              </w:rPr>
              <w:tab/>
            </w:r>
            <w:r w:rsidR="001C349D">
              <w:rPr>
                <w:noProof/>
                <w:webHidden/>
              </w:rPr>
              <w:fldChar w:fldCharType="begin"/>
            </w:r>
            <w:r w:rsidR="001C349D">
              <w:rPr>
                <w:noProof/>
                <w:webHidden/>
              </w:rPr>
              <w:instrText xml:space="preserve"> PAGEREF _Toc12719512 \h </w:instrText>
            </w:r>
            <w:r w:rsidR="001C349D">
              <w:rPr>
                <w:noProof/>
                <w:webHidden/>
              </w:rPr>
            </w:r>
            <w:r w:rsidR="001C349D">
              <w:rPr>
                <w:noProof/>
                <w:webHidden/>
              </w:rPr>
              <w:fldChar w:fldCharType="separate"/>
            </w:r>
            <w:r w:rsidR="001C349D">
              <w:rPr>
                <w:noProof/>
                <w:webHidden/>
              </w:rPr>
              <w:t>8</w:t>
            </w:r>
            <w:r w:rsidR="001C349D">
              <w:rPr>
                <w:noProof/>
                <w:webHidden/>
              </w:rPr>
              <w:fldChar w:fldCharType="end"/>
            </w:r>
          </w:hyperlink>
        </w:p>
        <w:p w14:paraId="41920AA0" w14:textId="4E257AD1"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3" w:history="1">
            <w:r w:rsidR="001C349D" w:rsidRPr="00A57069">
              <w:rPr>
                <w:rStyle w:val="af9"/>
                <w:rFonts w:ascii="黑体" w:eastAsia="黑体" w:hAnsi="黑体"/>
                <w:noProof/>
              </w:rPr>
              <w:t>1.3</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读者对象</w:t>
            </w:r>
            <w:r w:rsidR="001C349D">
              <w:rPr>
                <w:noProof/>
                <w:webHidden/>
              </w:rPr>
              <w:tab/>
            </w:r>
            <w:r w:rsidR="001C349D">
              <w:rPr>
                <w:noProof/>
                <w:webHidden/>
              </w:rPr>
              <w:fldChar w:fldCharType="begin"/>
            </w:r>
            <w:r w:rsidR="001C349D">
              <w:rPr>
                <w:noProof/>
                <w:webHidden/>
              </w:rPr>
              <w:instrText xml:space="preserve"> PAGEREF _Toc12719513 \h </w:instrText>
            </w:r>
            <w:r w:rsidR="001C349D">
              <w:rPr>
                <w:noProof/>
                <w:webHidden/>
              </w:rPr>
            </w:r>
            <w:r w:rsidR="001C349D">
              <w:rPr>
                <w:noProof/>
                <w:webHidden/>
              </w:rPr>
              <w:fldChar w:fldCharType="separate"/>
            </w:r>
            <w:r w:rsidR="001C349D">
              <w:rPr>
                <w:noProof/>
                <w:webHidden/>
              </w:rPr>
              <w:t>8</w:t>
            </w:r>
            <w:r w:rsidR="001C349D">
              <w:rPr>
                <w:noProof/>
                <w:webHidden/>
              </w:rPr>
              <w:fldChar w:fldCharType="end"/>
            </w:r>
          </w:hyperlink>
        </w:p>
        <w:p w14:paraId="1AAE6688" w14:textId="5BA17600"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4" w:history="1">
            <w:r w:rsidR="001C349D" w:rsidRPr="00A57069">
              <w:rPr>
                <w:rStyle w:val="af9"/>
                <w:rFonts w:ascii="黑体" w:eastAsia="黑体" w:hAnsi="黑体"/>
                <w:noProof/>
              </w:rPr>
              <w:t>1.4</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参考文档</w:t>
            </w:r>
            <w:r w:rsidR="001C349D">
              <w:rPr>
                <w:noProof/>
                <w:webHidden/>
              </w:rPr>
              <w:tab/>
            </w:r>
            <w:r w:rsidR="001C349D">
              <w:rPr>
                <w:noProof/>
                <w:webHidden/>
              </w:rPr>
              <w:fldChar w:fldCharType="begin"/>
            </w:r>
            <w:r w:rsidR="001C349D">
              <w:rPr>
                <w:noProof/>
                <w:webHidden/>
              </w:rPr>
              <w:instrText xml:space="preserve"> PAGEREF _Toc12719514 \h </w:instrText>
            </w:r>
            <w:r w:rsidR="001C349D">
              <w:rPr>
                <w:noProof/>
                <w:webHidden/>
              </w:rPr>
            </w:r>
            <w:r w:rsidR="001C349D">
              <w:rPr>
                <w:noProof/>
                <w:webHidden/>
              </w:rPr>
              <w:fldChar w:fldCharType="separate"/>
            </w:r>
            <w:r w:rsidR="001C349D">
              <w:rPr>
                <w:noProof/>
                <w:webHidden/>
              </w:rPr>
              <w:t>8</w:t>
            </w:r>
            <w:r w:rsidR="001C349D">
              <w:rPr>
                <w:noProof/>
                <w:webHidden/>
              </w:rPr>
              <w:fldChar w:fldCharType="end"/>
            </w:r>
          </w:hyperlink>
        </w:p>
        <w:p w14:paraId="2FA0310B" w14:textId="5C0EC68F"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5" w:history="1">
            <w:r w:rsidR="001C349D" w:rsidRPr="00A57069">
              <w:rPr>
                <w:rStyle w:val="af9"/>
                <w:rFonts w:ascii="黑体" w:eastAsia="黑体" w:hAnsi="黑体"/>
                <w:noProof/>
              </w:rPr>
              <w:t>1.5</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术语与缩写解释</w:t>
            </w:r>
            <w:r w:rsidR="001C349D">
              <w:rPr>
                <w:noProof/>
                <w:webHidden/>
              </w:rPr>
              <w:tab/>
            </w:r>
            <w:r w:rsidR="001C349D">
              <w:rPr>
                <w:noProof/>
                <w:webHidden/>
              </w:rPr>
              <w:fldChar w:fldCharType="begin"/>
            </w:r>
            <w:r w:rsidR="001C349D">
              <w:rPr>
                <w:noProof/>
                <w:webHidden/>
              </w:rPr>
              <w:instrText xml:space="preserve"> PAGEREF _Toc12719515 \h </w:instrText>
            </w:r>
            <w:r w:rsidR="001C349D">
              <w:rPr>
                <w:noProof/>
                <w:webHidden/>
              </w:rPr>
            </w:r>
            <w:r w:rsidR="001C349D">
              <w:rPr>
                <w:noProof/>
                <w:webHidden/>
              </w:rPr>
              <w:fldChar w:fldCharType="separate"/>
            </w:r>
            <w:r w:rsidR="001C349D">
              <w:rPr>
                <w:noProof/>
                <w:webHidden/>
              </w:rPr>
              <w:t>9</w:t>
            </w:r>
            <w:r w:rsidR="001C349D">
              <w:rPr>
                <w:noProof/>
                <w:webHidden/>
              </w:rPr>
              <w:fldChar w:fldCharType="end"/>
            </w:r>
          </w:hyperlink>
        </w:p>
        <w:p w14:paraId="2F865155" w14:textId="27105ABE" w:rsidR="001C349D" w:rsidRDefault="004E3EA1">
          <w:pPr>
            <w:pStyle w:val="TOC1"/>
            <w:tabs>
              <w:tab w:val="left" w:pos="420"/>
              <w:tab w:val="right" w:leader="dot" w:pos="8494"/>
            </w:tabs>
            <w:rPr>
              <w:rFonts w:asciiTheme="minorHAnsi" w:eastAsiaTheme="minorEastAsia" w:hAnsiTheme="minorHAnsi" w:cstheme="minorBidi"/>
              <w:b w:val="0"/>
              <w:bCs w:val="0"/>
              <w:caps w:val="0"/>
              <w:noProof/>
              <w:szCs w:val="22"/>
            </w:rPr>
          </w:pPr>
          <w:hyperlink w:anchor="_Toc12719516" w:history="1">
            <w:r w:rsidR="001C349D" w:rsidRPr="00A57069">
              <w:rPr>
                <w:rStyle w:val="af9"/>
                <w:rFonts w:ascii="黑体" w:eastAsia="黑体" w:hAnsi="黑体"/>
                <w:noProof/>
              </w:rPr>
              <w:t>2</w:t>
            </w:r>
            <w:r w:rsidR="001C349D">
              <w:rPr>
                <w:rFonts w:asciiTheme="minorHAnsi" w:eastAsiaTheme="minorEastAsia" w:hAnsiTheme="minorHAnsi" w:cstheme="minorBidi"/>
                <w:b w:val="0"/>
                <w:bCs w:val="0"/>
                <w:caps w:val="0"/>
                <w:noProof/>
                <w:szCs w:val="22"/>
              </w:rPr>
              <w:tab/>
            </w:r>
            <w:r w:rsidR="001C349D" w:rsidRPr="00A57069">
              <w:rPr>
                <w:rStyle w:val="af9"/>
                <w:rFonts w:ascii="黑体" w:eastAsia="黑体" w:hAnsi="黑体"/>
                <w:noProof/>
              </w:rPr>
              <w:t>项目介绍</w:t>
            </w:r>
            <w:r w:rsidR="001C349D">
              <w:rPr>
                <w:noProof/>
                <w:webHidden/>
              </w:rPr>
              <w:tab/>
            </w:r>
            <w:r w:rsidR="001C349D">
              <w:rPr>
                <w:noProof/>
                <w:webHidden/>
              </w:rPr>
              <w:fldChar w:fldCharType="begin"/>
            </w:r>
            <w:r w:rsidR="001C349D">
              <w:rPr>
                <w:noProof/>
                <w:webHidden/>
              </w:rPr>
              <w:instrText xml:space="preserve"> PAGEREF _Toc12719516 \h </w:instrText>
            </w:r>
            <w:r w:rsidR="001C349D">
              <w:rPr>
                <w:noProof/>
                <w:webHidden/>
              </w:rPr>
            </w:r>
            <w:r w:rsidR="001C349D">
              <w:rPr>
                <w:noProof/>
                <w:webHidden/>
              </w:rPr>
              <w:fldChar w:fldCharType="separate"/>
            </w:r>
            <w:r w:rsidR="001C349D">
              <w:rPr>
                <w:noProof/>
                <w:webHidden/>
              </w:rPr>
              <w:t>9</w:t>
            </w:r>
            <w:r w:rsidR="001C349D">
              <w:rPr>
                <w:noProof/>
                <w:webHidden/>
              </w:rPr>
              <w:fldChar w:fldCharType="end"/>
            </w:r>
          </w:hyperlink>
        </w:p>
        <w:p w14:paraId="4EEAF7A7" w14:textId="7F29A750"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7" w:history="1">
            <w:r w:rsidR="001C349D" w:rsidRPr="00A57069">
              <w:rPr>
                <w:rStyle w:val="af9"/>
                <w:rFonts w:ascii="黑体" w:eastAsia="黑体" w:hAnsi="黑体"/>
                <w:noProof/>
              </w:rPr>
              <w:t>2.1</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项目概述</w:t>
            </w:r>
            <w:r w:rsidR="001C349D">
              <w:rPr>
                <w:noProof/>
                <w:webHidden/>
              </w:rPr>
              <w:tab/>
            </w:r>
            <w:r w:rsidR="001C349D">
              <w:rPr>
                <w:noProof/>
                <w:webHidden/>
              </w:rPr>
              <w:fldChar w:fldCharType="begin"/>
            </w:r>
            <w:r w:rsidR="001C349D">
              <w:rPr>
                <w:noProof/>
                <w:webHidden/>
              </w:rPr>
              <w:instrText xml:space="preserve"> PAGEREF _Toc12719517 \h </w:instrText>
            </w:r>
            <w:r w:rsidR="001C349D">
              <w:rPr>
                <w:noProof/>
                <w:webHidden/>
              </w:rPr>
            </w:r>
            <w:r w:rsidR="001C349D">
              <w:rPr>
                <w:noProof/>
                <w:webHidden/>
              </w:rPr>
              <w:fldChar w:fldCharType="separate"/>
            </w:r>
            <w:r w:rsidR="001C349D">
              <w:rPr>
                <w:noProof/>
                <w:webHidden/>
              </w:rPr>
              <w:t>9</w:t>
            </w:r>
            <w:r w:rsidR="001C349D">
              <w:rPr>
                <w:noProof/>
                <w:webHidden/>
              </w:rPr>
              <w:fldChar w:fldCharType="end"/>
            </w:r>
          </w:hyperlink>
        </w:p>
        <w:p w14:paraId="272BB057" w14:textId="19952247"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18" w:history="1">
            <w:r w:rsidR="001C349D" w:rsidRPr="00A57069">
              <w:rPr>
                <w:rStyle w:val="af9"/>
                <w:rFonts w:ascii="黑体" w:eastAsia="黑体" w:hAnsi="黑体"/>
                <w:noProof/>
              </w:rPr>
              <w:t>2.2</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目标用户群</w:t>
            </w:r>
            <w:r w:rsidR="001C349D">
              <w:rPr>
                <w:noProof/>
                <w:webHidden/>
              </w:rPr>
              <w:tab/>
            </w:r>
            <w:r w:rsidR="001C349D">
              <w:rPr>
                <w:noProof/>
                <w:webHidden/>
              </w:rPr>
              <w:fldChar w:fldCharType="begin"/>
            </w:r>
            <w:r w:rsidR="001C349D">
              <w:rPr>
                <w:noProof/>
                <w:webHidden/>
              </w:rPr>
              <w:instrText xml:space="preserve"> PAGEREF _Toc12719518 \h </w:instrText>
            </w:r>
            <w:r w:rsidR="001C349D">
              <w:rPr>
                <w:noProof/>
                <w:webHidden/>
              </w:rPr>
            </w:r>
            <w:r w:rsidR="001C349D">
              <w:rPr>
                <w:noProof/>
                <w:webHidden/>
              </w:rPr>
              <w:fldChar w:fldCharType="separate"/>
            </w:r>
            <w:r w:rsidR="001C349D">
              <w:rPr>
                <w:noProof/>
                <w:webHidden/>
              </w:rPr>
              <w:t>10</w:t>
            </w:r>
            <w:r w:rsidR="001C349D">
              <w:rPr>
                <w:noProof/>
                <w:webHidden/>
              </w:rPr>
              <w:fldChar w:fldCharType="end"/>
            </w:r>
          </w:hyperlink>
        </w:p>
        <w:p w14:paraId="5218B7F2" w14:textId="2B434668" w:rsidR="001C349D" w:rsidRDefault="004E3EA1">
          <w:pPr>
            <w:pStyle w:val="TOC1"/>
            <w:tabs>
              <w:tab w:val="left" w:pos="420"/>
              <w:tab w:val="right" w:leader="dot" w:pos="8494"/>
            </w:tabs>
            <w:rPr>
              <w:rFonts w:asciiTheme="minorHAnsi" w:eastAsiaTheme="minorEastAsia" w:hAnsiTheme="minorHAnsi" w:cstheme="minorBidi"/>
              <w:b w:val="0"/>
              <w:bCs w:val="0"/>
              <w:caps w:val="0"/>
              <w:noProof/>
              <w:szCs w:val="22"/>
            </w:rPr>
          </w:pPr>
          <w:hyperlink w:anchor="_Toc12719519" w:history="1">
            <w:r w:rsidR="001C349D" w:rsidRPr="00A57069">
              <w:rPr>
                <w:rStyle w:val="af9"/>
                <w:rFonts w:ascii="黑体" w:eastAsia="黑体" w:hAnsi="黑体"/>
                <w:noProof/>
              </w:rPr>
              <w:t>3</w:t>
            </w:r>
            <w:r w:rsidR="001C349D">
              <w:rPr>
                <w:rFonts w:asciiTheme="minorHAnsi" w:eastAsiaTheme="minorEastAsia" w:hAnsiTheme="minorHAnsi" w:cstheme="minorBidi"/>
                <w:b w:val="0"/>
                <w:bCs w:val="0"/>
                <w:caps w:val="0"/>
                <w:noProof/>
                <w:szCs w:val="22"/>
              </w:rPr>
              <w:tab/>
            </w:r>
            <w:r w:rsidR="001C349D" w:rsidRPr="00A57069">
              <w:rPr>
                <w:rStyle w:val="af9"/>
                <w:rFonts w:ascii="黑体" w:eastAsia="黑体" w:hAnsi="黑体"/>
                <w:noProof/>
              </w:rPr>
              <w:t>产品应当遵循的标准或规范</w:t>
            </w:r>
            <w:r w:rsidR="001C349D">
              <w:rPr>
                <w:noProof/>
                <w:webHidden/>
              </w:rPr>
              <w:tab/>
            </w:r>
            <w:r w:rsidR="001C349D">
              <w:rPr>
                <w:noProof/>
                <w:webHidden/>
              </w:rPr>
              <w:fldChar w:fldCharType="begin"/>
            </w:r>
            <w:r w:rsidR="001C349D">
              <w:rPr>
                <w:noProof/>
                <w:webHidden/>
              </w:rPr>
              <w:instrText xml:space="preserve"> PAGEREF _Toc12719519 \h </w:instrText>
            </w:r>
            <w:r w:rsidR="001C349D">
              <w:rPr>
                <w:noProof/>
                <w:webHidden/>
              </w:rPr>
            </w:r>
            <w:r w:rsidR="001C349D">
              <w:rPr>
                <w:noProof/>
                <w:webHidden/>
              </w:rPr>
              <w:fldChar w:fldCharType="separate"/>
            </w:r>
            <w:r w:rsidR="001C349D">
              <w:rPr>
                <w:noProof/>
                <w:webHidden/>
              </w:rPr>
              <w:t>10</w:t>
            </w:r>
            <w:r w:rsidR="001C349D">
              <w:rPr>
                <w:noProof/>
                <w:webHidden/>
              </w:rPr>
              <w:fldChar w:fldCharType="end"/>
            </w:r>
          </w:hyperlink>
        </w:p>
        <w:p w14:paraId="19559D8D" w14:textId="197561A6" w:rsidR="001C349D" w:rsidRDefault="004E3EA1">
          <w:pPr>
            <w:pStyle w:val="TOC1"/>
            <w:tabs>
              <w:tab w:val="left" w:pos="420"/>
              <w:tab w:val="right" w:leader="dot" w:pos="8494"/>
            </w:tabs>
            <w:rPr>
              <w:rFonts w:asciiTheme="minorHAnsi" w:eastAsiaTheme="minorEastAsia" w:hAnsiTheme="minorHAnsi" w:cstheme="minorBidi"/>
              <w:b w:val="0"/>
              <w:bCs w:val="0"/>
              <w:caps w:val="0"/>
              <w:noProof/>
              <w:szCs w:val="22"/>
            </w:rPr>
          </w:pPr>
          <w:hyperlink w:anchor="_Toc12719520" w:history="1">
            <w:r w:rsidR="001C349D" w:rsidRPr="00A57069">
              <w:rPr>
                <w:rStyle w:val="af9"/>
                <w:rFonts w:ascii="黑体" w:eastAsia="黑体" w:hAnsi="黑体"/>
                <w:noProof/>
              </w:rPr>
              <w:t>4</w:t>
            </w:r>
            <w:r w:rsidR="001C349D">
              <w:rPr>
                <w:rFonts w:asciiTheme="minorHAnsi" w:eastAsiaTheme="minorEastAsia" w:hAnsiTheme="minorHAnsi" w:cstheme="minorBidi"/>
                <w:b w:val="0"/>
                <w:bCs w:val="0"/>
                <w:caps w:val="0"/>
                <w:noProof/>
                <w:szCs w:val="22"/>
              </w:rPr>
              <w:tab/>
            </w:r>
            <w:r w:rsidR="001C349D" w:rsidRPr="00A57069">
              <w:rPr>
                <w:rStyle w:val="af9"/>
                <w:rFonts w:ascii="黑体" w:eastAsia="黑体" w:hAnsi="黑体"/>
                <w:noProof/>
              </w:rPr>
              <w:t>工作范围</w:t>
            </w:r>
            <w:r w:rsidR="001C349D">
              <w:rPr>
                <w:noProof/>
                <w:webHidden/>
              </w:rPr>
              <w:tab/>
            </w:r>
            <w:r w:rsidR="001C349D">
              <w:rPr>
                <w:noProof/>
                <w:webHidden/>
              </w:rPr>
              <w:fldChar w:fldCharType="begin"/>
            </w:r>
            <w:r w:rsidR="001C349D">
              <w:rPr>
                <w:noProof/>
                <w:webHidden/>
              </w:rPr>
              <w:instrText xml:space="preserve"> PAGEREF _Toc12719520 \h </w:instrText>
            </w:r>
            <w:r w:rsidR="001C349D">
              <w:rPr>
                <w:noProof/>
                <w:webHidden/>
              </w:rPr>
            </w:r>
            <w:r w:rsidR="001C349D">
              <w:rPr>
                <w:noProof/>
                <w:webHidden/>
              </w:rPr>
              <w:fldChar w:fldCharType="separate"/>
            </w:r>
            <w:r w:rsidR="001C349D">
              <w:rPr>
                <w:noProof/>
                <w:webHidden/>
              </w:rPr>
              <w:t>10</w:t>
            </w:r>
            <w:r w:rsidR="001C349D">
              <w:rPr>
                <w:noProof/>
                <w:webHidden/>
              </w:rPr>
              <w:fldChar w:fldCharType="end"/>
            </w:r>
          </w:hyperlink>
        </w:p>
        <w:p w14:paraId="0489ED83" w14:textId="21AE0E1A" w:rsidR="001C349D" w:rsidRDefault="004E3EA1">
          <w:pPr>
            <w:pStyle w:val="TOC1"/>
            <w:tabs>
              <w:tab w:val="left" w:pos="420"/>
              <w:tab w:val="right" w:leader="dot" w:pos="8494"/>
            </w:tabs>
            <w:rPr>
              <w:rFonts w:asciiTheme="minorHAnsi" w:eastAsiaTheme="minorEastAsia" w:hAnsiTheme="minorHAnsi" w:cstheme="minorBidi"/>
              <w:b w:val="0"/>
              <w:bCs w:val="0"/>
              <w:caps w:val="0"/>
              <w:noProof/>
              <w:szCs w:val="22"/>
            </w:rPr>
          </w:pPr>
          <w:hyperlink w:anchor="_Toc12719521" w:history="1">
            <w:r w:rsidR="001C349D" w:rsidRPr="00A57069">
              <w:rPr>
                <w:rStyle w:val="af9"/>
                <w:noProof/>
              </w:rPr>
              <w:t>5</w:t>
            </w:r>
            <w:r w:rsidR="001C349D">
              <w:rPr>
                <w:rFonts w:asciiTheme="minorHAnsi" w:eastAsiaTheme="minorEastAsia" w:hAnsiTheme="minorHAnsi" w:cstheme="minorBidi"/>
                <w:b w:val="0"/>
                <w:bCs w:val="0"/>
                <w:caps w:val="0"/>
                <w:noProof/>
                <w:szCs w:val="22"/>
              </w:rPr>
              <w:tab/>
            </w:r>
            <w:r w:rsidR="001C349D" w:rsidRPr="00A57069">
              <w:rPr>
                <w:rStyle w:val="af9"/>
                <w:rFonts w:ascii="黑体" w:eastAsia="黑体" w:hAnsi="黑体"/>
                <w:noProof/>
              </w:rPr>
              <w:t>系统角色划分</w:t>
            </w:r>
            <w:r w:rsidR="001C349D">
              <w:rPr>
                <w:noProof/>
                <w:webHidden/>
              </w:rPr>
              <w:tab/>
            </w:r>
            <w:r w:rsidR="001C349D">
              <w:rPr>
                <w:noProof/>
                <w:webHidden/>
              </w:rPr>
              <w:fldChar w:fldCharType="begin"/>
            </w:r>
            <w:r w:rsidR="001C349D">
              <w:rPr>
                <w:noProof/>
                <w:webHidden/>
              </w:rPr>
              <w:instrText xml:space="preserve"> PAGEREF _Toc12719521 \h </w:instrText>
            </w:r>
            <w:r w:rsidR="001C349D">
              <w:rPr>
                <w:noProof/>
                <w:webHidden/>
              </w:rPr>
            </w:r>
            <w:r w:rsidR="001C349D">
              <w:rPr>
                <w:noProof/>
                <w:webHidden/>
              </w:rPr>
              <w:fldChar w:fldCharType="separate"/>
            </w:r>
            <w:r w:rsidR="001C349D">
              <w:rPr>
                <w:noProof/>
                <w:webHidden/>
              </w:rPr>
              <w:t>10</w:t>
            </w:r>
            <w:r w:rsidR="001C349D">
              <w:rPr>
                <w:noProof/>
                <w:webHidden/>
              </w:rPr>
              <w:fldChar w:fldCharType="end"/>
            </w:r>
          </w:hyperlink>
        </w:p>
        <w:p w14:paraId="3A697269" w14:textId="3177F5B2" w:rsidR="001C349D" w:rsidRDefault="004E3EA1">
          <w:pPr>
            <w:pStyle w:val="TOC1"/>
            <w:tabs>
              <w:tab w:val="left" w:pos="420"/>
              <w:tab w:val="right" w:leader="dot" w:pos="8494"/>
            </w:tabs>
            <w:rPr>
              <w:rFonts w:asciiTheme="minorHAnsi" w:eastAsiaTheme="minorEastAsia" w:hAnsiTheme="minorHAnsi" w:cstheme="minorBidi"/>
              <w:b w:val="0"/>
              <w:bCs w:val="0"/>
              <w:caps w:val="0"/>
              <w:noProof/>
              <w:szCs w:val="22"/>
            </w:rPr>
          </w:pPr>
          <w:hyperlink w:anchor="_Toc12719522" w:history="1">
            <w:r w:rsidR="001C349D" w:rsidRPr="00A57069">
              <w:rPr>
                <w:rStyle w:val="af9"/>
                <w:noProof/>
              </w:rPr>
              <w:t>6</w:t>
            </w:r>
            <w:r w:rsidR="001C349D">
              <w:rPr>
                <w:rFonts w:asciiTheme="minorHAnsi" w:eastAsiaTheme="minorEastAsia" w:hAnsiTheme="minorHAnsi" w:cstheme="minorBidi"/>
                <w:b w:val="0"/>
                <w:bCs w:val="0"/>
                <w:caps w:val="0"/>
                <w:noProof/>
                <w:szCs w:val="22"/>
              </w:rPr>
              <w:tab/>
            </w:r>
            <w:r w:rsidR="001C349D" w:rsidRPr="00A57069">
              <w:rPr>
                <w:rStyle w:val="af9"/>
                <w:noProof/>
              </w:rPr>
              <w:t>功能性需求</w:t>
            </w:r>
            <w:r w:rsidR="001C349D">
              <w:rPr>
                <w:noProof/>
                <w:webHidden/>
              </w:rPr>
              <w:tab/>
            </w:r>
            <w:r w:rsidR="001C349D">
              <w:rPr>
                <w:noProof/>
                <w:webHidden/>
              </w:rPr>
              <w:fldChar w:fldCharType="begin"/>
            </w:r>
            <w:r w:rsidR="001C349D">
              <w:rPr>
                <w:noProof/>
                <w:webHidden/>
              </w:rPr>
              <w:instrText xml:space="preserve"> PAGEREF _Toc12719522 \h </w:instrText>
            </w:r>
            <w:r w:rsidR="001C349D">
              <w:rPr>
                <w:noProof/>
                <w:webHidden/>
              </w:rPr>
            </w:r>
            <w:r w:rsidR="001C349D">
              <w:rPr>
                <w:noProof/>
                <w:webHidden/>
              </w:rPr>
              <w:fldChar w:fldCharType="separate"/>
            </w:r>
            <w:r w:rsidR="001C349D">
              <w:rPr>
                <w:noProof/>
                <w:webHidden/>
              </w:rPr>
              <w:t>11</w:t>
            </w:r>
            <w:r w:rsidR="001C349D">
              <w:rPr>
                <w:noProof/>
                <w:webHidden/>
              </w:rPr>
              <w:fldChar w:fldCharType="end"/>
            </w:r>
          </w:hyperlink>
        </w:p>
        <w:p w14:paraId="7A570C58" w14:textId="5B1F6B17"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23" w:history="1">
            <w:r w:rsidR="001C349D" w:rsidRPr="00A57069">
              <w:rPr>
                <w:rStyle w:val="af9"/>
                <w:rFonts w:ascii="黑体" w:eastAsia="黑体" w:hAnsi="黑体"/>
                <w:noProof/>
              </w:rPr>
              <w:t>6.1</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总体流程</w:t>
            </w:r>
            <w:r w:rsidR="001C349D">
              <w:rPr>
                <w:noProof/>
                <w:webHidden/>
              </w:rPr>
              <w:tab/>
            </w:r>
            <w:r w:rsidR="001C349D">
              <w:rPr>
                <w:noProof/>
                <w:webHidden/>
              </w:rPr>
              <w:fldChar w:fldCharType="begin"/>
            </w:r>
            <w:r w:rsidR="001C349D">
              <w:rPr>
                <w:noProof/>
                <w:webHidden/>
              </w:rPr>
              <w:instrText xml:space="preserve"> PAGEREF _Toc12719523 \h </w:instrText>
            </w:r>
            <w:r w:rsidR="001C349D">
              <w:rPr>
                <w:noProof/>
                <w:webHidden/>
              </w:rPr>
            </w:r>
            <w:r w:rsidR="001C349D">
              <w:rPr>
                <w:noProof/>
                <w:webHidden/>
              </w:rPr>
              <w:fldChar w:fldCharType="separate"/>
            </w:r>
            <w:r w:rsidR="001C349D">
              <w:rPr>
                <w:noProof/>
                <w:webHidden/>
              </w:rPr>
              <w:t>11</w:t>
            </w:r>
            <w:r w:rsidR="001C349D">
              <w:rPr>
                <w:noProof/>
                <w:webHidden/>
              </w:rPr>
              <w:fldChar w:fldCharType="end"/>
            </w:r>
          </w:hyperlink>
        </w:p>
        <w:p w14:paraId="788182E0" w14:textId="634D6006"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24" w:history="1">
            <w:r w:rsidR="001C349D" w:rsidRPr="00A57069">
              <w:rPr>
                <w:rStyle w:val="af9"/>
                <w:rFonts w:ascii="黑体" w:eastAsia="黑体" w:hAnsi="黑体"/>
                <w:noProof/>
              </w:rPr>
              <w:t>6.2</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功能用例</w:t>
            </w:r>
            <w:r w:rsidR="001C349D">
              <w:rPr>
                <w:noProof/>
                <w:webHidden/>
              </w:rPr>
              <w:tab/>
            </w:r>
            <w:r w:rsidR="001C349D">
              <w:rPr>
                <w:noProof/>
                <w:webHidden/>
              </w:rPr>
              <w:fldChar w:fldCharType="begin"/>
            </w:r>
            <w:r w:rsidR="001C349D">
              <w:rPr>
                <w:noProof/>
                <w:webHidden/>
              </w:rPr>
              <w:instrText xml:space="preserve"> PAGEREF _Toc12719524 \h </w:instrText>
            </w:r>
            <w:r w:rsidR="001C349D">
              <w:rPr>
                <w:noProof/>
                <w:webHidden/>
              </w:rPr>
            </w:r>
            <w:r w:rsidR="001C349D">
              <w:rPr>
                <w:noProof/>
                <w:webHidden/>
              </w:rPr>
              <w:fldChar w:fldCharType="separate"/>
            </w:r>
            <w:r w:rsidR="001C349D">
              <w:rPr>
                <w:noProof/>
                <w:webHidden/>
              </w:rPr>
              <w:t>13</w:t>
            </w:r>
            <w:r w:rsidR="001C349D">
              <w:rPr>
                <w:noProof/>
                <w:webHidden/>
              </w:rPr>
              <w:fldChar w:fldCharType="end"/>
            </w:r>
          </w:hyperlink>
        </w:p>
        <w:p w14:paraId="1B86D5C5" w14:textId="2C55037A" w:rsidR="001C349D" w:rsidRDefault="004E3EA1">
          <w:pPr>
            <w:pStyle w:val="TOC3"/>
            <w:rPr>
              <w:rFonts w:asciiTheme="minorHAnsi" w:eastAsiaTheme="minorEastAsia" w:hAnsiTheme="minorHAnsi" w:cstheme="minorBidi"/>
              <w:i w:val="0"/>
              <w:iCs w:val="0"/>
              <w:noProof/>
              <w:szCs w:val="22"/>
            </w:rPr>
          </w:pPr>
          <w:hyperlink w:anchor="_Toc12719525" w:history="1">
            <w:r w:rsidR="001C349D" w:rsidRPr="00A57069">
              <w:rPr>
                <w:rStyle w:val="af9"/>
                <w:rFonts w:ascii="黑体" w:eastAsia="黑体" w:hAnsi="黑体"/>
                <w:noProof/>
              </w:rPr>
              <w:t>6.2.1</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UC-F1.0 本地产品</w:t>
            </w:r>
            <w:r w:rsidR="001C349D">
              <w:rPr>
                <w:noProof/>
                <w:webHidden/>
              </w:rPr>
              <w:tab/>
            </w:r>
            <w:r w:rsidR="001C349D">
              <w:rPr>
                <w:noProof/>
                <w:webHidden/>
              </w:rPr>
              <w:fldChar w:fldCharType="begin"/>
            </w:r>
            <w:r w:rsidR="001C349D">
              <w:rPr>
                <w:noProof/>
                <w:webHidden/>
              </w:rPr>
              <w:instrText xml:space="preserve"> PAGEREF _Toc12719525 \h </w:instrText>
            </w:r>
            <w:r w:rsidR="001C349D">
              <w:rPr>
                <w:noProof/>
                <w:webHidden/>
              </w:rPr>
            </w:r>
            <w:r w:rsidR="001C349D">
              <w:rPr>
                <w:noProof/>
                <w:webHidden/>
              </w:rPr>
              <w:fldChar w:fldCharType="separate"/>
            </w:r>
            <w:r w:rsidR="001C349D">
              <w:rPr>
                <w:noProof/>
                <w:webHidden/>
              </w:rPr>
              <w:t>13</w:t>
            </w:r>
            <w:r w:rsidR="001C349D">
              <w:rPr>
                <w:noProof/>
                <w:webHidden/>
              </w:rPr>
              <w:fldChar w:fldCharType="end"/>
            </w:r>
          </w:hyperlink>
        </w:p>
        <w:p w14:paraId="1EC3ACED" w14:textId="655E25AC" w:rsidR="001C349D" w:rsidRDefault="004E3EA1">
          <w:pPr>
            <w:pStyle w:val="TOC3"/>
            <w:rPr>
              <w:rFonts w:asciiTheme="minorHAnsi" w:eastAsiaTheme="minorEastAsia" w:hAnsiTheme="minorHAnsi" w:cstheme="minorBidi"/>
              <w:i w:val="0"/>
              <w:iCs w:val="0"/>
              <w:noProof/>
              <w:szCs w:val="22"/>
            </w:rPr>
          </w:pPr>
          <w:hyperlink w:anchor="_Toc12719526" w:history="1">
            <w:r w:rsidR="001C349D" w:rsidRPr="00A57069">
              <w:rPr>
                <w:rStyle w:val="af9"/>
                <w:rFonts w:ascii="黑体" w:eastAsia="黑体" w:hAnsi="黑体"/>
                <w:noProof/>
              </w:rPr>
              <w:t>6.2.2</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UC-F2.0 产品分类</w:t>
            </w:r>
            <w:r w:rsidR="001C349D">
              <w:rPr>
                <w:noProof/>
                <w:webHidden/>
              </w:rPr>
              <w:tab/>
            </w:r>
            <w:r w:rsidR="001C349D">
              <w:rPr>
                <w:noProof/>
                <w:webHidden/>
              </w:rPr>
              <w:fldChar w:fldCharType="begin"/>
            </w:r>
            <w:r w:rsidR="001C349D">
              <w:rPr>
                <w:noProof/>
                <w:webHidden/>
              </w:rPr>
              <w:instrText xml:space="preserve"> PAGEREF _Toc12719526 \h </w:instrText>
            </w:r>
            <w:r w:rsidR="001C349D">
              <w:rPr>
                <w:noProof/>
                <w:webHidden/>
              </w:rPr>
            </w:r>
            <w:r w:rsidR="001C349D">
              <w:rPr>
                <w:noProof/>
                <w:webHidden/>
              </w:rPr>
              <w:fldChar w:fldCharType="separate"/>
            </w:r>
            <w:r w:rsidR="001C349D">
              <w:rPr>
                <w:noProof/>
                <w:webHidden/>
              </w:rPr>
              <w:t>20</w:t>
            </w:r>
            <w:r w:rsidR="001C349D">
              <w:rPr>
                <w:noProof/>
                <w:webHidden/>
              </w:rPr>
              <w:fldChar w:fldCharType="end"/>
            </w:r>
          </w:hyperlink>
        </w:p>
        <w:p w14:paraId="53CDC914" w14:textId="69B383EA" w:rsidR="001C349D" w:rsidRDefault="004E3EA1">
          <w:pPr>
            <w:pStyle w:val="TOC3"/>
            <w:rPr>
              <w:rFonts w:asciiTheme="minorHAnsi" w:eastAsiaTheme="minorEastAsia" w:hAnsiTheme="minorHAnsi" w:cstheme="minorBidi"/>
              <w:i w:val="0"/>
              <w:iCs w:val="0"/>
              <w:noProof/>
              <w:szCs w:val="22"/>
            </w:rPr>
          </w:pPr>
          <w:hyperlink w:anchor="_Toc12719527" w:history="1">
            <w:r w:rsidR="001C349D" w:rsidRPr="00A57069">
              <w:rPr>
                <w:rStyle w:val="af9"/>
                <w:rFonts w:ascii="黑体" w:eastAsia="黑体" w:hAnsi="黑体"/>
                <w:noProof/>
              </w:rPr>
              <w:t>6.2.3</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UC-F3.0 供应商管理</w:t>
            </w:r>
            <w:r w:rsidR="001C349D">
              <w:rPr>
                <w:noProof/>
                <w:webHidden/>
              </w:rPr>
              <w:tab/>
            </w:r>
            <w:r w:rsidR="001C349D">
              <w:rPr>
                <w:noProof/>
                <w:webHidden/>
              </w:rPr>
              <w:fldChar w:fldCharType="begin"/>
            </w:r>
            <w:r w:rsidR="001C349D">
              <w:rPr>
                <w:noProof/>
                <w:webHidden/>
              </w:rPr>
              <w:instrText xml:space="preserve"> PAGEREF _Toc12719527 \h </w:instrText>
            </w:r>
            <w:r w:rsidR="001C349D">
              <w:rPr>
                <w:noProof/>
                <w:webHidden/>
              </w:rPr>
            </w:r>
            <w:r w:rsidR="001C349D">
              <w:rPr>
                <w:noProof/>
                <w:webHidden/>
              </w:rPr>
              <w:fldChar w:fldCharType="separate"/>
            </w:r>
            <w:r w:rsidR="001C349D">
              <w:rPr>
                <w:noProof/>
                <w:webHidden/>
              </w:rPr>
              <w:t>23</w:t>
            </w:r>
            <w:r w:rsidR="001C349D">
              <w:rPr>
                <w:noProof/>
                <w:webHidden/>
              </w:rPr>
              <w:fldChar w:fldCharType="end"/>
            </w:r>
          </w:hyperlink>
        </w:p>
        <w:p w14:paraId="18A7DAF6" w14:textId="05A8B8C9" w:rsidR="001C349D" w:rsidRDefault="004E3EA1">
          <w:pPr>
            <w:pStyle w:val="TOC3"/>
            <w:rPr>
              <w:rFonts w:asciiTheme="minorHAnsi" w:eastAsiaTheme="minorEastAsia" w:hAnsiTheme="minorHAnsi" w:cstheme="minorBidi"/>
              <w:i w:val="0"/>
              <w:iCs w:val="0"/>
              <w:noProof/>
              <w:szCs w:val="22"/>
            </w:rPr>
          </w:pPr>
          <w:hyperlink w:anchor="_Toc12719528" w:history="1">
            <w:r w:rsidR="001C349D" w:rsidRPr="00A57069">
              <w:rPr>
                <w:rStyle w:val="af9"/>
                <w:rFonts w:ascii="黑体" w:eastAsia="黑体" w:hAnsi="黑体"/>
                <w:noProof/>
              </w:rPr>
              <w:t>6.2.4</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UC-F4.0 采购计划</w:t>
            </w:r>
            <w:r w:rsidR="001C349D">
              <w:rPr>
                <w:noProof/>
                <w:webHidden/>
              </w:rPr>
              <w:tab/>
            </w:r>
            <w:r w:rsidR="001C349D">
              <w:rPr>
                <w:noProof/>
                <w:webHidden/>
              </w:rPr>
              <w:fldChar w:fldCharType="begin"/>
            </w:r>
            <w:r w:rsidR="001C349D">
              <w:rPr>
                <w:noProof/>
                <w:webHidden/>
              </w:rPr>
              <w:instrText xml:space="preserve"> PAGEREF _Toc12719528 \h </w:instrText>
            </w:r>
            <w:r w:rsidR="001C349D">
              <w:rPr>
                <w:noProof/>
                <w:webHidden/>
              </w:rPr>
            </w:r>
            <w:r w:rsidR="001C349D">
              <w:rPr>
                <w:noProof/>
                <w:webHidden/>
              </w:rPr>
              <w:fldChar w:fldCharType="separate"/>
            </w:r>
            <w:r w:rsidR="001C349D">
              <w:rPr>
                <w:noProof/>
                <w:webHidden/>
              </w:rPr>
              <w:t>25</w:t>
            </w:r>
            <w:r w:rsidR="001C349D">
              <w:rPr>
                <w:noProof/>
                <w:webHidden/>
              </w:rPr>
              <w:fldChar w:fldCharType="end"/>
            </w:r>
          </w:hyperlink>
        </w:p>
        <w:p w14:paraId="7A87C8E9" w14:textId="4F7DCD50" w:rsidR="001C349D" w:rsidRDefault="004E3EA1">
          <w:pPr>
            <w:pStyle w:val="TOC3"/>
            <w:rPr>
              <w:rFonts w:asciiTheme="minorHAnsi" w:eastAsiaTheme="minorEastAsia" w:hAnsiTheme="minorHAnsi" w:cstheme="minorBidi"/>
              <w:i w:val="0"/>
              <w:iCs w:val="0"/>
              <w:noProof/>
              <w:szCs w:val="22"/>
            </w:rPr>
          </w:pPr>
          <w:hyperlink w:anchor="_Toc12719529" w:history="1">
            <w:r w:rsidR="001C349D" w:rsidRPr="00A57069">
              <w:rPr>
                <w:rStyle w:val="af9"/>
                <w:rFonts w:ascii="黑体" w:eastAsia="黑体" w:hAnsi="黑体"/>
                <w:noProof/>
              </w:rPr>
              <w:t>6.2.5</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UC-F5.0 采购单</w:t>
            </w:r>
            <w:r w:rsidR="001C349D">
              <w:rPr>
                <w:noProof/>
                <w:webHidden/>
              </w:rPr>
              <w:tab/>
            </w:r>
            <w:r w:rsidR="001C349D">
              <w:rPr>
                <w:noProof/>
                <w:webHidden/>
              </w:rPr>
              <w:fldChar w:fldCharType="begin"/>
            </w:r>
            <w:r w:rsidR="001C349D">
              <w:rPr>
                <w:noProof/>
                <w:webHidden/>
              </w:rPr>
              <w:instrText xml:space="preserve"> PAGEREF _Toc12719529 \h </w:instrText>
            </w:r>
            <w:r w:rsidR="001C349D">
              <w:rPr>
                <w:noProof/>
                <w:webHidden/>
              </w:rPr>
            </w:r>
            <w:r w:rsidR="001C349D">
              <w:rPr>
                <w:noProof/>
                <w:webHidden/>
              </w:rPr>
              <w:fldChar w:fldCharType="separate"/>
            </w:r>
            <w:r w:rsidR="001C349D">
              <w:rPr>
                <w:noProof/>
                <w:webHidden/>
              </w:rPr>
              <w:t>31</w:t>
            </w:r>
            <w:r w:rsidR="001C349D">
              <w:rPr>
                <w:noProof/>
                <w:webHidden/>
              </w:rPr>
              <w:fldChar w:fldCharType="end"/>
            </w:r>
          </w:hyperlink>
        </w:p>
        <w:p w14:paraId="46337FAA" w14:textId="78E6F62A" w:rsidR="001C349D" w:rsidRDefault="004E3EA1">
          <w:pPr>
            <w:pStyle w:val="TOC3"/>
            <w:rPr>
              <w:rFonts w:asciiTheme="minorHAnsi" w:eastAsiaTheme="minorEastAsia" w:hAnsiTheme="minorHAnsi" w:cstheme="minorBidi"/>
              <w:i w:val="0"/>
              <w:iCs w:val="0"/>
              <w:noProof/>
              <w:szCs w:val="22"/>
            </w:rPr>
          </w:pPr>
          <w:hyperlink w:anchor="_Toc12719530" w:history="1">
            <w:r w:rsidR="001C349D" w:rsidRPr="00A57069">
              <w:rPr>
                <w:rStyle w:val="af9"/>
                <w:rFonts w:ascii="黑体" w:eastAsia="黑体" w:hAnsi="黑体"/>
                <w:noProof/>
              </w:rPr>
              <w:t>6.2.6</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UC-F6.0 库存查询</w:t>
            </w:r>
            <w:r w:rsidR="001C349D">
              <w:rPr>
                <w:noProof/>
                <w:webHidden/>
              </w:rPr>
              <w:tab/>
            </w:r>
            <w:r w:rsidR="001C349D">
              <w:rPr>
                <w:noProof/>
                <w:webHidden/>
              </w:rPr>
              <w:fldChar w:fldCharType="begin"/>
            </w:r>
            <w:r w:rsidR="001C349D">
              <w:rPr>
                <w:noProof/>
                <w:webHidden/>
              </w:rPr>
              <w:instrText xml:space="preserve"> PAGEREF _Toc12719530 \h </w:instrText>
            </w:r>
            <w:r w:rsidR="001C349D">
              <w:rPr>
                <w:noProof/>
                <w:webHidden/>
              </w:rPr>
            </w:r>
            <w:r w:rsidR="001C349D">
              <w:rPr>
                <w:noProof/>
                <w:webHidden/>
              </w:rPr>
              <w:fldChar w:fldCharType="separate"/>
            </w:r>
            <w:r w:rsidR="001C349D">
              <w:rPr>
                <w:noProof/>
                <w:webHidden/>
              </w:rPr>
              <w:t>36</w:t>
            </w:r>
            <w:r w:rsidR="001C349D">
              <w:rPr>
                <w:noProof/>
                <w:webHidden/>
              </w:rPr>
              <w:fldChar w:fldCharType="end"/>
            </w:r>
          </w:hyperlink>
        </w:p>
        <w:p w14:paraId="40B581B0" w14:textId="214BB30D" w:rsidR="001C349D" w:rsidRDefault="004E3EA1">
          <w:pPr>
            <w:pStyle w:val="TOC3"/>
            <w:rPr>
              <w:rFonts w:asciiTheme="minorHAnsi" w:eastAsiaTheme="minorEastAsia" w:hAnsiTheme="minorHAnsi" w:cstheme="minorBidi"/>
              <w:i w:val="0"/>
              <w:iCs w:val="0"/>
              <w:noProof/>
              <w:szCs w:val="22"/>
            </w:rPr>
          </w:pPr>
          <w:hyperlink w:anchor="_Toc12719531" w:history="1">
            <w:r w:rsidR="001C349D" w:rsidRPr="00A57069">
              <w:rPr>
                <w:rStyle w:val="af9"/>
                <w:rFonts w:ascii="黑体" w:eastAsia="黑体" w:hAnsi="黑体"/>
                <w:noProof/>
              </w:rPr>
              <w:t>6.2.7</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UC-F7.0 商品采集</w:t>
            </w:r>
            <w:r w:rsidR="001C349D">
              <w:rPr>
                <w:noProof/>
                <w:webHidden/>
              </w:rPr>
              <w:tab/>
            </w:r>
            <w:r w:rsidR="001C349D">
              <w:rPr>
                <w:noProof/>
                <w:webHidden/>
              </w:rPr>
              <w:fldChar w:fldCharType="begin"/>
            </w:r>
            <w:r w:rsidR="001C349D">
              <w:rPr>
                <w:noProof/>
                <w:webHidden/>
              </w:rPr>
              <w:instrText xml:space="preserve"> PAGEREF _Toc12719531 \h </w:instrText>
            </w:r>
            <w:r w:rsidR="001C349D">
              <w:rPr>
                <w:noProof/>
                <w:webHidden/>
              </w:rPr>
            </w:r>
            <w:r w:rsidR="001C349D">
              <w:rPr>
                <w:noProof/>
                <w:webHidden/>
              </w:rPr>
              <w:fldChar w:fldCharType="separate"/>
            </w:r>
            <w:r w:rsidR="001C349D">
              <w:rPr>
                <w:noProof/>
                <w:webHidden/>
              </w:rPr>
              <w:t>38</w:t>
            </w:r>
            <w:r w:rsidR="001C349D">
              <w:rPr>
                <w:noProof/>
                <w:webHidden/>
              </w:rPr>
              <w:fldChar w:fldCharType="end"/>
            </w:r>
          </w:hyperlink>
        </w:p>
        <w:p w14:paraId="0E3D0A1E" w14:textId="066B5428" w:rsidR="001C349D" w:rsidRDefault="004E3EA1">
          <w:pPr>
            <w:pStyle w:val="TOC3"/>
            <w:rPr>
              <w:rFonts w:asciiTheme="minorHAnsi" w:eastAsiaTheme="minorEastAsia" w:hAnsiTheme="minorHAnsi" w:cstheme="minorBidi"/>
              <w:i w:val="0"/>
              <w:iCs w:val="0"/>
              <w:noProof/>
              <w:szCs w:val="22"/>
            </w:rPr>
          </w:pPr>
          <w:hyperlink w:anchor="_Toc12719532" w:history="1">
            <w:r w:rsidR="001C349D" w:rsidRPr="00A57069">
              <w:rPr>
                <w:rStyle w:val="af9"/>
                <w:rFonts w:ascii="黑体" w:eastAsia="黑体" w:hAnsi="黑体"/>
                <w:noProof/>
              </w:rPr>
              <w:t>6.2.8</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UC-F8.0 乐天草稿箱</w:t>
            </w:r>
            <w:r w:rsidR="001C349D">
              <w:rPr>
                <w:noProof/>
                <w:webHidden/>
              </w:rPr>
              <w:tab/>
            </w:r>
            <w:r w:rsidR="001C349D">
              <w:rPr>
                <w:noProof/>
                <w:webHidden/>
              </w:rPr>
              <w:fldChar w:fldCharType="begin"/>
            </w:r>
            <w:r w:rsidR="001C349D">
              <w:rPr>
                <w:noProof/>
                <w:webHidden/>
              </w:rPr>
              <w:instrText xml:space="preserve"> PAGEREF _Toc12719532 \h </w:instrText>
            </w:r>
            <w:r w:rsidR="001C349D">
              <w:rPr>
                <w:noProof/>
                <w:webHidden/>
              </w:rPr>
            </w:r>
            <w:r w:rsidR="001C349D">
              <w:rPr>
                <w:noProof/>
                <w:webHidden/>
              </w:rPr>
              <w:fldChar w:fldCharType="separate"/>
            </w:r>
            <w:r w:rsidR="001C349D">
              <w:rPr>
                <w:noProof/>
                <w:webHidden/>
              </w:rPr>
              <w:t>42</w:t>
            </w:r>
            <w:r w:rsidR="001C349D">
              <w:rPr>
                <w:noProof/>
                <w:webHidden/>
              </w:rPr>
              <w:fldChar w:fldCharType="end"/>
            </w:r>
          </w:hyperlink>
        </w:p>
        <w:p w14:paraId="56B9D7D2" w14:textId="4AF86C6D" w:rsidR="001C349D" w:rsidRDefault="004E3EA1">
          <w:pPr>
            <w:pStyle w:val="TOC1"/>
            <w:tabs>
              <w:tab w:val="right" w:leader="dot" w:pos="8494"/>
            </w:tabs>
            <w:rPr>
              <w:rFonts w:asciiTheme="minorHAnsi" w:eastAsiaTheme="minorEastAsia" w:hAnsiTheme="minorHAnsi" w:cstheme="minorBidi"/>
              <w:b w:val="0"/>
              <w:bCs w:val="0"/>
              <w:caps w:val="0"/>
              <w:noProof/>
              <w:szCs w:val="22"/>
            </w:rPr>
          </w:pPr>
          <w:hyperlink w:anchor="_Toc12719533" w:history="1">
            <w:r w:rsidR="001C349D" w:rsidRPr="00A57069">
              <w:rPr>
                <w:rStyle w:val="af9"/>
                <w:rFonts w:ascii="宋体" w:hAnsi="宋体" w:cs="宋体"/>
                <w:noProof/>
                <w:kern w:val="0"/>
              </w:rPr>
              <w:t>RMS WEB SERVICE : item.insert</w:t>
            </w:r>
            <w:r w:rsidR="001C349D">
              <w:rPr>
                <w:noProof/>
                <w:webHidden/>
              </w:rPr>
              <w:tab/>
            </w:r>
            <w:r w:rsidR="001C349D">
              <w:rPr>
                <w:noProof/>
                <w:webHidden/>
              </w:rPr>
              <w:fldChar w:fldCharType="begin"/>
            </w:r>
            <w:r w:rsidR="001C349D">
              <w:rPr>
                <w:noProof/>
                <w:webHidden/>
              </w:rPr>
              <w:instrText xml:space="preserve"> PAGEREF _Toc12719533 \h </w:instrText>
            </w:r>
            <w:r w:rsidR="001C349D">
              <w:rPr>
                <w:noProof/>
                <w:webHidden/>
              </w:rPr>
            </w:r>
            <w:r w:rsidR="001C349D">
              <w:rPr>
                <w:noProof/>
                <w:webHidden/>
              </w:rPr>
              <w:fldChar w:fldCharType="separate"/>
            </w:r>
            <w:r w:rsidR="001C349D">
              <w:rPr>
                <w:noProof/>
                <w:webHidden/>
              </w:rPr>
              <w:t>45</w:t>
            </w:r>
            <w:r w:rsidR="001C349D">
              <w:rPr>
                <w:noProof/>
                <w:webHidden/>
              </w:rPr>
              <w:fldChar w:fldCharType="end"/>
            </w:r>
          </w:hyperlink>
        </w:p>
        <w:p w14:paraId="32997299" w14:textId="7FDF056C" w:rsidR="001C349D" w:rsidRDefault="004E3EA1">
          <w:pPr>
            <w:pStyle w:val="TOC3"/>
            <w:rPr>
              <w:rFonts w:asciiTheme="minorHAnsi" w:eastAsiaTheme="minorEastAsia" w:hAnsiTheme="minorHAnsi" w:cstheme="minorBidi"/>
              <w:i w:val="0"/>
              <w:iCs w:val="0"/>
              <w:noProof/>
              <w:szCs w:val="22"/>
            </w:rPr>
          </w:pPr>
          <w:hyperlink w:anchor="_Toc12719534" w:history="1">
            <w:r w:rsidR="001C349D" w:rsidRPr="00A57069">
              <w:rPr>
                <w:rStyle w:val="af9"/>
                <w:rFonts w:ascii="黑体" w:eastAsia="黑体" w:hAnsi="黑体"/>
                <w:noProof/>
              </w:rPr>
              <w:t>6.2.9</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UC-F9.0 乐天在线商品</w:t>
            </w:r>
            <w:r w:rsidR="001C349D">
              <w:rPr>
                <w:noProof/>
                <w:webHidden/>
              </w:rPr>
              <w:tab/>
            </w:r>
            <w:r w:rsidR="001C349D">
              <w:rPr>
                <w:noProof/>
                <w:webHidden/>
              </w:rPr>
              <w:fldChar w:fldCharType="begin"/>
            </w:r>
            <w:r w:rsidR="001C349D">
              <w:rPr>
                <w:noProof/>
                <w:webHidden/>
              </w:rPr>
              <w:instrText xml:space="preserve"> PAGEREF _Toc12719534 \h </w:instrText>
            </w:r>
            <w:r w:rsidR="001C349D">
              <w:rPr>
                <w:noProof/>
                <w:webHidden/>
              </w:rPr>
            </w:r>
            <w:r w:rsidR="001C349D">
              <w:rPr>
                <w:noProof/>
                <w:webHidden/>
              </w:rPr>
              <w:fldChar w:fldCharType="separate"/>
            </w:r>
            <w:r w:rsidR="001C349D">
              <w:rPr>
                <w:noProof/>
                <w:webHidden/>
              </w:rPr>
              <w:t>46</w:t>
            </w:r>
            <w:r w:rsidR="001C349D">
              <w:rPr>
                <w:noProof/>
                <w:webHidden/>
              </w:rPr>
              <w:fldChar w:fldCharType="end"/>
            </w:r>
          </w:hyperlink>
        </w:p>
        <w:p w14:paraId="43CE3338" w14:textId="04A74F64" w:rsidR="001C349D" w:rsidRDefault="004E3EA1">
          <w:pPr>
            <w:pStyle w:val="TOC3"/>
            <w:rPr>
              <w:rFonts w:asciiTheme="minorHAnsi" w:eastAsiaTheme="minorEastAsia" w:hAnsiTheme="minorHAnsi" w:cstheme="minorBidi"/>
              <w:i w:val="0"/>
              <w:iCs w:val="0"/>
              <w:noProof/>
              <w:szCs w:val="22"/>
            </w:rPr>
          </w:pPr>
          <w:hyperlink w:anchor="_Toc12719535" w:history="1">
            <w:r w:rsidR="001C349D" w:rsidRPr="00A57069">
              <w:rPr>
                <w:rStyle w:val="af9"/>
                <w:rFonts w:ascii="黑体" w:eastAsia="黑体" w:hAnsi="黑体"/>
                <w:noProof/>
              </w:rPr>
              <w:t>6.2.10</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UC-F10.0 亚马逊草稿箱</w:t>
            </w:r>
            <w:r w:rsidR="001C349D">
              <w:rPr>
                <w:noProof/>
                <w:webHidden/>
              </w:rPr>
              <w:tab/>
            </w:r>
            <w:r w:rsidR="001C349D">
              <w:rPr>
                <w:noProof/>
                <w:webHidden/>
              </w:rPr>
              <w:fldChar w:fldCharType="begin"/>
            </w:r>
            <w:r w:rsidR="001C349D">
              <w:rPr>
                <w:noProof/>
                <w:webHidden/>
              </w:rPr>
              <w:instrText xml:space="preserve"> PAGEREF _Toc12719535 \h </w:instrText>
            </w:r>
            <w:r w:rsidR="001C349D">
              <w:rPr>
                <w:noProof/>
                <w:webHidden/>
              </w:rPr>
            </w:r>
            <w:r w:rsidR="001C349D">
              <w:rPr>
                <w:noProof/>
                <w:webHidden/>
              </w:rPr>
              <w:fldChar w:fldCharType="separate"/>
            </w:r>
            <w:r w:rsidR="001C349D">
              <w:rPr>
                <w:noProof/>
                <w:webHidden/>
              </w:rPr>
              <w:t>50</w:t>
            </w:r>
            <w:r w:rsidR="001C349D">
              <w:rPr>
                <w:noProof/>
                <w:webHidden/>
              </w:rPr>
              <w:fldChar w:fldCharType="end"/>
            </w:r>
          </w:hyperlink>
        </w:p>
        <w:p w14:paraId="588FCACD" w14:textId="630F8D5B" w:rsidR="001C349D" w:rsidRDefault="004E3EA1">
          <w:pPr>
            <w:pStyle w:val="TOC3"/>
            <w:rPr>
              <w:rFonts w:asciiTheme="minorHAnsi" w:eastAsiaTheme="minorEastAsia" w:hAnsiTheme="minorHAnsi" w:cstheme="minorBidi"/>
              <w:i w:val="0"/>
              <w:iCs w:val="0"/>
              <w:noProof/>
              <w:szCs w:val="22"/>
            </w:rPr>
          </w:pPr>
          <w:hyperlink w:anchor="_Toc12719536" w:history="1">
            <w:r w:rsidR="001C349D" w:rsidRPr="00A57069">
              <w:rPr>
                <w:rStyle w:val="af9"/>
                <w:rFonts w:ascii="黑体" w:eastAsia="黑体" w:hAnsi="黑体"/>
                <w:noProof/>
              </w:rPr>
              <w:t>6.2.11</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UC-F11.0 亚马逊在线商品</w:t>
            </w:r>
            <w:r w:rsidR="001C349D">
              <w:rPr>
                <w:noProof/>
                <w:webHidden/>
              </w:rPr>
              <w:tab/>
            </w:r>
            <w:r w:rsidR="001C349D">
              <w:rPr>
                <w:noProof/>
                <w:webHidden/>
              </w:rPr>
              <w:fldChar w:fldCharType="begin"/>
            </w:r>
            <w:r w:rsidR="001C349D">
              <w:rPr>
                <w:noProof/>
                <w:webHidden/>
              </w:rPr>
              <w:instrText xml:space="preserve"> PAGEREF _Toc12719536 \h </w:instrText>
            </w:r>
            <w:r w:rsidR="001C349D">
              <w:rPr>
                <w:noProof/>
                <w:webHidden/>
              </w:rPr>
            </w:r>
            <w:r w:rsidR="001C349D">
              <w:rPr>
                <w:noProof/>
                <w:webHidden/>
              </w:rPr>
              <w:fldChar w:fldCharType="separate"/>
            </w:r>
            <w:r w:rsidR="001C349D">
              <w:rPr>
                <w:noProof/>
                <w:webHidden/>
              </w:rPr>
              <w:t>56</w:t>
            </w:r>
            <w:r w:rsidR="001C349D">
              <w:rPr>
                <w:noProof/>
                <w:webHidden/>
              </w:rPr>
              <w:fldChar w:fldCharType="end"/>
            </w:r>
          </w:hyperlink>
        </w:p>
        <w:p w14:paraId="1F64040D" w14:textId="0D4BFD3B" w:rsidR="001C349D" w:rsidRDefault="004E3EA1">
          <w:pPr>
            <w:pStyle w:val="TOC3"/>
            <w:rPr>
              <w:rFonts w:asciiTheme="minorHAnsi" w:eastAsiaTheme="minorEastAsia" w:hAnsiTheme="minorHAnsi" w:cstheme="minorBidi"/>
              <w:i w:val="0"/>
              <w:iCs w:val="0"/>
              <w:noProof/>
              <w:szCs w:val="22"/>
            </w:rPr>
          </w:pPr>
          <w:hyperlink w:anchor="_Toc12719537" w:history="1">
            <w:r w:rsidR="001C349D" w:rsidRPr="00A57069">
              <w:rPr>
                <w:rStyle w:val="af9"/>
                <w:rFonts w:ascii="黑体" w:eastAsia="黑体" w:hAnsi="黑体"/>
                <w:noProof/>
              </w:rPr>
              <w:t>6.2.12</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UC-F12.0 UPC码</w:t>
            </w:r>
            <w:r w:rsidR="001C349D">
              <w:rPr>
                <w:noProof/>
                <w:webHidden/>
              </w:rPr>
              <w:tab/>
            </w:r>
            <w:r w:rsidR="001C349D">
              <w:rPr>
                <w:noProof/>
                <w:webHidden/>
              </w:rPr>
              <w:fldChar w:fldCharType="begin"/>
            </w:r>
            <w:r w:rsidR="001C349D">
              <w:rPr>
                <w:noProof/>
                <w:webHidden/>
              </w:rPr>
              <w:instrText xml:space="preserve"> PAGEREF _Toc12719537 \h </w:instrText>
            </w:r>
            <w:r w:rsidR="001C349D">
              <w:rPr>
                <w:noProof/>
                <w:webHidden/>
              </w:rPr>
            </w:r>
            <w:r w:rsidR="001C349D">
              <w:rPr>
                <w:noProof/>
                <w:webHidden/>
              </w:rPr>
              <w:fldChar w:fldCharType="separate"/>
            </w:r>
            <w:r w:rsidR="001C349D">
              <w:rPr>
                <w:noProof/>
                <w:webHidden/>
              </w:rPr>
              <w:t>61</w:t>
            </w:r>
            <w:r w:rsidR="001C349D">
              <w:rPr>
                <w:noProof/>
                <w:webHidden/>
              </w:rPr>
              <w:fldChar w:fldCharType="end"/>
            </w:r>
          </w:hyperlink>
        </w:p>
        <w:p w14:paraId="5AFC1793" w14:textId="10D7FDB5" w:rsidR="001C349D" w:rsidRDefault="004E3EA1">
          <w:pPr>
            <w:pStyle w:val="TOC3"/>
            <w:rPr>
              <w:rFonts w:asciiTheme="minorHAnsi" w:eastAsiaTheme="minorEastAsia" w:hAnsiTheme="minorHAnsi" w:cstheme="minorBidi"/>
              <w:i w:val="0"/>
              <w:iCs w:val="0"/>
              <w:noProof/>
              <w:szCs w:val="22"/>
            </w:rPr>
          </w:pPr>
          <w:hyperlink w:anchor="_Toc12719538" w:history="1">
            <w:r w:rsidR="001C349D" w:rsidRPr="00A57069">
              <w:rPr>
                <w:rStyle w:val="af9"/>
                <w:rFonts w:ascii="黑体" w:eastAsia="黑体" w:hAnsi="黑体"/>
                <w:noProof/>
              </w:rPr>
              <w:t>6.2.13</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UC-F13.0 商品映射</w:t>
            </w:r>
            <w:r w:rsidR="001C349D">
              <w:rPr>
                <w:noProof/>
                <w:webHidden/>
              </w:rPr>
              <w:tab/>
            </w:r>
            <w:r w:rsidR="001C349D">
              <w:rPr>
                <w:noProof/>
                <w:webHidden/>
              </w:rPr>
              <w:fldChar w:fldCharType="begin"/>
            </w:r>
            <w:r w:rsidR="001C349D">
              <w:rPr>
                <w:noProof/>
                <w:webHidden/>
              </w:rPr>
              <w:instrText xml:space="preserve"> PAGEREF _Toc12719538 \h </w:instrText>
            </w:r>
            <w:r w:rsidR="001C349D">
              <w:rPr>
                <w:noProof/>
                <w:webHidden/>
              </w:rPr>
            </w:r>
            <w:r w:rsidR="001C349D">
              <w:rPr>
                <w:noProof/>
                <w:webHidden/>
              </w:rPr>
              <w:fldChar w:fldCharType="separate"/>
            </w:r>
            <w:r w:rsidR="001C349D">
              <w:rPr>
                <w:noProof/>
                <w:webHidden/>
              </w:rPr>
              <w:t>63</w:t>
            </w:r>
            <w:r w:rsidR="001C349D">
              <w:rPr>
                <w:noProof/>
                <w:webHidden/>
              </w:rPr>
              <w:fldChar w:fldCharType="end"/>
            </w:r>
          </w:hyperlink>
        </w:p>
        <w:p w14:paraId="14214CBB" w14:textId="5F016F13" w:rsidR="001C349D" w:rsidRDefault="004E3EA1">
          <w:pPr>
            <w:pStyle w:val="TOC3"/>
            <w:rPr>
              <w:rFonts w:asciiTheme="minorHAnsi" w:eastAsiaTheme="minorEastAsia" w:hAnsiTheme="minorHAnsi" w:cstheme="minorBidi"/>
              <w:i w:val="0"/>
              <w:iCs w:val="0"/>
              <w:noProof/>
              <w:szCs w:val="22"/>
            </w:rPr>
          </w:pPr>
          <w:hyperlink w:anchor="_Toc12719539" w:history="1">
            <w:r w:rsidR="001C349D" w:rsidRPr="00A57069">
              <w:rPr>
                <w:rStyle w:val="af9"/>
                <w:rFonts w:ascii="黑体" w:eastAsia="黑体" w:hAnsi="黑体"/>
                <w:noProof/>
              </w:rPr>
              <w:t>6.2.14</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UC-F14.0 库存分配</w:t>
            </w:r>
            <w:r w:rsidR="001C349D">
              <w:rPr>
                <w:noProof/>
                <w:webHidden/>
              </w:rPr>
              <w:tab/>
            </w:r>
            <w:r w:rsidR="001C349D">
              <w:rPr>
                <w:noProof/>
                <w:webHidden/>
              </w:rPr>
              <w:fldChar w:fldCharType="begin"/>
            </w:r>
            <w:r w:rsidR="001C349D">
              <w:rPr>
                <w:noProof/>
                <w:webHidden/>
              </w:rPr>
              <w:instrText xml:space="preserve"> PAGEREF _Toc12719539 \h </w:instrText>
            </w:r>
            <w:r w:rsidR="001C349D">
              <w:rPr>
                <w:noProof/>
                <w:webHidden/>
              </w:rPr>
            </w:r>
            <w:r w:rsidR="001C349D">
              <w:rPr>
                <w:noProof/>
                <w:webHidden/>
              </w:rPr>
              <w:fldChar w:fldCharType="separate"/>
            </w:r>
            <w:r w:rsidR="001C349D">
              <w:rPr>
                <w:noProof/>
                <w:webHidden/>
              </w:rPr>
              <w:t>66</w:t>
            </w:r>
            <w:r w:rsidR="001C349D">
              <w:rPr>
                <w:noProof/>
                <w:webHidden/>
              </w:rPr>
              <w:fldChar w:fldCharType="end"/>
            </w:r>
          </w:hyperlink>
        </w:p>
        <w:p w14:paraId="5C894BBE" w14:textId="79C82845" w:rsidR="001C349D" w:rsidRDefault="004E3EA1">
          <w:pPr>
            <w:pStyle w:val="TOC3"/>
            <w:rPr>
              <w:rFonts w:asciiTheme="minorHAnsi" w:eastAsiaTheme="minorEastAsia" w:hAnsiTheme="minorHAnsi" w:cstheme="minorBidi"/>
              <w:i w:val="0"/>
              <w:iCs w:val="0"/>
              <w:noProof/>
              <w:szCs w:val="22"/>
            </w:rPr>
          </w:pPr>
          <w:hyperlink w:anchor="_Toc12719540" w:history="1">
            <w:r w:rsidR="001C349D" w:rsidRPr="00A57069">
              <w:rPr>
                <w:rStyle w:val="af9"/>
                <w:rFonts w:ascii="黑体" w:eastAsia="黑体" w:hAnsi="黑体"/>
                <w:noProof/>
              </w:rPr>
              <w:t>6.2.15 UC-F15.0 店铺管理</w:t>
            </w:r>
            <w:r w:rsidR="001C349D">
              <w:rPr>
                <w:noProof/>
                <w:webHidden/>
              </w:rPr>
              <w:tab/>
            </w:r>
            <w:r w:rsidR="001C349D">
              <w:rPr>
                <w:noProof/>
                <w:webHidden/>
              </w:rPr>
              <w:fldChar w:fldCharType="begin"/>
            </w:r>
            <w:r w:rsidR="001C349D">
              <w:rPr>
                <w:noProof/>
                <w:webHidden/>
              </w:rPr>
              <w:instrText xml:space="preserve"> PAGEREF _Toc12719540 \h </w:instrText>
            </w:r>
            <w:r w:rsidR="001C349D">
              <w:rPr>
                <w:noProof/>
                <w:webHidden/>
              </w:rPr>
            </w:r>
            <w:r w:rsidR="001C349D">
              <w:rPr>
                <w:noProof/>
                <w:webHidden/>
              </w:rPr>
              <w:fldChar w:fldCharType="separate"/>
            </w:r>
            <w:r w:rsidR="001C349D">
              <w:rPr>
                <w:noProof/>
                <w:webHidden/>
              </w:rPr>
              <w:t>69</w:t>
            </w:r>
            <w:r w:rsidR="001C349D">
              <w:rPr>
                <w:noProof/>
                <w:webHidden/>
              </w:rPr>
              <w:fldChar w:fldCharType="end"/>
            </w:r>
          </w:hyperlink>
        </w:p>
        <w:p w14:paraId="1A2B9F81" w14:textId="6F307763" w:rsidR="001C349D" w:rsidRDefault="004E3EA1">
          <w:pPr>
            <w:pStyle w:val="TOC3"/>
            <w:rPr>
              <w:rFonts w:asciiTheme="minorHAnsi" w:eastAsiaTheme="minorEastAsia" w:hAnsiTheme="minorHAnsi" w:cstheme="minorBidi"/>
              <w:i w:val="0"/>
              <w:iCs w:val="0"/>
              <w:noProof/>
              <w:szCs w:val="22"/>
            </w:rPr>
          </w:pPr>
          <w:hyperlink w:anchor="_Toc12719541" w:history="1">
            <w:r w:rsidR="001C349D" w:rsidRPr="00A57069">
              <w:rPr>
                <w:rStyle w:val="af9"/>
                <w:rFonts w:ascii="黑体" w:eastAsia="黑体" w:hAnsi="黑体"/>
                <w:noProof/>
              </w:rPr>
              <w:t>6.2.16</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UC-F16.0 仓库管理</w:t>
            </w:r>
            <w:r w:rsidR="001C349D">
              <w:rPr>
                <w:noProof/>
                <w:webHidden/>
              </w:rPr>
              <w:tab/>
            </w:r>
            <w:r w:rsidR="001C349D">
              <w:rPr>
                <w:noProof/>
                <w:webHidden/>
              </w:rPr>
              <w:fldChar w:fldCharType="begin"/>
            </w:r>
            <w:r w:rsidR="001C349D">
              <w:rPr>
                <w:noProof/>
                <w:webHidden/>
              </w:rPr>
              <w:instrText xml:space="preserve"> PAGEREF _Toc12719541 \h </w:instrText>
            </w:r>
            <w:r w:rsidR="001C349D">
              <w:rPr>
                <w:noProof/>
                <w:webHidden/>
              </w:rPr>
            </w:r>
            <w:r w:rsidR="001C349D">
              <w:rPr>
                <w:noProof/>
                <w:webHidden/>
              </w:rPr>
              <w:fldChar w:fldCharType="separate"/>
            </w:r>
            <w:r w:rsidR="001C349D">
              <w:rPr>
                <w:noProof/>
                <w:webHidden/>
              </w:rPr>
              <w:t>73</w:t>
            </w:r>
            <w:r w:rsidR="001C349D">
              <w:rPr>
                <w:noProof/>
                <w:webHidden/>
              </w:rPr>
              <w:fldChar w:fldCharType="end"/>
            </w:r>
          </w:hyperlink>
        </w:p>
        <w:p w14:paraId="1692C56C" w14:textId="78D2D3E5" w:rsidR="001C349D" w:rsidRDefault="004E3EA1">
          <w:pPr>
            <w:pStyle w:val="TOC3"/>
            <w:rPr>
              <w:rFonts w:asciiTheme="minorHAnsi" w:eastAsiaTheme="minorEastAsia" w:hAnsiTheme="minorHAnsi" w:cstheme="minorBidi"/>
              <w:i w:val="0"/>
              <w:iCs w:val="0"/>
              <w:noProof/>
              <w:szCs w:val="22"/>
            </w:rPr>
          </w:pPr>
          <w:hyperlink w:anchor="_Toc12719542" w:history="1">
            <w:r w:rsidR="001C349D" w:rsidRPr="00A57069">
              <w:rPr>
                <w:rStyle w:val="af9"/>
                <w:rFonts w:ascii="黑体" w:eastAsia="黑体" w:hAnsi="黑体"/>
                <w:noProof/>
              </w:rPr>
              <w:t>6.2.17</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UC-F17.0 物流管理</w:t>
            </w:r>
            <w:r w:rsidR="001C349D">
              <w:rPr>
                <w:noProof/>
                <w:webHidden/>
              </w:rPr>
              <w:tab/>
            </w:r>
            <w:r w:rsidR="001C349D">
              <w:rPr>
                <w:noProof/>
                <w:webHidden/>
              </w:rPr>
              <w:fldChar w:fldCharType="begin"/>
            </w:r>
            <w:r w:rsidR="001C349D">
              <w:rPr>
                <w:noProof/>
                <w:webHidden/>
              </w:rPr>
              <w:instrText xml:space="preserve"> PAGEREF _Toc12719542 \h </w:instrText>
            </w:r>
            <w:r w:rsidR="001C349D">
              <w:rPr>
                <w:noProof/>
                <w:webHidden/>
              </w:rPr>
            </w:r>
            <w:r w:rsidR="001C349D">
              <w:rPr>
                <w:noProof/>
                <w:webHidden/>
              </w:rPr>
              <w:fldChar w:fldCharType="separate"/>
            </w:r>
            <w:r w:rsidR="001C349D">
              <w:rPr>
                <w:noProof/>
                <w:webHidden/>
              </w:rPr>
              <w:t>77</w:t>
            </w:r>
            <w:r w:rsidR="001C349D">
              <w:rPr>
                <w:noProof/>
                <w:webHidden/>
              </w:rPr>
              <w:fldChar w:fldCharType="end"/>
            </w:r>
          </w:hyperlink>
        </w:p>
        <w:p w14:paraId="17AC847F" w14:textId="0DE6B1A4" w:rsidR="001C349D" w:rsidRDefault="004E3EA1">
          <w:pPr>
            <w:pStyle w:val="TOC3"/>
            <w:rPr>
              <w:rFonts w:asciiTheme="minorHAnsi" w:eastAsiaTheme="minorEastAsia" w:hAnsiTheme="minorHAnsi" w:cstheme="minorBidi"/>
              <w:i w:val="0"/>
              <w:iCs w:val="0"/>
              <w:noProof/>
              <w:szCs w:val="22"/>
            </w:rPr>
          </w:pPr>
          <w:hyperlink w:anchor="_Toc12719543" w:history="1">
            <w:r w:rsidR="001C349D" w:rsidRPr="00A57069">
              <w:rPr>
                <w:rStyle w:val="af9"/>
                <w:rFonts w:ascii="黑体" w:eastAsia="黑体" w:hAnsi="黑体"/>
                <w:noProof/>
              </w:rPr>
              <w:t>6.2.18</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UC-F18.0 物流映射</w:t>
            </w:r>
            <w:r w:rsidR="001C349D">
              <w:rPr>
                <w:noProof/>
                <w:webHidden/>
              </w:rPr>
              <w:tab/>
            </w:r>
            <w:r w:rsidR="001C349D">
              <w:rPr>
                <w:noProof/>
                <w:webHidden/>
              </w:rPr>
              <w:fldChar w:fldCharType="begin"/>
            </w:r>
            <w:r w:rsidR="001C349D">
              <w:rPr>
                <w:noProof/>
                <w:webHidden/>
              </w:rPr>
              <w:instrText xml:space="preserve"> PAGEREF _Toc12719543 \h </w:instrText>
            </w:r>
            <w:r w:rsidR="001C349D">
              <w:rPr>
                <w:noProof/>
                <w:webHidden/>
              </w:rPr>
            </w:r>
            <w:r w:rsidR="001C349D">
              <w:rPr>
                <w:noProof/>
                <w:webHidden/>
              </w:rPr>
              <w:fldChar w:fldCharType="separate"/>
            </w:r>
            <w:r w:rsidR="001C349D">
              <w:rPr>
                <w:noProof/>
                <w:webHidden/>
              </w:rPr>
              <w:t>80</w:t>
            </w:r>
            <w:r w:rsidR="001C349D">
              <w:rPr>
                <w:noProof/>
                <w:webHidden/>
              </w:rPr>
              <w:fldChar w:fldCharType="end"/>
            </w:r>
          </w:hyperlink>
        </w:p>
        <w:p w14:paraId="5063C1D2" w14:textId="498E831A" w:rsidR="001C349D" w:rsidRDefault="004E3EA1">
          <w:pPr>
            <w:pStyle w:val="TOC3"/>
            <w:rPr>
              <w:rFonts w:asciiTheme="minorHAnsi" w:eastAsiaTheme="minorEastAsia" w:hAnsiTheme="minorHAnsi" w:cstheme="minorBidi"/>
              <w:i w:val="0"/>
              <w:iCs w:val="0"/>
              <w:noProof/>
              <w:szCs w:val="22"/>
            </w:rPr>
          </w:pPr>
          <w:hyperlink w:anchor="_Toc12719544" w:history="1">
            <w:r w:rsidR="001C349D" w:rsidRPr="00A57069">
              <w:rPr>
                <w:rStyle w:val="af9"/>
                <w:rFonts w:ascii="黑体" w:eastAsia="黑体" w:hAnsi="黑体"/>
                <w:noProof/>
              </w:rPr>
              <w:t>6.2.19</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UC-F19.0 汇率管理</w:t>
            </w:r>
            <w:r w:rsidR="001C349D">
              <w:rPr>
                <w:noProof/>
                <w:webHidden/>
              </w:rPr>
              <w:tab/>
            </w:r>
            <w:r w:rsidR="001C349D">
              <w:rPr>
                <w:noProof/>
                <w:webHidden/>
              </w:rPr>
              <w:fldChar w:fldCharType="begin"/>
            </w:r>
            <w:r w:rsidR="001C349D">
              <w:rPr>
                <w:noProof/>
                <w:webHidden/>
              </w:rPr>
              <w:instrText xml:space="preserve"> PAGEREF _Toc12719544 \h </w:instrText>
            </w:r>
            <w:r w:rsidR="001C349D">
              <w:rPr>
                <w:noProof/>
                <w:webHidden/>
              </w:rPr>
            </w:r>
            <w:r w:rsidR="001C349D">
              <w:rPr>
                <w:noProof/>
                <w:webHidden/>
              </w:rPr>
              <w:fldChar w:fldCharType="separate"/>
            </w:r>
            <w:r w:rsidR="001C349D">
              <w:rPr>
                <w:noProof/>
                <w:webHidden/>
              </w:rPr>
              <w:t>82</w:t>
            </w:r>
            <w:r w:rsidR="001C349D">
              <w:rPr>
                <w:noProof/>
                <w:webHidden/>
              </w:rPr>
              <w:fldChar w:fldCharType="end"/>
            </w:r>
          </w:hyperlink>
        </w:p>
        <w:p w14:paraId="1E0F6C49" w14:textId="2D031746" w:rsidR="001C349D" w:rsidRDefault="004E3EA1">
          <w:pPr>
            <w:pStyle w:val="TOC3"/>
            <w:rPr>
              <w:rFonts w:asciiTheme="minorHAnsi" w:eastAsiaTheme="minorEastAsia" w:hAnsiTheme="minorHAnsi" w:cstheme="minorBidi"/>
              <w:i w:val="0"/>
              <w:iCs w:val="0"/>
              <w:noProof/>
              <w:szCs w:val="22"/>
            </w:rPr>
          </w:pPr>
          <w:hyperlink w:anchor="_Toc12719545" w:history="1">
            <w:r w:rsidR="001C349D" w:rsidRPr="00A57069">
              <w:rPr>
                <w:rStyle w:val="af9"/>
                <w:rFonts w:ascii="黑体" w:eastAsia="黑体" w:hAnsi="黑体"/>
                <w:noProof/>
              </w:rPr>
              <w:t>6.2.20</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UC-F20.0 订单问题规则</w:t>
            </w:r>
            <w:r w:rsidR="001C349D">
              <w:rPr>
                <w:noProof/>
                <w:webHidden/>
              </w:rPr>
              <w:tab/>
            </w:r>
            <w:r w:rsidR="001C349D">
              <w:rPr>
                <w:noProof/>
                <w:webHidden/>
              </w:rPr>
              <w:fldChar w:fldCharType="begin"/>
            </w:r>
            <w:r w:rsidR="001C349D">
              <w:rPr>
                <w:noProof/>
                <w:webHidden/>
              </w:rPr>
              <w:instrText xml:space="preserve"> PAGEREF _Toc12719545 \h </w:instrText>
            </w:r>
            <w:r w:rsidR="001C349D">
              <w:rPr>
                <w:noProof/>
                <w:webHidden/>
              </w:rPr>
            </w:r>
            <w:r w:rsidR="001C349D">
              <w:rPr>
                <w:noProof/>
                <w:webHidden/>
              </w:rPr>
              <w:fldChar w:fldCharType="separate"/>
            </w:r>
            <w:r w:rsidR="001C349D">
              <w:rPr>
                <w:noProof/>
                <w:webHidden/>
              </w:rPr>
              <w:t>85</w:t>
            </w:r>
            <w:r w:rsidR="001C349D">
              <w:rPr>
                <w:noProof/>
                <w:webHidden/>
              </w:rPr>
              <w:fldChar w:fldCharType="end"/>
            </w:r>
          </w:hyperlink>
        </w:p>
        <w:p w14:paraId="50B9DB93" w14:textId="6491869A" w:rsidR="001C349D" w:rsidRDefault="004E3EA1">
          <w:pPr>
            <w:pStyle w:val="TOC3"/>
            <w:rPr>
              <w:rFonts w:asciiTheme="minorHAnsi" w:eastAsiaTheme="minorEastAsia" w:hAnsiTheme="minorHAnsi" w:cstheme="minorBidi"/>
              <w:i w:val="0"/>
              <w:iCs w:val="0"/>
              <w:noProof/>
              <w:szCs w:val="22"/>
            </w:rPr>
          </w:pPr>
          <w:hyperlink w:anchor="_Toc12719546" w:history="1">
            <w:r w:rsidR="001C349D" w:rsidRPr="00A57069">
              <w:rPr>
                <w:rStyle w:val="af9"/>
                <w:rFonts w:ascii="黑体" w:eastAsia="黑体" w:hAnsi="黑体"/>
                <w:noProof/>
              </w:rPr>
              <w:t>6.2.21</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UC-F21.0 仓库分派规则</w:t>
            </w:r>
            <w:r w:rsidR="001C349D">
              <w:rPr>
                <w:noProof/>
                <w:webHidden/>
              </w:rPr>
              <w:tab/>
            </w:r>
            <w:r w:rsidR="001C349D">
              <w:rPr>
                <w:noProof/>
                <w:webHidden/>
              </w:rPr>
              <w:fldChar w:fldCharType="begin"/>
            </w:r>
            <w:r w:rsidR="001C349D">
              <w:rPr>
                <w:noProof/>
                <w:webHidden/>
              </w:rPr>
              <w:instrText xml:space="preserve"> PAGEREF _Toc12719546 \h </w:instrText>
            </w:r>
            <w:r w:rsidR="001C349D">
              <w:rPr>
                <w:noProof/>
                <w:webHidden/>
              </w:rPr>
            </w:r>
            <w:r w:rsidR="001C349D">
              <w:rPr>
                <w:noProof/>
                <w:webHidden/>
              </w:rPr>
              <w:fldChar w:fldCharType="separate"/>
            </w:r>
            <w:r w:rsidR="001C349D">
              <w:rPr>
                <w:noProof/>
                <w:webHidden/>
              </w:rPr>
              <w:t>94</w:t>
            </w:r>
            <w:r w:rsidR="001C349D">
              <w:rPr>
                <w:noProof/>
                <w:webHidden/>
              </w:rPr>
              <w:fldChar w:fldCharType="end"/>
            </w:r>
          </w:hyperlink>
        </w:p>
        <w:p w14:paraId="052972F1" w14:textId="3E2A4DD4" w:rsidR="001C349D" w:rsidRDefault="004E3EA1">
          <w:pPr>
            <w:pStyle w:val="TOC3"/>
            <w:rPr>
              <w:rFonts w:asciiTheme="minorHAnsi" w:eastAsiaTheme="minorEastAsia" w:hAnsiTheme="minorHAnsi" w:cstheme="minorBidi"/>
              <w:i w:val="0"/>
              <w:iCs w:val="0"/>
              <w:noProof/>
              <w:szCs w:val="22"/>
            </w:rPr>
          </w:pPr>
          <w:hyperlink w:anchor="_Toc12719547" w:history="1">
            <w:r w:rsidR="001C349D" w:rsidRPr="00A57069">
              <w:rPr>
                <w:rStyle w:val="af9"/>
                <w:rFonts w:ascii="黑体" w:eastAsia="黑体" w:hAnsi="黑体"/>
                <w:noProof/>
              </w:rPr>
              <w:t>6.2.22</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UC-F22.0 物流分派规则</w:t>
            </w:r>
            <w:r w:rsidR="001C349D">
              <w:rPr>
                <w:noProof/>
                <w:webHidden/>
              </w:rPr>
              <w:tab/>
            </w:r>
            <w:r w:rsidR="001C349D">
              <w:rPr>
                <w:noProof/>
                <w:webHidden/>
              </w:rPr>
              <w:fldChar w:fldCharType="begin"/>
            </w:r>
            <w:r w:rsidR="001C349D">
              <w:rPr>
                <w:noProof/>
                <w:webHidden/>
              </w:rPr>
              <w:instrText xml:space="preserve"> PAGEREF _Toc12719547 \h </w:instrText>
            </w:r>
            <w:r w:rsidR="001C349D">
              <w:rPr>
                <w:noProof/>
                <w:webHidden/>
              </w:rPr>
            </w:r>
            <w:r w:rsidR="001C349D">
              <w:rPr>
                <w:noProof/>
                <w:webHidden/>
              </w:rPr>
              <w:fldChar w:fldCharType="separate"/>
            </w:r>
            <w:r w:rsidR="001C349D">
              <w:rPr>
                <w:noProof/>
                <w:webHidden/>
              </w:rPr>
              <w:t>97</w:t>
            </w:r>
            <w:r w:rsidR="001C349D">
              <w:rPr>
                <w:noProof/>
                <w:webHidden/>
              </w:rPr>
              <w:fldChar w:fldCharType="end"/>
            </w:r>
          </w:hyperlink>
        </w:p>
        <w:p w14:paraId="222B478B" w14:textId="59E9650E" w:rsidR="001C349D" w:rsidRDefault="004E3EA1">
          <w:pPr>
            <w:pStyle w:val="TOC3"/>
            <w:rPr>
              <w:rFonts w:asciiTheme="minorHAnsi" w:eastAsiaTheme="minorEastAsia" w:hAnsiTheme="minorHAnsi" w:cstheme="minorBidi"/>
              <w:i w:val="0"/>
              <w:iCs w:val="0"/>
              <w:noProof/>
              <w:szCs w:val="22"/>
            </w:rPr>
          </w:pPr>
          <w:hyperlink w:anchor="_Toc12719548" w:history="1">
            <w:r w:rsidR="001C349D" w:rsidRPr="00A57069">
              <w:rPr>
                <w:rStyle w:val="af9"/>
                <w:rFonts w:ascii="黑体" w:eastAsia="黑体" w:hAnsi="黑体"/>
                <w:noProof/>
              </w:rPr>
              <w:t>6.2.23</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UC-F23.0 设置合并订单规则</w:t>
            </w:r>
            <w:r w:rsidR="001C349D">
              <w:rPr>
                <w:noProof/>
                <w:webHidden/>
              </w:rPr>
              <w:tab/>
            </w:r>
            <w:r w:rsidR="001C349D">
              <w:rPr>
                <w:noProof/>
                <w:webHidden/>
              </w:rPr>
              <w:fldChar w:fldCharType="begin"/>
            </w:r>
            <w:r w:rsidR="001C349D">
              <w:rPr>
                <w:noProof/>
                <w:webHidden/>
              </w:rPr>
              <w:instrText xml:space="preserve"> PAGEREF _Toc12719548 \h </w:instrText>
            </w:r>
            <w:r w:rsidR="001C349D">
              <w:rPr>
                <w:noProof/>
                <w:webHidden/>
              </w:rPr>
            </w:r>
            <w:r w:rsidR="001C349D">
              <w:rPr>
                <w:noProof/>
                <w:webHidden/>
              </w:rPr>
              <w:fldChar w:fldCharType="separate"/>
            </w:r>
            <w:r w:rsidR="001C349D">
              <w:rPr>
                <w:noProof/>
                <w:webHidden/>
              </w:rPr>
              <w:t>99</w:t>
            </w:r>
            <w:r w:rsidR="001C349D">
              <w:rPr>
                <w:noProof/>
                <w:webHidden/>
              </w:rPr>
              <w:fldChar w:fldCharType="end"/>
            </w:r>
          </w:hyperlink>
        </w:p>
        <w:p w14:paraId="7164579D" w14:textId="17B620F6" w:rsidR="001C349D" w:rsidRDefault="004E3EA1">
          <w:pPr>
            <w:pStyle w:val="TOC3"/>
            <w:rPr>
              <w:rFonts w:asciiTheme="minorHAnsi" w:eastAsiaTheme="minorEastAsia" w:hAnsiTheme="minorHAnsi" w:cstheme="minorBidi"/>
              <w:i w:val="0"/>
              <w:iCs w:val="0"/>
              <w:noProof/>
              <w:szCs w:val="22"/>
            </w:rPr>
          </w:pPr>
          <w:hyperlink w:anchor="_Toc12719549" w:history="1">
            <w:r w:rsidR="001C349D" w:rsidRPr="00A57069">
              <w:rPr>
                <w:rStyle w:val="af9"/>
                <w:rFonts w:ascii="黑体" w:eastAsia="黑体" w:hAnsi="黑体"/>
                <w:noProof/>
              </w:rPr>
              <w:t>6.2.24</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UC-F24.0 抓单规则</w:t>
            </w:r>
            <w:r w:rsidR="001C349D">
              <w:rPr>
                <w:noProof/>
                <w:webHidden/>
              </w:rPr>
              <w:tab/>
            </w:r>
            <w:r w:rsidR="001C349D">
              <w:rPr>
                <w:noProof/>
                <w:webHidden/>
              </w:rPr>
              <w:fldChar w:fldCharType="begin"/>
            </w:r>
            <w:r w:rsidR="001C349D">
              <w:rPr>
                <w:noProof/>
                <w:webHidden/>
              </w:rPr>
              <w:instrText xml:space="preserve"> PAGEREF _Toc12719549 \h </w:instrText>
            </w:r>
            <w:r w:rsidR="001C349D">
              <w:rPr>
                <w:noProof/>
                <w:webHidden/>
              </w:rPr>
            </w:r>
            <w:r w:rsidR="001C349D">
              <w:rPr>
                <w:noProof/>
                <w:webHidden/>
              </w:rPr>
              <w:fldChar w:fldCharType="separate"/>
            </w:r>
            <w:r w:rsidR="001C349D">
              <w:rPr>
                <w:noProof/>
                <w:webHidden/>
              </w:rPr>
              <w:t>101</w:t>
            </w:r>
            <w:r w:rsidR="001C349D">
              <w:rPr>
                <w:noProof/>
                <w:webHidden/>
              </w:rPr>
              <w:fldChar w:fldCharType="end"/>
            </w:r>
          </w:hyperlink>
        </w:p>
        <w:p w14:paraId="3182241D" w14:textId="52D83799" w:rsidR="001C349D" w:rsidRDefault="004E3EA1">
          <w:pPr>
            <w:pStyle w:val="TOC3"/>
            <w:rPr>
              <w:rFonts w:asciiTheme="minorHAnsi" w:eastAsiaTheme="minorEastAsia" w:hAnsiTheme="minorHAnsi" w:cstheme="minorBidi"/>
              <w:i w:val="0"/>
              <w:iCs w:val="0"/>
              <w:noProof/>
              <w:szCs w:val="22"/>
            </w:rPr>
          </w:pPr>
          <w:hyperlink w:anchor="_Toc12719550" w:history="1">
            <w:r w:rsidR="001C349D" w:rsidRPr="00A57069">
              <w:rPr>
                <w:rStyle w:val="af9"/>
                <w:rFonts w:ascii="黑体" w:eastAsia="黑体" w:hAnsi="黑体"/>
                <w:noProof/>
              </w:rPr>
              <w:t>6.2.25</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UC-F25.0 原始订单</w:t>
            </w:r>
            <w:r w:rsidR="001C349D">
              <w:rPr>
                <w:noProof/>
                <w:webHidden/>
              </w:rPr>
              <w:tab/>
            </w:r>
            <w:r w:rsidR="001C349D">
              <w:rPr>
                <w:noProof/>
                <w:webHidden/>
              </w:rPr>
              <w:fldChar w:fldCharType="begin"/>
            </w:r>
            <w:r w:rsidR="001C349D">
              <w:rPr>
                <w:noProof/>
                <w:webHidden/>
              </w:rPr>
              <w:instrText xml:space="preserve"> PAGEREF _Toc12719550 \h </w:instrText>
            </w:r>
            <w:r w:rsidR="001C349D">
              <w:rPr>
                <w:noProof/>
                <w:webHidden/>
              </w:rPr>
            </w:r>
            <w:r w:rsidR="001C349D">
              <w:rPr>
                <w:noProof/>
                <w:webHidden/>
              </w:rPr>
              <w:fldChar w:fldCharType="separate"/>
            </w:r>
            <w:r w:rsidR="001C349D">
              <w:rPr>
                <w:noProof/>
                <w:webHidden/>
              </w:rPr>
              <w:t>102</w:t>
            </w:r>
            <w:r w:rsidR="001C349D">
              <w:rPr>
                <w:noProof/>
                <w:webHidden/>
              </w:rPr>
              <w:fldChar w:fldCharType="end"/>
            </w:r>
          </w:hyperlink>
        </w:p>
        <w:p w14:paraId="68B02C99" w14:textId="5D272F99" w:rsidR="001C349D" w:rsidRDefault="004E3EA1">
          <w:pPr>
            <w:pStyle w:val="TOC3"/>
            <w:rPr>
              <w:rFonts w:asciiTheme="minorHAnsi" w:eastAsiaTheme="minorEastAsia" w:hAnsiTheme="minorHAnsi" w:cstheme="minorBidi"/>
              <w:i w:val="0"/>
              <w:iCs w:val="0"/>
              <w:noProof/>
              <w:szCs w:val="22"/>
            </w:rPr>
          </w:pPr>
          <w:hyperlink w:anchor="_Toc12719551" w:history="1">
            <w:r w:rsidR="001C349D" w:rsidRPr="00A57069">
              <w:rPr>
                <w:rStyle w:val="af9"/>
                <w:rFonts w:ascii="黑体" w:eastAsia="黑体" w:hAnsi="黑体"/>
                <w:noProof/>
              </w:rPr>
              <w:t>6.2.26</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UC-F26.0 创建订单</w:t>
            </w:r>
            <w:r w:rsidR="001C349D">
              <w:rPr>
                <w:noProof/>
                <w:webHidden/>
              </w:rPr>
              <w:tab/>
            </w:r>
            <w:r w:rsidR="001C349D">
              <w:rPr>
                <w:noProof/>
                <w:webHidden/>
              </w:rPr>
              <w:fldChar w:fldCharType="begin"/>
            </w:r>
            <w:r w:rsidR="001C349D">
              <w:rPr>
                <w:noProof/>
                <w:webHidden/>
              </w:rPr>
              <w:instrText xml:space="preserve"> PAGEREF _Toc12719551 \h </w:instrText>
            </w:r>
            <w:r w:rsidR="001C349D">
              <w:rPr>
                <w:noProof/>
                <w:webHidden/>
              </w:rPr>
            </w:r>
            <w:r w:rsidR="001C349D">
              <w:rPr>
                <w:noProof/>
                <w:webHidden/>
              </w:rPr>
              <w:fldChar w:fldCharType="separate"/>
            </w:r>
            <w:r w:rsidR="001C349D">
              <w:rPr>
                <w:noProof/>
                <w:webHidden/>
              </w:rPr>
              <w:t>106</w:t>
            </w:r>
            <w:r w:rsidR="001C349D">
              <w:rPr>
                <w:noProof/>
                <w:webHidden/>
              </w:rPr>
              <w:fldChar w:fldCharType="end"/>
            </w:r>
          </w:hyperlink>
        </w:p>
        <w:p w14:paraId="49ABCF09" w14:textId="7F7E9D53" w:rsidR="001C349D" w:rsidRDefault="004E3EA1">
          <w:pPr>
            <w:pStyle w:val="TOC3"/>
            <w:rPr>
              <w:rFonts w:asciiTheme="minorHAnsi" w:eastAsiaTheme="minorEastAsia" w:hAnsiTheme="minorHAnsi" w:cstheme="minorBidi"/>
              <w:i w:val="0"/>
              <w:iCs w:val="0"/>
              <w:noProof/>
              <w:szCs w:val="22"/>
            </w:rPr>
          </w:pPr>
          <w:hyperlink w:anchor="_Toc12719552" w:history="1">
            <w:r w:rsidR="001C349D" w:rsidRPr="00A57069">
              <w:rPr>
                <w:rStyle w:val="af9"/>
                <w:rFonts w:ascii="黑体" w:eastAsia="黑体" w:hAnsi="黑体"/>
                <w:noProof/>
              </w:rPr>
              <w:t>6.2.27</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UC-F27.0 导入订单</w:t>
            </w:r>
            <w:r w:rsidR="001C349D">
              <w:rPr>
                <w:noProof/>
                <w:webHidden/>
              </w:rPr>
              <w:tab/>
            </w:r>
            <w:r w:rsidR="001C349D">
              <w:rPr>
                <w:noProof/>
                <w:webHidden/>
              </w:rPr>
              <w:fldChar w:fldCharType="begin"/>
            </w:r>
            <w:r w:rsidR="001C349D">
              <w:rPr>
                <w:noProof/>
                <w:webHidden/>
              </w:rPr>
              <w:instrText xml:space="preserve"> PAGEREF _Toc12719552 \h </w:instrText>
            </w:r>
            <w:r w:rsidR="001C349D">
              <w:rPr>
                <w:noProof/>
                <w:webHidden/>
              </w:rPr>
            </w:r>
            <w:r w:rsidR="001C349D">
              <w:rPr>
                <w:noProof/>
                <w:webHidden/>
              </w:rPr>
              <w:fldChar w:fldCharType="separate"/>
            </w:r>
            <w:r w:rsidR="001C349D">
              <w:rPr>
                <w:noProof/>
                <w:webHidden/>
              </w:rPr>
              <w:t>108</w:t>
            </w:r>
            <w:r w:rsidR="001C349D">
              <w:rPr>
                <w:noProof/>
                <w:webHidden/>
              </w:rPr>
              <w:fldChar w:fldCharType="end"/>
            </w:r>
          </w:hyperlink>
        </w:p>
        <w:p w14:paraId="5F3263DC" w14:textId="44FC53FC" w:rsidR="001C349D" w:rsidRDefault="004E3EA1">
          <w:pPr>
            <w:pStyle w:val="TOC3"/>
            <w:rPr>
              <w:rFonts w:asciiTheme="minorHAnsi" w:eastAsiaTheme="minorEastAsia" w:hAnsiTheme="minorHAnsi" w:cstheme="minorBidi"/>
              <w:i w:val="0"/>
              <w:iCs w:val="0"/>
              <w:noProof/>
              <w:szCs w:val="22"/>
            </w:rPr>
          </w:pPr>
          <w:hyperlink w:anchor="_Toc12719553" w:history="1">
            <w:r w:rsidR="001C349D" w:rsidRPr="00A57069">
              <w:rPr>
                <w:rStyle w:val="af9"/>
                <w:rFonts w:ascii="黑体" w:eastAsia="黑体" w:hAnsi="黑体"/>
                <w:noProof/>
              </w:rPr>
              <w:t>6.2.28</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UC-F28.0 订单</w:t>
            </w:r>
            <w:r w:rsidR="001C349D">
              <w:rPr>
                <w:noProof/>
                <w:webHidden/>
              </w:rPr>
              <w:tab/>
            </w:r>
            <w:r w:rsidR="001C349D">
              <w:rPr>
                <w:noProof/>
                <w:webHidden/>
              </w:rPr>
              <w:fldChar w:fldCharType="begin"/>
            </w:r>
            <w:r w:rsidR="001C349D">
              <w:rPr>
                <w:noProof/>
                <w:webHidden/>
              </w:rPr>
              <w:instrText xml:space="preserve"> PAGEREF _Toc12719553 \h </w:instrText>
            </w:r>
            <w:r w:rsidR="001C349D">
              <w:rPr>
                <w:noProof/>
                <w:webHidden/>
              </w:rPr>
            </w:r>
            <w:r w:rsidR="001C349D">
              <w:rPr>
                <w:noProof/>
                <w:webHidden/>
              </w:rPr>
              <w:fldChar w:fldCharType="separate"/>
            </w:r>
            <w:r w:rsidR="001C349D">
              <w:rPr>
                <w:noProof/>
                <w:webHidden/>
              </w:rPr>
              <w:t>110</w:t>
            </w:r>
            <w:r w:rsidR="001C349D">
              <w:rPr>
                <w:noProof/>
                <w:webHidden/>
              </w:rPr>
              <w:fldChar w:fldCharType="end"/>
            </w:r>
          </w:hyperlink>
        </w:p>
        <w:p w14:paraId="2B2DD5BA" w14:textId="0106A091" w:rsidR="001C349D" w:rsidRDefault="004E3EA1">
          <w:pPr>
            <w:pStyle w:val="TOC3"/>
            <w:rPr>
              <w:rFonts w:asciiTheme="minorHAnsi" w:eastAsiaTheme="minorEastAsia" w:hAnsiTheme="minorHAnsi" w:cstheme="minorBidi"/>
              <w:i w:val="0"/>
              <w:iCs w:val="0"/>
              <w:noProof/>
              <w:szCs w:val="22"/>
            </w:rPr>
          </w:pPr>
          <w:hyperlink w:anchor="_Toc12719554" w:history="1">
            <w:r w:rsidR="001C349D" w:rsidRPr="00A57069">
              <w:rPr>
                <w:rStyle w:val="af9"/>
                <w:rFonts w:ascii="黑体" w:eastAsia="黑体" w:hAnsi="黑体"/>
                <w:noProof/>
              </w:rPr>
              <w:t>6.2.29</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UC-F29.0 编辑订单</w:t>
            </w:r>
            <w:r w:rsidR="001C349D">
              <w:rPr>
                <w:noProof/>
                <w:webHidden/>
              </w:rPr>
              <w:tab/>
            </w:r>
            <w:r w:rsidR="001C349D">
              <w:rPr>
                <w:noProof/>
                <w:webHidden/>
              </w:rPr>
              <w:fldChar w:fldCharType="begin"/>
            </w:r>
            <w:r w:rsidR="001C349D">
              <w:rPr>
                <w:noProof/>
                <w:webHidden/>
              </w:rPr>
              <w:instrText xml:space="preserve"> PAGEREF _Toc12719554 \h </w:instrText>
            </w:r>
            <w:r w:rsidR="001C349D">
              <w:rPr>
                <w:noProof/>
                <w:webHidden/>
              </w:rPr>
            </w:r>
            <w:r w:rsidR="001C349D">
              <w:rPr>
                <w:noProof/>
                <w:webHidden/>
              </w:rPr>
              <w:fldChar w:fldCharType="separate"/>
            </w:r>
            <w:r w:rsidR="001C349D">
              <w:rPr>
                <w:noProof/>
                <w:webHidden/>
              </w:rPr>
              <w:t>116</w:t>
            </w:r>
            <w:r w:rsidR="001C349D">
              <w:rPr>
                <w:noProof/>
                <w:webHidden/>
              </w:rPr>
              <w:fldChar w:fldCharType="end"/>
            </w:r>
          </w:hyperlink>
        </w:p>
        <w:p w14:paraId="186CFC24" w14:textId="2A5CE18E" w:rsidR="001C349D" w:rsidRDefault="004E3EA1">
          <w:pPr>
            <w:pStyle w:val="TOC3"/>
            <w:rPr>
              <w:rFonts w:asciiTheme="minorHAnsi" w:eastAsiaTheme="minorEastAsia" w:hAnsiTheme="minorHAnsi" w:cstheme="minorBidi"/>
              <w:i w:val="0"/>
              <w:iCs w:val="0"/>
              <w:noProof/>
              <w:szCs w:val="22"/>
            </w:rPr>
          </w:pPr>
          <w:hyperlink w:anchor="_Toc12719555" w:history="1">
            <w:r w:rsidR="001C349D" w:rsidRPr="00A57069">
              <w:rPr>
                <w:rStyle w:val="af9"/>
                <w:rFonts w:ascii="黑体" w:eastAsia="黑体" w:hAnsi="黑体"/>
                <w:noProof/>
              </w:rPr>
              <w:t>6.2.30</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UC-F30.0 取消订单</w:t>
            </w:r>
            <w:r w:rsidR="001C349D">
              <w:rPr>
                <w:noProof/>
                <w:webHidden/>
              </w:rPr>
              <w:tab/>
            </w:r>
            <w:r w:rsidR="001C349D">
              <w:rPr>
                <w:noProof/>
                <w:webHidden/>
              </w:rPr>
              <w:fldChar w:fldCharType="begin"/>
            </w:r>
            <w:r w:rsidR="001C349D">
              <w:rPr>
                <w:noProof/>
                <w:webHidden/>
              </w:rPr>
              <w:instrText xml:space="preserve"> PAGEREF _Toc12719555 \h </w:instrText>
            </w:r>
            <w:r w:rsidR="001C349D">
              <w:rPr>
                <w:noProof/>
                <w:webHidden/>
              </w:rPr>
            </w:r>
            <w:r w:rsidR="001C349D">
              <w:rPr>
                <w:noProof/>
                <w:webHidden/>
              </w:rPr>
              <w:fldChar w:fldCharType="separate"/>
            </w:r>
            <w:r w:rsidR="001C349D">
              <w:rPr>
                <w:noProof/>
                <w:webHidden/>
              </w:rPr>
              <w:t>118</w:t>
            </w:r>
            <w:r w:rsidR="001C349D">
              <w:rPr>
                <w:noProof/>
                <w:webHidden/>
              </w:rPr>
              <w:fldChar w:fldCharType="end"/>
            </w:r>
          </w:hyperlink>
        </w:p>
        <w:p w14:paraId="2811B411" w14:textId="578629A2" w:rsidR="001C349D" w:rsidRDefault="004E3EA1">
          <w:pPr>
            <w:pStyle w:val="TOC3"/>
            <w:rPr>
              <w:rFonts w:asciiTheme="minorHAnsi" w:eastAsiaTheme="minorEastAsia" w:hAnsiTheme="minorHAnsi" w:cstheme="minorBidi"/>
              <w:i w:val="0"/>
              <w:iCs w:val="0"/>
              <w:noProof/>
              <w:szCs w:val="22"/>
            </w:rPr>
          </w:pPr>
          <w:hyperlink w:anchor="_Toc12719556" w:history="1">
            <w:r w:rsidR="001C349D" w:rsidRPr="00A57069">
              <w:rPr>
                <w:rStyle w:val="af9"/>
                <w:rFonts w:ascii="黑体" w:eastAsia="黑体" w:hAnsi="黑体"/>
                <w:noProof/>
              </w:rPr>
              <w:t>6.2.31</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UC-F31.0 部分退款</w:t>
            </w:r>
            <w:r w:rsidR="001C349D">
              <w:rPr>
                <w:noProof/>
                <w:webHidden/>
              </w:rPr>
              <w:tab/>
            </w:r>
            <w:r w:rsidR="001C349D">
              <w:rPr>
                <w:noProof/>
                <w:webHidden/>
              </w:rPr>
              <w:fldChar w:fldCharType="begin"/>
            </w:r>
            <w:r w:rsidR="001C349D">
              <w:rPr>
                <w:noProof/>
                <w:webHidden/>
              </w:rPr>
              <w:instrText xml:space="preserve"> PAGEREF _Toc12719556 \h </w:instrText>
            </w:r>
            <w:r w:rsidR="001C349D">
              <w:rPr>
                <w:noProof/>
                <w:webHidden/>
              </w:rPr>
            </w:r>
            <w:r w:rsidR="001C349D">
              <w:rPr>
                <w:noProof/>
                <w:webHidden/>
              </w:rPr>
              <w:fldChar w:fldCharType="separate"/>
            </w:r>
            <w:r w:rsidR="001C349D">
              <w:rPr>
                <w:noProof/>
                <w:webHidden/>
              </w:rPr>
              <w:t>120</w:t>
            </w:r>
            <w:r w:rsidR="001C349D">
              <w:rPr>
                <w:noProof/>
                <w:webHidden/>
              </w:rPr>
              <w:fldChar w:fldCharType="end"/>
            </w:r>
          </w:hyperlink>
        </w:p>
        <w:p w14:paraId="4A35B27D" w14:textId="070BAECE" w:rsidR="001C349D" w:rsidRDefault="004E3EA1">
          <w:pPr>
            <w:pStyle w:val="TOC3"/>
            <w:rPr>
              <w:rFonts w:asciiTheme="minorHAnsi" w:eastAsiaTheme="minorEastAsia" w:hAnsiTheme="minorHAnsi" w:cstheme="minorBidi"/>
              <w:i w:val="0"/>
              <w:iCs w:val="0"/>
              <w:noProof/>
              <w:szCs w:val="22"/>
            </w:rPr>
          </w:pPr>
          <w:hyperlink w:anchor="_Toc12719557" w:history="1">
            <w:r w:rsidR="001C349D" w:rsidRPr="00A57069">
              <w:rPr>
                <w:rStyle w:val="af9"/>
                <w:rFonts w:ascii="黑体" w:eastAsia="黑体" w:hAnsi="黑体"/>
                <w:noProof/>
              </w:rPr>
              <w:t>6.2.32</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UC-F32.0 拦截订单</w:t>
            </w:r>
            <w:r w:rsidR="001C349D">
              <w:rPr>
                <w:noProof/>
                <w:webHidden/>
              </w:rPr>
              <w:tab/>
            </w:r>
            <w:r w:rsidR="001C349D">
              <w:rPr>
                <w:noProof/>
                <w:webHidden/>
              </w:rPr>
              <w:fldChar w:fldCharType="begin"/>
            </w:r>
            <w:r w:rsidR="001C349D">
              <w:rPr>
                <w:noProof/>
                <w:webHidden/>
              </w:rPr>
              <w:instrText xml:space="preserve"> PAGEREF _Toc12719557 \h </w:instrText>
            </w:r>
            <w:r w:rsidR="001C349D">
              <w:rPr>
                <w:noProof/>
                <w:webHidden/>
              </w:rPr>
            </w:r>
            <w:r w:rsidR="001C349D">
              <w:rPr>
                <w:noProof/>
                <w:webHidden/>
              </w:rPr>
              <w:fldChar w:fldCharType="separate"/>
            </w:r>
            <w:r w:rsidR="001C349D">
              <w:rPr>
                <w:noProof/>
                <w:webHidden/>
              </w:rPr>
              <w:t>122</w:t>
            </w:r>
            <w:r w:rsidR="001C349D">
              <w:rPr>
                <w:noProof/>
                <w:webHidden/>
              </w:rPr>
              <w:fldChar w:fldCharType="end"/>
            </w:r>
          </w:hyperlink>
        </w:p>
        <w:p w14:paraId="090D35BD" w14:textId="6E64B244" w:rsidR="001C349D" w:rsidRDefault="004E3EA1">
          <w:pPr>
            <w:pStyle w:val="TOC3"/>
            <w:rPr>
              <w:rFonts w:asciiTheme="minorHAnsi" w:eastAsiaTheme="minorEastAsia" w:hAnsiTheme="minorHAnsi" w:cstheme="minorBidi"/>
              <w:i w:val="0"/>
              <w:iCs w:val="0"/>
              <w:noProof/>
              <w:szCs w:val="22"/>
            </w:rPr>
          </w:pPr>
          <w:hyperlink w:anchor="_Toc12719558" w:history="1">
            <w:r w:rsidR="001C349D" w:rsidRPr="00A57069">
              <w:rPr>
                <w:rStyle w:val="af9"/>
                <w:rFonts w:ascii="黑体" w:eastAsia="黑体" w:hAnsi="黑体"/>
                <w:noProof/>
              </w:rPr>
              <w:t>6.2.33</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UC-F33.0 处理订单问题</w:t>
            </w:r>
            <w:r w:rsidR="001C349D">
              <w:rPr>
                <w:noProof/>
                <w:webHidden/>
              </w:rPr>
              <w:tab/>
            </w:r>
            <w:r w:rsidR="001C349D">
              <w:rPr>
                <w:noProof/>
                <w:webHidden/>
              </w:rPr>
              <w:fldChar w:fldCharType="begin"/>
            </w:r>
            <w:r w:rsidR="001C349D">
              <w:rPr>
                <w:noProof/>
                <w:webHidden/>
              </w:rPr>
              <w:instrText xml:space="preserve"> PAGEREF _Toc12719558 \h </w:instrText>
            </w:r>
            <w:r w:rsidR="001C349D">
              <w:rPr>
                <w:noProof/>
                <w:webHidden/>
              </w:rPr>
            </w:r>
            <w:r w:rsidR="001C349D">
              <w:rPr>
                <w:noProof/>
                <w:webHidden/>
              </w:rPr>
              <w:fldChar w:fldCharType="separate"/>
            </w:r>
            <w:r w:rsidR="001C349D">
              <w:rPr>
                <w:noProof/>
                <w:webHidden/>
              </w:rPr>
              <w:t>124</w:t>
            </w:r>
            <w:r w:rsidR="001C349D">
              <w:rPr>
                <w:noProof/>
                <w:webHidden/>
              </w:rPr>
              <w:fldChar w:fldCharType="end"/>
            </w:r>
          </w:hyperlink>
        </w:p>
        <w:p w14:paraId="5AD33C58" w14:textId="2E640C1A" w:rsidR="001C349D" w:rsidRDefault="004E3EA1">
          <w:pPr>
            <w:pStyle w:val="TOC3"/>
            <w:rPr>
              <w:rFonts w:asciiTheme="minorHAnsi" w:eastAsiaTheme="minorEastAsia" w:hAnsiTheme="minorHAnsi" w:cstheme="minorBidi"/>
              <w:i w:val="0"/>
              <w:iCs w:val="0"/>
              <w:noProof/>
              <w:szCs w:val="22"/>
            </w:rPr>
          </w:pPr>
          <w:hyperlink w:anchor="_Toc12719559" w:history="1">
            <w:r w:rsidR="001C349D" w:rsidRPr="00A57069">
              <w:rPr>
                <w:rStyle w:val="af9"/>
                <w:rFonts w:ascii="黑体" w:eastAsia="黑体" w:hAnsi="黑体"/>
                <w:noProof/>
              </w:rPr>
              <w:t>6.2.34</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UC-F34.0 待配货订单</w:t>
            </w:r>
            <w:r w:rsidR="001C349D">
              <w:rPr>
                <w:noProof/>
                <w:webHidden/>
              </w:rPr>
              <w:tab/>
            </w:r>
            <w:r w:rsidR="001C349D">
              <w:rPr>
                <w:noProof/>
                <w:webHidden/>
              </w:rPr>
              <w:fldChar w:fldCharType="begin"/>
            </w:r>
            <w:r w:rsidR="001C349D">
              <w:rPr>
                <w:noProof/>
                <w:webHidden/>
              </w:rPr>
              <w:instrText xml:space="preserve"> PAGEREF _Toc12719559 \h </w:instrText>
            </w:r>
            <w:r w:rsidR="001C349D">
              <w:rPr>
                <w:noProof/>
                <w:webHidden/>
              </w:rPr>
            </w:r>
            <w:r w:rsidR="001C349D">
              <w:rPr>
                <w:noProof/>
                <w:webHidden/>
              </w:rPr>
              <w:fldChar w:fldCharType="separate"/>
            </w:r>
            <w:r w:rsidR="001C349D">
              <w:rPr>
                <w:noProof/>
                <w:webHidden/>
              </w:rPr>
              <w:t>125</w:t>
            </w:r>
            <w:r w:rsidR="001C349D">
              <w:rPr>
                <w:noProof/>
                <w:webHidden/>
              </w:rPr>
              <w:fldChar w:fldCharType="end"/>
            </w:r>
          </w:hyperlink>
        </w:p>
        <w:p w14:paraId="74BEEE02" w14:textId="78279B0D" w:rsidR="001C349D" w:rsidRDefault="004E3EA1">
          <w:pPr>
            <w:pStyle w:val="TOC3"/>
            <w:rPr>
              <w:rFonts w:asciiTheme="minorHAnsi" w:eastAsiaTheme="minorEastAsia" w:hAnsiTheme="minorHAnsi" w:cstheme="minorBidi"/>
              <w:i w:val="0"/>
              <w:iCs w:val="0"/>
              <w:noProof/>
              <w:szCs w:val="22"/>
            </w:rPr>
          </w:pPr>
          <w:hyperlink w:anchor="_Toc12719560" w:history="1">
            <w:r w:rsidR="001C349D" w:rsidRPr="00A57069">
              <w:rPr>
                <w:rStyle w:val="af9"/>
                <w:rFonts w:ascii="黑体" w:eastAsia="黑体" w:hAnsi="黑体"/>
                <w:noProof/>
              </w:rPr>
              <w:t>6.2.35</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UC-F35.0 配货单</w:t>
            </w:r>
            <w:r w:rsidR="001C349D">
              <w:rPr>
                <w:noProof/>
                <w:webHidden/>
              </w:rPr>
              <w:tab/>
            </w:r>
            <w:r w:rsidR="001C349D">
              <w:rPr>
                <w:noProof/>
                <w:webHidden/>
              </w:rPr>
              <w:fldChar w:fldCharType="begin"/>
            </w:r>
            <w:r w:rsidR="001C349D">
              <w:rPr>
                <w:noProof/>
                <w:webHidden/>
              </w:rPr>
              <w:instrText xml:space="preserve"> PAGEREF _Toc12719560 \h </w:instrText>
            </w:r>
            <w:r w:rsidR="001C349D">
              <w:rPr>
                <w:noProof/>
                <w:webHidden/>
              </w:rPr>
            </w:r>
            <w:r w:rsidR="001C349D">
              <w:rPr>
                <w:noProof/>
                <w:webHidden/>
              </w:rPr>
              <w:fldChar w:fldCharType="separate"/>
            </w:r>
            <w:r w:rsidR="001C349D">
              <w:rPr>
                <w:noProof/>
                <w:webHidden/>
              </w:rPr>
              <w:t>127</w:t>
            </w:r>
            <w:r w:rsidR="001C349D">
              <w:rPr>
                <w:noProof/>
                <w:webHidden/>
              </w:rPr>
              <w:fldChar w:fldCharType="end"/>
            </w:r>
          </w:hyperlink>
        </w:p>
        <w:p w14:paraId="5BBDAE19" w14:textId="061F92BF" w:rsidR="001C349D" w:rsidRDefault="004E3EA1">
          <w:pPr>
            <w:pStyle w:val="TOC3"/>
            <w:rPr>
              <w:rFonts w:asciiTheme="minorHAnsi" w:eastAsiaTheme="minorEastAsia" w:hAnsiTheme="minorHAnsi" w:cstheme="minorBidi"/>
              <w:i w:val="0"/>
              <w:iCs w:val="0"/>
              <w:noProof/>
              <w:szCs w:val="22"/>
            </w:rPr>
          </w:pPr>
          <w:hyperlink w:anchor="_Toc12719561" w:history="1">
            <w:r w:rsidR="001C349D" w:rsidRPr="00A57069">
              <w:rPr>
                <w:rStyle w:val="af9"/>
                <w:rFonts w:ascii="黑体" w:eastAsia="黑体" w:hAnsi="黑体"/>
                <w:noProof/>
              </w:rPr>
              <w:t>6.2.36</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UC-F36.0 售后管理</w:t>
            </w:r>
            <w:r w:rsidR="001C349D">
              <w:rPr>
                <w:noProof/>
                <w:webHidden/>
              </w:rPr>
              <w:tab/>
            </w:r>
            <w:r w:rsidR="001C349D">
              <w:rPr>
                <w:noProof/>
                <w:webHidden/>
              </w:rPr>
              <w:fldChar w:fldCharType="begin"/>
            </w:r>
            <w:r w:rsidR="001C349D">
              <w:rPr>
                <w:noProof/>
                <w:webHidden/>
              </w:rPr>
              <w:instrText xml:space="preserve"> PAGEREF _Toc12719561 \h </w:instrText>
            </w:r>
            <w:r w:rsidR="001C349D">
              <w:rPr>
                <w:noProof/>
                <w:webHidden/>
              </w:rPr>
            </w:r>
            <w:r w:rsidR="001C349D">
              <w:rPr>
                <w:noProof/>
                <w:webHidden/>
              </w:rPr>
              <w:fldChar w:fldCharType="separate"/>
            </w:r>
            <w:r w:rsidR="001C349D">
              <w:rPr>
                <w:noProof/>
                <w:webHidden/>
              </w:rPr>
              <w:t>131</w:t>
            </w:r>
            <w:r w:rsidR="001C349D">
              <w:rPr>
                <w:noProof/>
                <w:webHidden/>
              </w:rPr>
              <w:fldChar w:fldCharType="end"/>
            </w:r>
          </w:hyperlink>
        </w:p>
        <w:p w14:paraId="16CCDA2A" w14:textId="5584228D" w:rsidR="001C349D" w:rsidRDefault="004E3EA1">
          <w:pPr>
            <w:pStyle w:val="TOC3"/>
            <w:rPr>
              <w:rFonts w:asciiTheme="minorHAnsi" w:eastAsiaTheme="minorEastAsia" w:hAnsiTheme="minorHAnsi" w:cstheme="minorBidi"/>
              <w:i w:val="0"/>
              <w:iCs w:val="0"/>
              <w:noProof/>
              <w:szCs w:val="22"/>
            </w:rPr>
          </w:pPr>
          <w:hyperlink w:anchor="_Toc12719562" w:history="1">
            <w:r w:rsidR="001C349D" w:rsidRPr="00A57069">
              <w:rPr>
                <w:rStyle w:val="af9"/>
                <w:rFonts w:ascii="黑体" w:eastAsia="黑体" w:hAnsi="黑体"/>
                <w:noProof/>
              </w:rPr>
              <w:t>6.2.37</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UC-F37.0 子账号</w:t>
            </w:r>
            <w:r w:rsidR="001C349D">
              <w:rPr>
                <w:noProof/>
                <w:webHidden/>
              </w:rPr>
              <w:tab/>
            </w:r>
            <w:r w:rsidR="001C349D">
              <w:rPr>
                <w:noProof/>
                <w:webHidden/>
              </w:rPr>
              <w:fldChar w:fldCharType="begin"/>
            </w:r>
            <w:r w:rsidR="001C349D">
              <w:rPr>
                <w:noProof/>
                <w:webHidden/>
              </w:rPr>
              <w:instrText xml:space="preserve"> PAGEREF _Toc12719562 \h </w:instrText>
            </w:r>
            <w:r w:rsidR="001C349D">
              <w:rPr>
                <w:noProof/>
                <w:webHidden/>
              </w:rPr>
            </w:r>
            <w:r w:rsidR="001C349D">
              <w:rPr>
                <w:noProof/>
                <w:webHidden/>
              </w:rPr>
              <w:fldChar w:fldCharType="separate"/>
            </w:r>
            <w:r w:rsidR="001C349D">
              <w:rPr>
                <w:noProof/>
                <w:webHidden/>
              </w:rPr>
              <w:t>136</w:t>
            </w:r>
            <w:r w:rsidR="001C349D">
              <w:rPr>
                <w:noProof/>
                <w:webHidden/>
              </w:rPr>
              <w:fldChar w:fldCharType="end"/>
            </w:r>
          </w:hyperlink>
        </w:p>
        <w:p w14:paraId="4BDA3202" w14:textId="3D947A5E" w:rsidR="001C349D" w:rsidRDefault="004E3EA1">
          <w:pPr>
            <w:pStyle w:val="TOC3"/>
            <w:rPr>
              <w:rFonts w:asciiTheme="minorHAnsi" w:eastAsiaTheme="minorEastAsia" w:hAnsiTheme="minorHAnsi" w:cstheme="minorBidi"/>
              <w:i w:val="0"/>
              <w:iCs w:val="0"/>
              <w:noProof/>
              <w:szCs w:val="22"/>
            </w:rPr>
          </w:pPr>
          <w:hyperlink w:anchor="_Toc12719563" w:history="1">
            <w:r w:rsidR="001C349D" w:rsidRPr="00A57069">
              <w:rPr>
                <w:rStyle w:val="af9"/>
                <w:rFonts w:ascii="黑体" w:eastAsia="黑体" w:hAnsi="黑体"/>
                <w:noProof/>
              </w:rPr>
              <w:t>6.2.38</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UC-F38.0 个人信息</w:t>
            </w:r>
            <w:r w:rsidR="001C349D">
              <w:rPr>
                <w:noProof/>
                <w:webHidden/>
              </w:rPr>
              <w:tab/>
            </w:r>
            <w:r w:rsidR="001C349D">
              <w:rPr>
                <w:noProof/>
                <w:webHidden/>
              </w:rPr>
              <w:fldChar w:fldCharType="begin"/>
            </w:r>
            <w:r w:rsidR="001C349D">
              <w:rPr>
                <w:noProof/>
                <w:webHidden/>
              </w:rPr>
              <w:instrText xml:space="preserve"> PAGEREF _Toc12719563 \h </w:instrText>
            </w:r>
            <w:r w:rsidR="001C349D">
              <w:rPr>
                <w:noProof/>
                <w:webHidden/>
              </w:rPr>
            </w:r>
            <w:r w:rsidR="001C349D">
              <w:rPr>
                <w:noProof/>
                <w:webHidden/>
              </w:rPr>
              <w:fldChar w:fldCharType="separate"/>
            </w:r>
            <w:r w:rsidR="001C349D">
              <w:rPr>
                <w:noProof/>
                <w:webHidden/>
              </w:rPr>
              <w:t>140</w:t>
            </w:r>
            <w:r w:rsidR="001C349D">
              <w:rPr>
                <w:noProof/>
                <w:webHidden/>
              </w:rPr>
              <w:fldChar w:fldCharType="end"/>
            </w:r>
          </w:hyperlink>
        </w:p>
        <w:p w14:paraId="0CBD4BC6" w14:textId="1655B377" w:rsidR="001C349D" w:rsidRDefault="004E3EA1">
          <w:pPr>
            <w:pStyle w:val="TOC3"/>
            <w:rPr>
              <w:rFonts w:asciiTheme="minorHAnsi" w:eastAsiaTheme="minorEastAsia" w:hAnsiTheme="minorHAnsi" w:cstheme="minorBidi"/>
              <w:i w:val="0"/>
              <w:iCs w:val="0"/>
              <w:noProof/>
              <w:szCs w:val="22"/>
            </w:rPr>
          </w:pPr>
          <w:hyperlink w:anchor="_Toc12719564" w:history="1">
            <w:r w:rsidR="001C349D" w:rsidRPr="00A57069">
              <w:rPr>
                <w:rStyle w:val="af9"/>
                <w:rFonts w:ascii="黑体" w:eastAsia="黑体" w:hAnsi="黑体"/>
                <w:noProof/>
              </w:rPr>
              <w:t>6.2.39</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UC-F39.0 公告管理</w:t>
            </w:r>
            <w:r w:rsidR="001C349D">
              <w:rPr>
                <w:noProof/>
                <w:webHidden/>
              </w:rPr>
              <w:tab/>
            </w:r>
            <w:r w:rsidR="001C349D">
              <w:rPr>
                <w:noProof/>
                <w:webHidden/>
              </w:rPr>
              <w:fldChar w:fldCharType="begin"/>
            </w:r>
            <w:r w:rsidR="001C349D">
              <w:rPr>
                <w:noProof/>
                <w:webHidden/>
              </w:rPr>
              <w:instrText xml:space="preserve"> PAGEREF _Toc12719564 \h </w:instrText>
            </w:r>
            <w:r w:rsidR="001C349D">
              <w:rPr>
                <w:noProof/>
                <w:webHidden/>
              </w:rPr>
            </w:r>
            <w:r w:rsidR="001C349D">
              <w:rPr>
                <w:noProof/>
                <w:webHidden/>
              </w:rPr>
              <w:fldChar w:fldCharType="separate"/>
            </w:r>
            <w:r w:rsidR="001C349D">
              <w:rPr>
                <w:noProof/>
                <w:webHidden/>
              </w:rPr>
              <w:t>140</w:t>
            </w:r>
            <w:r w:rsidR="001C349D">
              <w:rPr>
                <w:noProof/>
                <w:webHidden/>
              </w:rPr>
              <w:fldChar w:fldCharType="end"/>
            </w:r>
          </w:hyperlink>
        </w:p>
        <w:p w14:paraId="5510A4A0" w14:textId="44147F3B" w:rsidR="001C349D" w:rsidRDefault="004E3EA1">
          <w:pPr>
            <w:pStyle w:val="TOC3"/>
            <w:rPr>
              <w:rFonts w:asciiTheme="minorHAnsi" w:eastAsiaTheme="minorEastAsia" w:hAnsiTheme="minorHAnsi" w:cstheme="minorBidi"/>
              <w:i w:val="0"/>
              <w:iCs w:val="0"/>
              <w:noProof/>
              <w:szCs w:val="22"/>
            </w:rPr>
          </w:pPr>
          <w:hyperlink w:anchor="_Toc12719565" w:history="1">
            <w:r w:rsidR="001C349D" w:rsidRPr="00A57069">
              <w:rPr>
                <w:rStyle w:val="af9"/>
                <w:rFonts w:ascii="黑体" w:eastAsia="黑体" w:hAnsi="黑体"/>
                <w:noProof/>
              </w:rPr>
              <w:t>6.2.40</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UC-F40.0 首页</w:t>
            </w:r>
            <w:r w:rsidR="001C349D">
              <w:rPr>
                <w:noProof/>
                <w:webHidden/>
              </w:rPr>
              <w:tab/>
            </w:r>
            <w:r w:rsidR="001C349D">
              <w:rPr>
                <w:noProof/>
                <w:webHidden/>
              </w:rPr>
              <w:fldChar w:fldCharType="begin"/>
            </w:r>
            <w:r w:rsidR="001C349D">
              <w:rPr>
                <w:noProof/>
                <w:webHidden/>
              </w:rPr>
              <w:instrText xml:space="preserve"> PAGEREF _Toc12719565 \h </w:instrText>
            </w:r>
            <w:r w:rsidR="001C349D">
              <w:rPr>
                <w:noProof/>
                <w:webHidden/>
              </w:rPr>
            </w:r>
            <w:r w:rsidR="001C349D">
              <w:rPr>
                <w:noProof/>
                <w:webHidden/>
              </w:rPr>
              <w:fldChar w:fldCharType="separate"/>
            </w:r>
            <w:r w:rsidR="001C349D">
              <w:rPr>
                <w:noProof/>
                <w:webHidden/>
              </w:rPr>
              <w:t>142</w:t>
            </w:r>
            <w:r w:rsidR="001C349D">
              <w:rPr>
                <w:noProof/>
                <w:webHidden/>
              </w:rPr>
              <w:fldChar w:fldCharType="end"/>
            </w:r>
          </w:hyperlink>
        </w:p>
        <w:p w14:paraId="7A8862B7" w14:textId="2F7B944F" w:rsidR="001C349D" w:rsidRDefault="004E3EA1">
          <w:pPr>
            <w:pStyle w:val="TOC3"/>
            <w:rPr>
              <w:rFonts w:asciiTheme="minorHAnsi" w:eastAsiaTheme="minorEastAsia" w:hAnsiTheme="minorHAnsi" w:cstheme="minorBidi"/>
              <w:i w:val="0"/>
              <w:iCs w:val="0"/>
              <w:noProof/>
              <w:szCs w:val="22"/>
            </w:rPr>
          </w:pPr>
          <w:hyperlink w:anchor="_Toc12719566" w:history="1">
            <w:r w:rsidR="001C349D" w:rsidRPr="00A57069">
              <w:rPr>
                <w:rStyle w:val="af9"/>
                <w:rFonts w:ascii="黑体" w:eastAsia="黑体" w:hAnsi="黑体"/>
                <w:noProof/>
              </w:rPr>
              <w:t>6.2.41</w:t>
            </w:r>
            <w:r w:rsidR="001C349D">
              <w:rPr>
                <w:rFonts w:asciiTheme="minorHAnsi" w:eastAsiaTheme="minorEastAsia" w:hAnsiTheme="minorHAnsi" w:cstheme="minorBidi"/>
                <w:i w:val="0"/>
                <w:iCs w:val="0"/>
                <w:noProof/>
                <w:szCs w:val="22"/>
              </w:rPr>
              <w:tab/>
            </w:r>
            <w:r w:rsidR="001C349D" w:rsidRPr="00A57069">
              <w:rPr>
                <w:rStyle w:val="af9"/>
                <w:rFonts w:ascii="黑体" w:eastAsia="黑体" w:hAnsi="黑体"/>
                <w:noProof/>
              </w:rPr>
              <w:t>UC-F41.0 登录注册与密码相关</w:t>
            </w:r>
            <w:r w:rsidR="001C349D">
              <w:rPr>
                <w:noProof/>
                <w:webHidden/>
              </w:rPr>
              <w:tab/>
            </w:r>
            <w:r w:rsidR="001C349D">
              <w:rPr>
                <w:noProof/>
                <w:webHidden/>
              </w:rPr>
              <w:fldChar w:fldCharType="begin"/>
            </w:r>
            <w:r w:rsidR="001C349D">
              <w:rPr>
                <w:noProof/>
                <w:webHidden/>
              </w:rPr>
              <w:instrText xml:space="preserve"> PAGEREF _Toc12719566 \h </w:instrText>
            </w:r>
            <w:r w:rsidR="001C349D">
              <w:rPr>
                <w:noProof/>
                <w:webHidden/>
              </w:rPr>
            </w:r>
            <w:r w:rsidR="001C349D">
              <w:rPr>
                <w:noProof/>
                <w:webHidden/>
              </w:rPr>
              <w:fldChar w:fldCharType="separate"/>
            </w:r>
            <w:r w:rsidR="001C349D">
              <w:rPr>
                <w:noProof/>
                <w:webHidden/>
              </w:rPr>
              <w:t>144</w:t>
            </w:r>
            <w:r w:rsidR="001C349D">
              <w:rPr>
                <w:noProof/>
                <w:webHidden/>
              </w:rPr>
              <w:fldChar w:fldCharType="end"/>
            </w:r>
          </w:hyperlink>
        </w:p>
        <w:p w14:paraId="5D400974" w14:textId="7B6DFBDE" w:rsidR="001C349D" w:rsidRDefault="004E3EA1">
          <w:pPr>
            <w:pStyle w:val="TOC1"/>
            <w:tabs>
              <w:tab w:val="right" w:leader="dot" w:pos="8494"/>
            </w:tabs>
            <w:rPr>
              <w:rFonts w:asciiTheme="minorHAnsi" w:eastAsiaTheme="minorEastAsia" w:hAnsiTheme="minorHAnsi" w:cstheme="minorBidi"/>
              <w:b w:val="0"/>
              <w:bCs w:val="0"/>
              <w:caps w:val="0"/>
              <w:noProof/>
              <w:szCs w:val="22"/>
            </w:rPr>
          </w:pPr>
          <w:hyperlink w:anchor="_Toc12719567" w:history="1">
            <w:r w:rsidR="001C349D" w:rsidRPr="00A57069">
              <w:rPr>
                <w:rStyle w:val="af9"/>
                <w:rFonts w:ascii="黑体" w:eastAsia="黑体" w:hAnsi="黑体"/>
                <w:noProof/>
              </w:rPr>
              <w:t>7非功能性需求</w:t>
            </w:r>
            <w:r w:rsidR="001C349D">
              <w:rPr>
                <w:noProof/>
                <w:webHidden/>
              </w:rPr>
              <w:tab/>
            </w:r>
            <w:r w:rsidR="001C349D">
              <w:rPr>
                <w:noProof/>
                <w:webHidden/>
              </w:rPr>
              <w:fldChar w:fldCharType="begin"/>
            </w:r>
            <w:r w:rsidR="001C349D">
              <w:rPr>
                <w:noProof/>
                <w:webHidden/>
              </w:rPr>
              <w:instrText xml:space="preserve"> PAGEREF _Toc12719567 \h </w:instrText>
            </w:r>
            <w:r w:rsidR="001C349D">
              <w:rPr>
                <w:noProof/>
                <w:webHidden/>
              </w:rPr>
            </w:r>
            <w:r w:rsidR="001C349D">
              <w:rPr>
                <w:noProof/>
                <w:webHidden/>
              </w:rPr>
              <w:fldChar w:fldCharType="separate"/>
            </w:r>
            <w:r w:rsidR="001C349D">
              <w:rPr>
                <w:noProof/>
                <w:webHidden/>
              </w:rPr>
              <w:t>148</w:t>
            </w:r>
            <w:r w:rsidR="001C349D">
              <w:rPr>
                <w:noProof/>
                <w:webHidden/>
              </w:rPr>
              <w:fldChar w:fldCharType="end"/>
            </w:r>
          </w:hyperlink>
        </w:p>
        <w:p w14:paraId="7CB79475" w14:textId="51448A74" w:rsidR="001C349D" w:rsidRDefault="004E3EA1">
          <w:pPr>
            <w:pStyle w:val="TOC2"/>
            <w:tabs>
              <w:tab w:val="right" w:leader="dot" w:pos="8494"/>
            </w:tabs>
            <w:rPr>
              <w:rFonts w:asciiTheme="minorHAnsi" w:eastAsiaTheme="minorEastAsia" w:hAnsiTheme="minorHAnsi" w:cstheme="minorBidi"/>
              <w:smallCaps w:val="0"/>
              <w:noProof/>
              <w:szCs w:val="22"/>
            </w:rPr>
          </w:pPr>
          <w:hyperlink w:anchor="_Toc12719568" w:history="1">
            <w:r w:rsidR="001C349D" w:rsidRPr="00A57069">
              <w:rPr>
                <w:rStyle w:val="af9"/>
                <w:rFonts w:ascii="黑体" w:eastAsia="黑体" w:hAnsi="黑体"/>
                <w:noProof/>
              </w:rPr>
              <w:t>7.1用户界面需求</w:t>
            </w:r>
            <w:r w:rsidR="001C349D">
              <w:rPr>
                <w:noProof/>
                <w:webHidden/>
              </w:rPr>
              <w:tab/>
            </w:r>
            <w:r w:rsidR="001C349D">
              <w:rPr>
                <w:noProof/>
                <w:webHidden/>
              </w:rPr>
              <w:fldChar w:fldCharType="begin"/>
            </w:r>
            <w:r w:rsidR="001C349D">
              <w:rPr>
                <w:noProof/>
                <w:webHidden/>
              </w:rPr>
              <w:instrText xml:space="preserve"> PAGEREF _Toc12719568 \h </w:instrText>
            </w:r>
            <w:r w:rsidR="001C349D">
              <w:rPr>
                <w:noProof/>
                <w:webHidden/>
              </w:rPr>
            </w:r>
            <w:r w:rsidR="001C349D">
              <w:rPr>
                <w:noProof/>
                <w:webHidden/>
              </w:rPr>
              <w:fldChar w:fldCharType="separate"/>
            </w:r>
            <w:r w:rsidR="001C349D">
              <w:rPr>
                <w:noProof/>
                <w:webHidden/>
              </w:rPr>
              <w:t>148</w:t>
            </w:r>
            <w:r w:rsidR="001C349D">
              <w:rPr>
                <w:noProof/>
                <w:webHidden/>
              </w:rPr>
              <w:fldChar w:fldCharType="end"/>
            </w:r>
          </w:hyperlink>
        </w:p>
        <w:p w14:paraId="29C74D3B" w14:textId="3C30DDBA" w:rsidR="001C349D" w:rsidRDefault="004E3EA1">
          <w:pPr>
            <w:pStyle w:val="TOC2"/>
            <w:tabs>
              <w:tab w:val="right" w:leader="dot" w:pos="8494"/>
            </w:tabs>
            <w:rPr>
              <w:rFonts w:asciiTheme="minorHAnsi" w:eastAsiaTheme="minorEastAsia" w:hAnsiTheme="minorHAnsi" w:cstheme="minorBidi"/>
              <w:smallCaps w:val="0"/>
              <w:noProof/>
              <w:szCs w:val="22"/>
            </w:rPr>
          </w:pPr>
          <w:hyperlink w:anchor="_Toc12719569" w:history="1">
            <w:r w:rsidR="001C349D" w:rsidRPr="00A57069">
              <w:rPr>
                <w:rStyle w:val="af9"/>
                <w:rFonts w:ascii="黑体" w:eastAsia="黑体" w:hAnsi="黑体"/>
                <w:noProof/>
              </w:rPr>
              <w:t>7.2软硬件环境需求</w:t>
            </w:r>
            <w:r w:rsidR="001C349D">
              <w:rPr>
                <w:noProof/>
                <w:webHidden/>
              </w:rPr>
              <w:tab/>
            </w:r>
            <w:r w:rsidR="001C349D">
              <w:rPr>
                <w:noProof/>
                <w:webHidden/>
              </w:rPr>
              <w:fldChar w:fldCharType="begin"/>
            </w:r>
            <w:r w:rsidR="001C349D">
              <w:rPr>
                <w:noProof/>
                <w:webHidden/>
              </w:rPr>
              <w:instrText xml:space="preserve"> PAGEREF _Toc12719569 \h </w:instrText>
            </w:r>
            <w:r w:rsidR="001C349D">
              <w:rPr>
                <w:noProof/>
                <w:webHidden/>
              </w:rPr>
            </w:r>
            <w:r w:rsidR="001C349D">
              <w:rPr>
                <w:noProof/>
                <w:webHidden/>
              </w:rPr>
              <w:fldChar w:fldCharType="separate"/>
            </w:r>
            <w:r w:rsidR="001C349D">
              <w:rPr>
                <w:noProof/>
                <w:webHidden/>
              </w:rPr>
              <w:t>148</w:t>
            </w:r>
            <w:r w:rsidR="001C349D">
              <w:rPr>
                <w:noProof/>
                <w:webHidden/>
              </w:rPr>
              <w:fldChar w:fldCharType="end"/>
            </w:r>
          </w:hyperlink>
        </w:p>
        <w:p w14:paraId="5DEAACAB" w14:textId="43C40290" w:rsidR="001C349D" w:rsidRDefault="004E3EA1">
          <w:pPr>
            <w:pStyle w:val="TOC2"/>
            <w:tabs>
              <w:tab w:val="right" w:leader="dot" w:pos="8494"/>
            </w:tabs>
            <w:rPr>
              <w:rFonts w:asciiTheme="minorHAnsi" w:eastAsiaTheme="minorEastAsia" w:hAnsiTheme="minorHAnsi" w:cstheme="minorBidi"/>
              <w:smallCaps w:val="0"/>
              <w:noProof/>
              <w:szCs w:val="22"/>
            </w:rPr>
          </w:pPr>
          <w:hyperlink w:anchor="_Toc12719570" w:history="1">
            <w:r w:rsidR="001C349D" w:rsidRPr="00A57069">
              <w:rPr>
                <w:rStyle w:val="af9"/>
                <w:rFonts w:ascii="黑体" w:eastAsia="黑体" w:hAnsi="黑体"/>
                <w:noProof/>
              </w:rPr>
              <w:t>7.3产品质量需求</w:t>
            </w:r>
            <w:r w:rsidR="001C349D">
              <w:rPr>
                <w:noProof/>
                <w:webHidden/>
              </w:rPr>
              <w:tab/>
            </w:r>
            <w:r w:rsidR="001C349D">
              <w:rPr>
                <w:noProof/>
                <w:webHidden/>
              </w:rPr>
              <w:fldChar w:fldCharType="begin"/>
            </w:r>
            <w:r w:rsidR="001C349D">
              <w:rPr>
                <w:noProof/>
                <w:webHidden/>
              </w:rPr>
              <w:instrText xml:space="preserve"> PAGEREF _Toc12719570 \h </w:instrText>
            </w:r>
            <w:r w:rsidR="001C349D">
              <w:rPr>
                <w:noProof/>
                <w:webHidden/>
              </w:rPr>
            </w:r>
            <w:r w:rsidR="001C349D">
              <w:rPr>
                <w:noProof/>
                <w:webHidden/>
              </w:rPr>
              <w:fldChar w:fldCharType="separate"/>
            </w:r>
            <w:r w:rsidR="001C349D">
              <w:rPr>
                <w:noProof/>
                <w:webHidden/>
              </w:rPr>
              <w:t>148</w:t>
            </w:r>
            <w:r w:rsidR="001C349D">
              <w:rPr>
                <w:noProof/>
                <w:webHidden/>
              </w:rPr>
              <w:fldChar w:fldCharType="end"/>
            </w:r>
          </w:hyperlink>
        </w:p>
        <w:p w14:paraId="0EEF0CF7" w14:textId="42053181"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71" w:history="1">
            <w:r w:rsidR="001C349D" w:rsidRPr="00A57069">
              <w:rPr>
                <w:rStyle w:val="af9"/>
                <w:rFonts w:ascii="黑体" w:eastAsia="黑体" w:hAnsi="黑体"/>
                <w:noProof/>
              </w:rPr>
              <w:t>7.4</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系统提示语总结</w:t>
            </w:r>
            <w:r w:rsidR="001C349D">
              <w:rPr>
                <w:noProof/>
                <w:webHidden/>
              </w:rPr>
              <w:tab/>
            </w:r>
            <w:r w:rsidR="001C349D">
              <w:rPr>
                <w:noProof/>
                <w:webHidden/>
              </w:rPr>
              <w:fldChar w:fldCharType="begin"/>
            </w:r>
            <w:r w:rsidR="001C349D">
              <w:rPr>
                <w:noProof/>
                <w:webHidden/>
              </w:rPr>
              <w:instrText xml:space="preserve"> PAGEREF _Toc12719571 \h </w:instrText>
            </w:r>
            <w:r w:rsidR="001C349D">
              <w:rPr>
                <w:noProof/>
                <w:webHidden/>
              </w:rPr>
            </w:r>
            <w:r w:rsidR="001C349D">
              <w:rPr>
                <w:noProof/>
                <w:webHidden/>
              </w:rPr>
              <w:fldChar w:fldCharType="separate"/>
            </w:r>
            <w:r w:rsidR="001C349D">
              <w:rPr>
                <w:noProof/>
                <w:webHidden/>
              </w:rPr>
              <w:t>149</w:t>
            </w:r>
            <w:r w:rsidR="001C349D">
              <w:rPr>
                <w:noProof/>
                <w:webHidden/>
              </w:rPr>
              <w:fldChar w:fldCharType="end"/>
            </w:r>
          </w:hyperlink>
        </w:p>
        <w:p w14:paraId="03D12857" w14:textId="2DE7F024" w:rsidR="001C349D" w:rsidRDefault="004E3EA1">
          <w:pPr>
            <w:pStyle w:val="TOC2"/>
            <w:tabs>
              <w:tab w:val="left" w:pos="840"/>
              <w:tab w:val="right" w:leader="dot" w:pos="8494"/>
            </w:tabs>
            <w:rPr>
              <w:rFonts w:asciiTheme="minorHAnsi" w:eastAsiaTheme="minorEastAsia" w:hAnsiTheme="minorHAnsi" w:cstheme="minorBidi"/>
              <w:smallCaps w:val="0"/>
              <w:noProof/>
              <w:szCs w:val="22"/>
            </w:rPr>
          </w:pPr>
          <w:hyperlink w:anchor="_Toc12719572" w:history="1">
            <w:r w:rsidR="001C349D" w:rsidRPr="00A57069">
              <w:rPr>
                <w:rStyle w:val="af9"/>
                <w:rFonts w:ascii="黑体" w:eastAsia="黑体" w:hAnsi="黑体"/>
                <w:noProof/>
              </w:rPr>
              <w:t>7.5</w:t>
            </w:r>
            <w:r w:rsidR="001C349D">
              <w:rPr>
                <w:rFonts w:asciiTheme="minorHAnsi" w:eastAsiaTheme="minorEastAsia" w:hAnsiTheme="minorHAnsi" w:cstheme="minorBidi"/>
                <w:smallCaps w:val="0"/>
                <w:noProof/>
                <w:szCs w:val="22"/>
              </w:rPr>
              <w:tab/>
            </w:r>
            <w:r w:rsidR="001C349D" w:rsidRPr="00A57069">
              <w:rPr>
                <w:rStyle w:val="af9"/>
                <w:rFonts w:ascii="黑体" w:eastAsia="黑体" w:hAnsi="黑体"/>
                <w:noProof/>
              </w:rPr>
              <w:t>其它需求</w:t>
            </w:r>
            <w:r w:rsidR="001C349D">
              <w:rPr>
                <w:noProof/>
                <w:webHidden/>
              </w:rPr>
              <w:tab/>
            </w:r>
            <w:r w:rsidR="001C349D">
              <w:rPr>
                <w:noProof/>
                <w:webHidden/>
              </w:rPr>
              <w:fldChar w:fldCharType="begin"/>
            </w:r>
            <w:r w:rsidR="001C349D">
              <w:rPr>
                <w:noProof/>
                <w:webHidden/>
              </w:rPr>
              <w:instrText xml:space="preserve"> PAGEREF _Toc12719572 \h </w:instrText>
            </w:r>
            <w:r w:rsidR="001C349D">
              <w:rPr>
                <w:noProof/>
                <w:webHidden/>
              </w:rPr>
            </w:r>
            <w:r w:rsidR="001C349D">
              <w:rPr>
                <w:noProof/>
                <w:webHidden/>
              </w:rPr>
              <w:fldChar w:fldCharType="separate"/>
            </w:r>
            <w:r w:rsidR="001C349D">
              <w:rPr>
                <w:noProof/>
                <w:webHidden/>
              </w:rPr>
              <w:t>149</w:t>
            </w:r>
            <w:r w:rsidR="001C349D">
              <w:rPr>
                <w:noProof/>
                <w:webHidden/>
              </w:rPr>
              <w:fldChar w:fldCharType="end"/>
            </w:r>
          </w:hyperlink>
        </w:p>
        <w:p w14:paraId="0A054576" w14:textId="30FADA05" w:rsidR="001C349D" w:rsidRDefault="004E3EA1">
          <w:pPr>
            <w:pStyle w:val="TOC1"/>
            <w:tabs>
              <w:tab w:val="right" w:leader="dot" w:pos="8494"/>
            </w:tabs>
            <w:rPr>
              <w:rFonts w:asciiTheme="minorHAnsi" w:eastAsiaTheme="minorEastAsia" w:hAnsiTheme="minorHAnsi" w:cstheme="minorBidi"/>
              <w:b w:val="0"/>
              <w:bCs w:val="0"/>
              <w:caps w:val="0"/>
              <w:noProof/>
              <w:szCs w:val="22"/>
            </w:rPr>
          </w:pPr>
          <w:hyperlink w:anchor="_Toc12719573" w:history="1">
            <w:r w:rsidR="001C349D" w:rsidRPr="00A57069">
              <w:rPr>
                <w:rStyle w:val="af9"/>
                <w:rFonts w:ascii="黑体" w:eastAsia="黑体" w:hAnsi="黑体"/>
                <w:noProof/>
              </w:rPr>
              <w:t>附录A：用户需求调查记录</w:t>
            </w:r>
            <w:r w:rsidR="001C349D">
              <w:rPr>
                <w:noProof/>
                <w:webHidden/>
              </w:rPr>
              <w:tab/>
            </w:r>
            <w:r w:rsidR="001C349D">
              <w:rPr>
                <w:noProof/>
                <w:webHidden/>
              </w:rPr>
              <w:fldChar w:fldCharType="begin"/>
            </w:r>
            <w:r w:rsidR="001C349D">
              <w:rPr>
                <w:noProof/>
                <w:webHidden/>
              </w:rPr>
              <w:instrText xml:space="preserve"> PAGEREF _Toc12719573 \h </w:instrText>
            </w:r>
            <w:r w:rsidR="001C349D">
              <w:rPr>
                <w:noProof/>
                <w:webHidden/>
              </w:rPr>
            </w:r>
            <w:r w:rsidR="001C349D">
              <w:rPr>
                <w:noProof/>
                <w:webHidden/>
              </w:rPr>
              <w:fldChar w:fldCharType="separate"/>
            </w:r>
            <w:r w:rsidR="001C349D">
              <w:rPr>
                <w:noProof/>
                <w:webHidden/>
              </w:rPr>
              <w:t>150</w:t>
            </w:r>
            <w:r w:rsidR="001C349D">
              <w:rPr>
                <w:noProof/>
                <w:webHidden/>
              </w:rPr>
              <w:fldChar w:fldCharType="end"/>
            </w:r>
          </w:hyperlink>
        </w:p>
        <w:p w14:paraId="074667A8" w14:textId="67D8B832" w:rsidR="001C349D" w:rsidRDefault="004E3EA1">
          <w:pPr>
            <w:pStyle w:val="TOC2"/>
            <w:tabs>
              <w:tab w:val="right" w:leader="dot" w:pos="8494"/>
            </w:tabs>
            <w:rPr>
              <w:rFonts w:asciiTheme="minorHAnsi" w:eastAsiaTheme="minorEastAsia" w:hAnsiTheme="minorHAnsi" w:cstheme="minorBidi"/>
              <w:smallCaps w:val="0"/>
              <w:noProof/>
              <w:szCs w:val="22"/>
            </w:rPr>
          </w:pPr>
          <w:hyperlink w:anchor="_Toc12719574" w:history="1">
            <w:r w:rsidR="001C349D" w:rsidRPr="00A57069">
              <w:rPr>
                <w:rStyle w:val="af9"/>
                <w:noProof/>
              </w:rPr>
              <w:t>A.1</w:t>
            </w:r>
            <w:r w:rsidR="001C349D" w:rsidRPr="00A57069">
              <w:rPr>
                <w:rStyle w:val="af9"/>
                <w:rFonts w:ascii="宋体" w:hAnsi="宋体"/>
                <w:noProof/>
              </w:rPr>
              <w:t>业务相关调查</w:t>
            </w:r>
            <w:r w:rsidR="001C349D">
              <w:rPr>
                <w:noProof/>
                <w:webHidden/>
              </w:rPr>
              <w:tab/>
            </w:r>
            <w:r w:rsidR="001C349D">
              <w:rPr>
                <w:noProof/>
                <w:webHidden/>
              </w:rPr>
              <w:fldChar w:fldCharType="begin"/>
            </w:r>
            <w:r w:rsidR="001C349D">
              <w:rPr>
                <w:noProof/>
                <w:webHidden/>
              </w:rPr>
              <w:instrText xml:space="preserve"> PAGEREF _Toc12719574 \h </w:instrText>
            </w:r>
            <w:r w:rsidR="001C349D">
              <w:rPr>
                <w:noProof/>
                <w:webHidden/>
              </w:rPr>
            </w:r>
            <w:r w:rsidR="001C349D">
              <w:rPr>
                <w:noProof/>
                <w:webHidden/>
              </w:rPr>
              <w:fldChar w:fldCharType="separate"/>
            </w:r>
            <w:r w:rsidR="001C349D">
              <w:rPr>
                <w:noProof/>
                <w:webHidden/>
              </w:rPr>
              <w:t>150</w:t>
            </w:r>
            <w:r w:rsidR="001C349D">
              <w:rPr>
                <w:noProof/>
                <w:webHidden/>
              </w:rPr>
              <w:fldChar w:fldCharType="end"/>
            </w:r>
          </w:hyperlink>
        </w:p>
        <w:p w14:paraId="33035CD1" w14:textId="7CDC8262" w:rsidR="001C349D" w:rsidRDefault="004E3EA1">
          <w:pPr>
            <w:pStyle w:val="TOC1"/>
            <w:tabs>
              <w:tab w:val="right" w:leader="dot" w:pos="8494"/>
            </w:tabs>
            <w:rPr>
              <w:rFonts w:asciiTheme="minorHAnsi" w:eastAsiaTheme="minorEastAsia" w:hAnsiTheme="minorHAnsi" w:cstheme="minorBidi"/>
              <w:b w:val="0"/>
              <w:bCs w:val="0"/>
              <w:caps w:val="0"/>
              <w:noProof/>
              <w:szCs w:val="22"/>
            </w:rPr>
          </w:pPr>
          <w:hyperlink w:anchor="_Toc12719575" w:history="1">
            <w:r w:rsidR="001C349D" w:rsidRPr="00A57069">
              <w:rPr>
                <w:rStyle w:val="af9"/>
                <w:rFonts w:ascii="黑体" w:eastAsia="黑体" w:hAnsi="黑体"/>
                <w:noProof/>
              </w:rPr>
              <w:t>附录B：需求评审报告</w:t>
            </w:r>
            <w:r w:rsidR="001C349D">
              <w:rPr>
                <w:noProof/>
                <w:webHidden/>
              </w:rPr>
              <w:tab/>
            </w:r>
            <w:r w:rsidR="001C349D">
              <w:rPr>
                <w:noProof/>
                <w:webHidden/>
              </w:rPr>
              <w:fldChar w:fldCharType="begin"/>
            </w:r>
            <w:r w:rsidR="001C349D">
              <w:rPr>
                <w:noProof/>
                <w:webHidden/>
              </w:rPr>
              <w:instrText xml:space="preserve"> PAGEREF _Toc12719575 \h </w:instrText>
            </w:r>
            <w:r w:rsidR="001C349D">
              <w:rPr>
                <w:noProof/>
                <w:webHidden/>
              </w:rPr>
            </w:r>
            <w:r w:rsidR="001C349D">
              <w:rPr>
                <w:noProof/>
                <w:webHidden/>
              </w:rPr>
              <w:fldChar w:fldCharType="separate"/>
            </w:r>
            <w:r w:rsidR="001C349D">
              <w:rPr>
                <w:noProof/>
                <w:webHidden/>
              </w:rPr>
              <w:t>151</w:t>
            </w:r>
            <w:r w:rsidR="001C349D">
              <w:rPr>
                <w:noProof/>
                <w:webHidden/>
              </w:rPr>
              <w:fldChar w:fldCharType="end"/>
            </w:r>
          </w:hyperlink>
        </w:p>
        <w:p w14:paraId="5609635E" w14:textId="6CAEEF01" w:rsidR="004837C2" w:rsidRDefault="005F3D5F">
          <w:pPr>
            <w:rPr>
              <w:color w:val="000000"/>
              <w:lang w:val="zh-CN"/>
              <w14:textFill>
                <w14:solidFill>
                  <w14:srgbClr w14:val="000000">
                    <w14:lumMod w14:val="95000"/>
                    <w14:lumOff w14:val="5000"/>
                  </w14:srgbClr>
                </w14:solidFill>
              </w14:textFill>
            </w:rPr>
          </w:pPr>
          <w:r>
            <w:rPr>
              <w:b/>
              <w:bCs/>
              <w:lang w:val="zh-CN"/>
            </w:rPr>
            <w:fldChar w:fldCharType="end"/>
          </w:r>
        </w:p>
      </w:sdtContent>
    </w:sdt>
    <w:p w14:paraId="4135EA6F" w14:textId="77777777" w:rsidR="004837C2" w:rsidRDefault="004837C2">
      <w:pPr>
        <w:rPr>
          <w:color w:val="000000"/>
          <w:lang w:val="zh-CN"/>
          <w14:textFill>
            <w14:solidFill>
              <w14:srgbClr w14:val="000000">
                <w14:lumMod w14:val="95000"/>
                <w14:lumOff w14:val="5000"/>
              </w14:srgbClr>
            </w14:solidFill>
          </w14:textFill>
        </w:rPr>
      </w:pPr>
    </w:p>
    <w:p w14:paraId="4C6F83A2" w14:textId="77777777" w:rsidR="004837C2" w:rsidRDefault="004837C2">
      <w:pPr>
        <w:rPr>
          <w:color w:val="000000"/>
          <w:lang w:val="zh-CN"/>
          <w14:textFill>
            <w14:solidFill>
              <w14:srgbClr w14:val="000000">
                <w14:lumMod w14:val="95000"/>
                <w14:lumOff w14:val="5000"/>
              </w14:srgbClr>
            </w14:solidFill>
          </w14:textFill>
        </w:rPr>
      </w:pPr>
    </w:p>
    <w:p w14:paraId="6D19B97D" w14:textId="77777777" w:rsidR="004837C2" w:rsidRDefault="004837C2">
      <w:pPr>
        <w:rPr>
          <w:color w:val="000000"/>
          <w:lang w:val="zh-CN"/>
          <w14:textFill>
            <w14:solidFill>
              <w14:srgbClr w14:val="000000">
                <w14:lumMod w14:val="95000"/>
                <w14:lumOff w14:val="5000"/>
              </w14:srgbClr>
            </w14:solidFill>
          </w14:textFill>
        </w:rPr>
      </w:pPr>
    </w:p>
    <w:p w14:paraId="0EEDCFDF" w14:textId="77777777" w:rsidR="004837C2" w:rsidRDefault="004837C2">
      <w:pPr>
        <w:rPr>
          <w:color w:val="000000"/>
          <w:lang w:val="zh-CN"/>
          <w14:textFill>
            <w14:solidFill>
              <w14:srgbClr w14:val="000000">
                <w14:lumMod w14:val="95000"/>
                <w14:lumOff w14:val="5000"/>
              </w14:srgbClr>
            </w14:solidFill>
          </w14:textFill>
        </w:rPr>
      </w:pPr>
    </w:p>
    <w:p w14:paraId="544C615F" w14:textId="77777777" w:rsidR="004837C2" w:rsidRDefault="004837C2">
      <w:pPr>
        <w:rPr>
          <w:b/>
          <w:bCs/>
          <w:lang w:val="zh-CN"/>
        </w:rPr>
      </w:pPr>
    </w:p>
    <w:p w14:paraId="11405EAB" w14:textId="77777777" w:rsidR="004837C2" w:rsidRDefault="005F3D5F">
      <w:pPr>
        <w:pStyle w:val="1"/>
        <w:numPr>
          <w:ilvl w:val="0"/>
          <w:numId w:val="1"/>
        </w:numPr>
        <w:spacing w:before="175" w:after="175"/>
        <w:rPr>
          <w:rFonts w:ascii="黑体" w:eastAsia="黑体" w:hAnsi="黑体"/>
          <w:szCs w:val="32"/>
        </w:rPr>
      </w:pPr>
      <w:bookmarkStart w:id="3" w:name="_Toc12719510"/>
      <w:r>
        <w:rPr>
          <w:rFonts w:ascii="黑体" w:eastAsia="黑体" w:hAnsi="黑体" w:hint="eastAsia"/>
          <w:szCs w:val="32"/>
        </w:rPr>
        <w:lastRenderedPageBreak/>
        <w:t>文档介绍</w:t>
      </w:r>
      <w:bookmarkEnd w:id="0"/>
      <w:bookmarkEnd w:id="1"/>
      <w:bookmarkEnd w:id="3"/>
    </w:p>
    <w:p w14:paraId="6D7C81D6" w14:textId="77777777" w:rsidR="004837C2" w:rsidRDefault="005F3D5F">
      <w:pPr>
        <w:pStyle w:val="2"/>
        <w:numPr>
          <w:ilvl w:val="1"/>
          <w:numId w:val="1"/>
        </w:numPr>
        <w:spacing w:before="175" w:after="175"/>
        <w:rPr>
          <w:rFonts w:ascii="黑体" w:eastAsia="黑体" w:hAnsi="黑体"/>
          <w:szCs w:val="28"/>
        </w:rPr>
      </w:pPr>
      <w:bookmarkStart w:id="4" w:name="_Toc290556887"/>
      <w:bookmarkStart w:id="5" w:name="_Toc286931832"/>
      <w:bookmarkStart w:id="6" w:name="_Toc521667307"/>
      <w:bookmarkStart w:id="7" w:name="_Toc12719511"/>
      <w:r>
        <w:rPr>
          <w:rFonts w:ascii="黑体" w:eastAsia="黑体" w:hAnsi="黑体" w:hint="eastAsia"/>
          <w:szCs w:val="28"/>
        </w:rPr>
        <w:t>文档目的</w:t>
      </w:r>
      <w:bookmarkEnd w:id="4"/>
      <w:bookmarkEnd w:id="5"/>
      <w:bookmarkEnd w:id="6"/>
      <w:bookmarkEnd w:id="7"/>
    </w:p>
    <w:p w14:paraId="5C8DE607" w14:textId="77777777" w:rsidR="004837C2" w:rsidRDefault="005F3D5F">
      <w:pPr>
        <w:pStyle w:val="afe"/>
      </w:pPr>
      <w:r>
        <w:t>本软件需求规格说明书旨在描述</w:t>
      </w:r>
      <w:r>
        <w:t>“</w:t>
      </w:r>
      <w:r>
        <w:rPr>
          <w:rFonts w:hint="eastAsia"/>
        </w:rPr>
        <w:t>速</w:t>
      </w:r>
      <w:r>
        <w:t>贸天下</w:t>
      </w:r>
      <w:r>
        <w:rPr>
          <w:rFonts w:hint="eastAsia"/>
        </w:rPr>
        <w:t>信息</w:t>
      </w:r>
      <w:r>
        <w:t>系统建设</w:t>
      </w:r>
      <w:r>
        <w:t>”</w:t>
      </w:r>
      <w:r>
        <w:rPr>
          <w:rFonts w:hint="eastAsia"/>
        </w:rPr>
        <w:t>项目</w:t>
      </w:r>
      <w:r>
        <w:t>的</w:t>
      </w:r>
      <w:r>
        <w:rPr>
          <w:rFonts w:hint="eastAsia"/>
        </w:rPr>
        <w:t>速贸</w:t>
      </w:r>
      <w:r>
        <w:t>天下云仓平台（</w:t>
      </w:r>
      <w:r>
        <w:rPr>
          <w:rFonts w:hint="eastAsia"/>
        </w:rPr>
        <w:t>ERP</w:t>
      </w:r>
      <w:r>
        <w:t>）需求。</w:t>
      </w:r>
    </w:p>
    <w:p w14:paraId="4ABE7AFA" w14:textId="77777777" w:rsidR="004837C2" w:rsidRDefault="005F3D5F">
      <w:pPr>
        <w:pStyle w:val="afe"/>
      </w:pPr>
      <w:r>
        <w:rPr>
          <w:rFonts w:hint="eastAsia"/>
        </w:rPr>
        <w:t>本文档作为系统开发人员的约束性条件，是进行需求分析、系统设计的依据，也是软件测试人员编写测试计划的主要依据。它是需求人员以文件形式描述对整个系统的理解，也作为与开发人员交流需求的书面依据。用户在确认该需求后，不得轻易更改，以保持系统设计的延续性，如需变更应当提出书面申请，经项目小组评估通过后才能更改，并承担由此引起的项目进度的影响。</w:t>
      </w:r>
    </w:p>
    <w:p w14:paraId="088099E5" w14:textId="77777777" w:rsidR="004837C2" w:rsidRDefault="005F3D5F">
      <w:pPr>
        <w:spacing w:line="360" w:lineRule="auto"/>
      </w:pPr>
      <w:r>
        <w:rPr>
          <w:rFonts w:hint="eastAsia"/>
        </w:rPr>
        <w:t>本文档的使用者包括本项目客户、系统用户、需求分析人员、项目管理人员、软件设计人员、软件质量控制人员以及软件维护人员。</w:t>
      </w:r>
    </w:p>
    <w:p w14:paraId="489CAE33" w14:textId="77777777" w:rsidR="004837C2" w:rsidRDefault="005F3D5F">
      <w:pPr>
        <w:pStyle w:val="2"/>
        <w:numPr>
          <w:ilvl w:val="1"/>
          <w:numId w:val="1"/>
        </w:numPr>
        <w:spacing w:before="175" w:after="175"/>
        <w:rPr>
          <w:rFonts w:ascii="黑体" w:eastAsia="黑体" w:hAnsi="黑体"/>
          <w:szCs w:val="28"/>
        </w:rPr>
      </w:pPr>
      <w:bookmarkStart w:id="8" w:name="_Toc290556888"/>
      <w:bookmarkStart w:id="9" w:name="_Toc521667308"/>
      <w:bookmarkStart w:id="10" w:name="_Toc286931833"/>
      <w:bookmarkStart w:id="11" w:name="_Toc12719512"/>
      <w:r>
        <w:rPr>
          <w:rFonts w:ascii="黑体" w:eastAsia="黑体" w:hAnsi="黑体" w:hint="eastAsia"/>
          <w:szCs w:val="28"/>
        </w:rPr>
        <w:t>文档范围</w:t>
      </w:r>
      <w:bookmarkEnd w:id="8"/>
      <w:bookmarkEnd w:id="9"/>
      <w:bookmarkEnd w:id="10"/>
      <w:bookmarkEnd w:id="11"/>
    </w:p>
    <w:p w14:paraId="3DD3A35C" w14:textId="77777777" w:rsidR="004837C2" w:rsidRDefault="005F3D5F">
      <w:pPr>
        <w:rPr>
          <w:rFonts w:ascii="宋体" w:hAnsi="宋体"/>
          <w:i/>
          <w:iCs/>
        </w:rPr>
      </w:pPr>
      <w:r>
        <w:rPr>
          <w:rFonts w:hint="eastAsia"/>
        </w:rPr>
        <w:t>文档涵盖了以下方面的内容：项目背景，目标用户群，项目遵循的标准和规范，功能需求，非功能需求，用户需求调查报告附件等。</w:t>
      </w:r>
    </w:p>
    <w:p w14:paraId="7B2EC92D" w14:textId="77777777" w:rsidR="004837C2" w:rsidRDefault="005F3D5F">
      <w:pPr>
        <w:pStyle w:val="2"/>
        <w:numPr>
          <w:ilvl w:val="1"/>
          <w:numId w:val="1"/>
        </w:numPr>
        <w:spacing w:before="175" w:after="175"/>
        <w:rPr>
          <w:rFonts w:ascii="黑体" w:eastAsia="黑体" w:hAnsi="黑体"/>
          <w:szCs w:val="28"/>
        </w:rPr>
      </w:pPr>
      <w:bookmarkStart w:id="12" w:name="_Toc286931834"/>
      <w:bookmarkStart w:id="13" w:name="_Toc290556889"/>
      <w:bookmarkStart w:id="14" w:name="_Toc12719513"/>
      <w:r>
        <w:rPr>
          <w:rFonts w:ascii="黑体" w:eastAsia="黑体" w:hAnsi="黑体" w:hint="eastAsia"/>
          <w:szCs w:val="28"/>
        </w:rPr>
        <w:t>读者对象</w:t>
      </w:r>
      <w:bookmarkEnd w:id="12"/>
      <w:bookmarkEnd w:id="13"/>
      <w:bookmarkEnd w:id="14"/>
    </w:p>
    <w:p w14:paraId="4CE8AB7F" w14:textId="77777777" w:rsidR="004837C2" w:rsidRDefault="005F3D5F">
      <w:r>
        <w:rPr>
          <w:rFonts w:hint="eastAsia"/>
        </w:rPr>
        <w:t>项目经理</w:t>
      </w:r>
      <w:r>
        <w:rPr>
          <w:rFonts w:hint="eastAsia"/>
        </w:rPr>
        <w:t xml:space="preserve"> / </w:t>
      </w:r>
      <w:r>
        <w:rPr>
          <w:rFonts w:hint="eastAsia"/>
        </w:rPr>
        <w:t>开发工程师</w:t>
      </w:r>
      <w:r>
        <w:rPr>
          <w:rFonts w:hint="eastAsia"/>
        </w:rPr>
        <w:t xml:space="preserve"> / </w:t>
      </w:r>
      <w:r>
        <w:rPr>
          <w:rFonts w:hint="eastAsia"/>
        </w:rPr>
        <w:t>部门业务人员</w:t>
      </w:r>
      <w:r>
        <w:t xml:space="preserve"> </w:t>
      </w:r>
    </w:p>
    <w:p w14:paraId="15081390" w14:textId="77777777" w:rsidR="004837C2" w:rsidRDefault="005F3D5F">
      <w:pPr>
        <w:pStyle w:val="2"/>
        <w:numPr>
          <w:ilvl w:val="1"/>
          <w:numId w:val="1"/>
        </w:numPr>
        <w:spacing w:before="175" w:after="175"/>
        <w:rPr>
          <w:rFonts w:ascii="黑体" w:eastAsia="黑体" w:hAnsi="黑体"/>
          <w:szCs w:val="28"/>
        </w:rPr>
      </w:pPr>
      <w:bookmarkStart w:id="15" w:name="_Toc521667309"/>
      <w:bookmarkStart w:id="16" w:name="_Toc290556890"/>
      <w:bookmarkStart w:id="17" w:name="_Toc286931835"/>
      <w:bookmarkStart w:id="18" w:name="_Toc12719514"/>
      <w:r>
        <w:rPr>
          <w:rFonts w:ascii="黑体" w:eastAsia="黑体" w:hAnsi="黑体" w:hint="eastAsia"/>
          <w:szCs w:val="28"/>
        </w:rPr>
        <w:t>参考文档</w:t>
      </w:r>
      <w:bookmarkEnd w:id="15"/>
      <w:bookmarkEnd w:id="16"/>
      <w:bookmarkEnd w:id="17"/>
      <w:bookmarkEnd w:id="18"/>
    </w:p>
    <w:tbl>
      <w:tblPr>
        <w:tblW w:w="8720" w:type="dxa"/>
        <w:tblBorders>
          <w:top w:val="single" w:sz="8" w:space="0" w:color="000000"/>
          <w:left w:val="single" w:sz="8" w:space="0" w:color="000000"/>
          <w:bottom w:val="single" w:sz="8" w:space="0" w:color="000000"/>
          <w:right w:val="single" w:sz="8" w:space="0" w:color="000000"/>
        </w:tblBorders>
        <w:tblLayout w:type="fixed"/>
        <w:tblLook w:val="04A0" w:firstRow="1" w:lastRow="0" w:firstColumn="1" w:lastColumn="0" w:noHBand="0" w:noVBand="1"/>
      </w:tblPr>
      <w:tblGrid>
        <w:gridCol w:w="817"/>
        <w:gridCol w:w="3402"/>
        <w:gridCol w:w="1276"/>
        <w:gridCol w:w="1559"/>
        <w:gridCol w:w="1666"/>
      </w:tblGrid>
      <w:tr w:rsidR="004837C2" w14:paraId="33AEB73E" w14:textId="77777777">
        <w:tc>
          <w:tcPr>
            <w:tcW w:w="817" w:type="dxa"/>
            <w:tcBorders>
              <w:top w:val="single" w:sz="8" w:space="0" w:color="000000"/>
              <w:bottom w:val="single" w:sz="8" w:space="0" w:color="000000"/>
            </w:tcBorders>
            <w:shd w:val="clear" w:color="auto" w:fill="D9D9D9"/>
          </w:tcPr>
          <w:p w14:paraId="71E3286B" w14:textId="77777777" w:rsidR="004837C2" w:rsidRDefault="005F3D5F">
            <w:pPr>
              <w:rPr>
                <w:rFonts w:ascii="黑体" w:eastAsia="黑体" w:hAnsi="黑体"/>
                <w:b/>
                <w:bCs/>
                <w:iCs/>
                <w:u w:val="single"/>
              </w:rPr>
            </w:pPr>
            <w:r>
              <w:rPr>
                <w:rFonts w:ascii="黑体" w:eastAsia="黑体" w:hAnsi="黑体" w:hint="eastAsia"/>
                <w:b/>
                <w:bCs/>
                <w:iCs/>
                <w:u w:val="single"/>
              </w:rPr>
              <w:t>代号</w:t>
            </w:r>
          </w:p>
        </w:tc>
        <w:tc>
          <w:tcPr>
            <w:tcW w:w="3402" w:type="dxa"/>
            <w:tcBorders>
              <w:top w:val="single" w:sz="8" w:space="0" w:color="000000"/>
              <w:bottom w:val="single" w:sz="8" w:space="0" w:color="000000"/>
            </w:tcBorders>
            <w:shd w:val="clear" w:color="auto" w:fill="D9D9D9"/>
          </w:tcPr>
          <w:p w14:paraId="3292780C" w14:textId="77777777" w:rsidR="004837C2" w:rsidRDefault="005F3D5F">
            <w:pPr>
              <w:rPr>
                <w:rFonts w:ascii="黑体" w:eastAsia="黑体" w:hAnsi="黑体"/>
                <w:b/>
                <w:bCs/>
                <w:iCs/>
                <w:u w:val="single"/>
              </w:rPr>
            </w:pPr>
            <w:r>
              <w:rPr>
                <w:rFonts w:ascii="黑体" w:eastAsia="黑体" w:hAnsi="黑体" w:hint="eastAsia"/>
                <w:b/>
                <w:bCs/>
                <w:iCs/>
                <w:u w:val="single"/>
              </w:rPr>
              <w:t>名称</w:t>
            </w:r>
          </w:p>
        </w:tc>
        <w:tc>
          <w:tcPr>
            <w:tcW w:w="1276" w:type="dxa"/>
            <w:tcBorders>
              <w:top w:val="single" w:sz="8" w:space="0" w:color="000000"/>
              <w:bottom w:val="single" w:sz="8" w:space="0" w:color="000000"/>
            </w:tcBorders>
            <w:shd w:val="clear" w:color="auto" w:fill="D9D9D9"/>
          </w:tcPr>
          <w:p w14:paraId="381442D8" w14:textId="77777777" w:rsidR="004837C2" w:rsidRDefault="005F3D5F">
            <w:pPr>
              <w:rPr>
                <w:rFonts w:ascii="黑体" w:eastAsia="黑体" w:hAnsi="黑体"/>
                <w:b/>
                <w:bCs/>
                <w:iCs/>
                <w:u w:val="single"/>
              </w:rPr>
            </w:pPr>
            <w:r>
              <w:rPr>
                <w:rFonts w:ascii="黑体" w:eastAsia="黑体" w:hAnsi="黑体" w:hint="eastAsia"/>
                <w:b/>
                <w:bCs/>
                <w:iCs/>
                <w:u w:val="single"/>
              </w:rPr>
              <w:t>作者</w:t>
            </w:r>
          </w:p>
        </w:tc>
        <w:tc>
          <w:tcPr>
            <w:tcW w:w="1559" w:type="dxa"/>
            <w:tcBorders>
              <w:top w:val="single" w:sz="8" w:space="0" w:color="000000"/>
              <w:bottom w:val="single" w:sz="8" w:space="0" w:color="000000"/>
            </w:tcBorders>
            <w:shd w:val="clear" w:color="auto" w:fill="D9D9D9"/>
          </w:tcPr>
          <w:p w14:paraId="7C55342D" w14:textId="77777777" w:rsidR="004837C2" w:rsidRDefault="005F3D5F">
            <w:pPr>
              <w:rPr>
                <w:rFonts w:ascii="黑体" w:eastAsia="黑体" w:hAnsi="黑体"/>
                <w:b/>
                <w:bCs/>
                <w:iCs/>
                <w:u w:val="single"/>
              </w:rPr>
            </w:pPr>
            <w:r>
              <w:rPr>
                <w:rFonts w:ascii="黑体" w:eastAsia="黑体" w:hAnsi="黑体" w:hint="eastAsia"/>
                <w:b/>
                <w:bCs/>
                <w:iCs/>
                <w:u w:val="single"/>
              </w:rPr>
              <w:t>部门</w:t>
            </w:r>
          </w:p>
        </w:tc>
        <w:tc>
          <w:tcPr>
            <w:tcW w:w="1666" w:type="dxa"/>
            <w:tcBorders>
              <w:top w:val="single" w:sz="8" w:space="0" w:color="000000"/>
              <w:bottom w:val="single" w:sz="8" w:space="0" w:color="000000"/>
            </w:tcBorders>
            <w:shd w:val="clear" w:color="auto" w:fill="D9D9D9"/>
          </w:tcPr>
          <w:p w14:paraId="6BBFAF23" w14:textId="77777777" w:rsidR="004837C2" w:rsidRDefault="005F3D5F">
            <w:pPr>
              <w:rPr>
                <w:rFonts w:ascii="黑体" w:eastAsia="黑体" w:hAnsi="黑体"/>
                <w:b/>
                <w:bCs/>
                <w:iCs/>
                <w:u w:val="single"/>
              </w:rPr>
            </w:pPr>
            <w:r>
              <w:rPr>
                <w:rFonts w:ascii="黑体" w:eastAsia="黑体" w:hAnsi="黑体" w:hint="eastAsia"/>
                <w:b/>
                <w:bCs/>
                <w:iCs/>
                <w:u w:val="single"/>
              </w:rPr>
              <w:t>日期</w:t>
            </w:r>
          </w:p>
        </w:tc>
      </w:tr>
      <w:tr w:rsidR="004837C2" w14:paraId="3516841E" w14:textId="77777777">
        <w:tc>
          <w:tcPr>
            <w:tcW w:w="817" w:type="dxa"/>
            <w:tcBorders>
              <w:top w:val="single" w:sz="8" w:space="0" w:color="000000"/>
              <w:left w:val="single" w:sz="8" w:space="0" w:color="000000"/>
              <w:bottom w:val="single" w:sz="8" w:space="0" w:color="000000"/>
            </w:tcBorders>
          </w:tcPr>
          <w:p w14:paraId="50B8A428" w14:textId="77777777" w:rsidR="004837C2" w:rsidRDefault="004837C2">
            <w:pPr>
              <w:jc w:val="left"/>
              <w:rPr>
                <w:rFonts w:ascii="宋体" w:hAnsi="宋体"/>
                <w:b/>
                <w:bCs/>
                <w:iCs/>
                <w:sz w:val="18"/>
                <w:szCs w:val="18"/>
              </w:rPr>
            </w:pPr>
          </w:p>
        </w:tc>
        <w:tc>
          <w:tcPr>
            <w:tcW w:w="3402" w:type="dxa"/>
            <w:tcBorders>
              <w:top w:val="single" w:sz="8" w:space="0" w:color="000000"/>
              <w:bottom w:val="single" w:sz="8" w:space="0" w:color="000000"/>
            </w:tcBorders>
          </w:tcPr>
          <w:p w14:paraId="567E7C2E" w14:textId="77777777" w:rsidR="004837C2" w:rsidRDefault="004837C2">
            <w:pPr>
              <w:jc w:val="left"/>
              <w:rPr>
                <w:rFonts w:ascii="宋体" w:hAnsi="宋体"/>
                <w:bCs/>
                <w:iCs/>
                <w:sz w:val="18"/>
                <w:szCs w:val="18"/>
              </w:rPr>
            </w:pPr>
          </w:p>
        </w:tc>
        <w:tc>
          <w:tcPr>
            <w:tcW w:w="1276" w:type="dxa"/>
            <w:tcBorders>
              <w:top w:val="single" w:sz="8" w:space="0" w:color="000000"/>
              <w:bottom w:val="single" w:sz="8" w:space="0" w:color="000000"/>
            </w:tcBorders>
          </w:tcPr>
          <w:p w14:paraId="4D6ECEE5" w14:textId="77777777" w:rsidR="004837C2" w:rsidRDefault="004837C2">
            <w:pPr>
              <w:jc w:val="left"/>
              <w:rPr>
                <w:rFonts w:ascii="宋体" w:hAnsi="宋体"/>
                <w:bCs/>
                <w:iCs/>
                <w:sz w:val="18"/>
                <w:szCs w:val="18"/>
              </w:rPr>
            </w:pPr>
          </w:p>
        </w:tc>
        <w:tc>
          <w:tcPr>
            <w:tcW w:w="1559" w:type="dxa"/>
            <w:tcBorders>
              <w:top w:val="single" w:sz="8" w:space="0" w:color="000000"/>
              <w:bottom w:val="single" w:sz="8" w:space="0" w:color="000000"/>
            </w:tcBorders>
          </w:tcPr>
          <w:p w14:paraId="2F040D65" w14:textId="77777777" w:rsidR="004837C2" w:rsidRDefault="004837C2">
            <w:pPr>
              <w:jc w:val="left"/>
              <w:rPr>
                <w:rFonts w:ascii="宋体" w:hAnsi="宋体"/>
                <w:bCs/>
                <w:iCs/>
                <w:sz w:val="18"/>
                <w:szCs w:val="18"/>
              </w:rPr>
            </w:pPr>
          </w:p>
        </w:tc>
        <w:tc>
          <w:tcPr>
            <w:tcW w:w="1666" w:type="dxa"/>
            <w:tcBorders>
              <w:top w:val="single" w:sz="8" w:space="0" w:color="000000"/>
              <w:bottom w:val="single" w:sz="8" w:space="0" w:color="000000"/>
              <w:right w:val="single" w:sz="8" w:space="0" w:color="000000"/>
            </w:tcBorders>
          </w:tcPr>
          <w:p w14:paraId="4982AC3D" w14:textId="77777777" w:rsidR="004837C2" w:rsidRDefault="004837C2">
            <w:pPr>
              <w:jc w:val="left"/>
              <w:rPr>
                <w:rFonts w:ascii="宋体" w:hAnsi="宋体"/>
                <w:bCs/>
                <w:iCs/>
                <w:sz w:val="18"/>
                <w:szCs w:val="18"/>
              </w:rPr>
            </w:pPr>
          </w:p>
        </w:tc>
      </w:tr>
    </w:tbl>
    <w:p w14:paraId="3BD73237" w14:textId="77777777" w:rsidR="004837C2" w:rsidRDefault="004837C2">
      <w:pPr>
        <w:rPr>
          <w:rFonts w:ascii="宋体" w:hAnsi="宋体"/>
          <w:b/>
          <w:bCs/>
          <w:i/>
          <w:iCs/>
        </w:rPr>
      </w:pPr>
    </w:p>
    <w:p w14:paraId="49AE2E1D" w14:textId="77777777" w:rsidR="004837C2" w:rsidRDefault="005F3D5F">
      <w:pPr>
        <w:pStyle w:val="2"/>
        <w:numPr>
          <w:ilvl w:val="1"/>
          <w:numId w:val="1"/>
        </w:numPr>
        <w:spacing w:before="175" w:after="175"/>
        <w:rPr>
          <w:rFonts w:ascii="黑体" w:eastAsia="黑体" w:hAnsi="黑体"/>
          <w:szCs w:val="28"/>
        </w:rPr>
      </w:pPr>
      <w:bookmarkStart w:id="19" w:name="_Toc521667310"/>
      <w:bookmarkStart w:id="20" w:name="_Toc290556891"/>
      <w:bookmarkStart w:id="21" w:name="_Toc286931836"/>
      <w:bookmarkStart w:id="22" w:name="_Toc12719515"/>
      <w:r>
        <w:rPr>
          <w:rFonts w:ascii="黑体" w:eastAsia="黑体" w:hAnsi="黑体" w:hint="eastAsia"/>
          <w:szCs w:val="28"/>
        </w:rPr>
        <w:lastRenderedPageBreak/>
        <w:t>术语与缩写解释</w:t>
      </w:r>
      <w:bookmarkEnd w:id="19"/>
      <w:bookmarkEnd w:id="20"/>
      <w:bookmarkEnd w:id="21"/>
      <w:bookmarkEnd w:id="22"/>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68"/>
        <w:gridCol w:w="6352"/>
      </w:tblGrid>
      <w:tr w:rsidR="004837C2" w14:paraId="1EB02F60" w14:textId="77777777">
        <w:trPr>
          <w:cantSplit/>
        </w:trPr>
        <w:tc>
          <w:tcPr>
            <w:tcW w:w="2368" w:type="dxa"/>
            <w:shd w:val="clear" w:color="auto" w:fill="D9D9D9"/>
            <w:vAlign w:val="center"/>
          </w:tcPr>
          <w:p w14:paraId="3A2BE8F9" w14:textId="77777777" w:rsidR="004837C2" w:rsidRDefault="005F3D5F">
            <w:pPr>
              <w:tabs>
                <w:tab w:val="left" w:pos="3346"/>
              </w:tabs>
              <w:jc w:val="center"/>
              <w:rPr>
                <w:rFonts w:ascii="黑体" w:eastAsia="黑体" w:hAnsi="黑体"/>
                <w:b/>
                <w:bCs/>
                <w:szCs w:val="21"/>
                <w:u w:val="single"/>
              </w:rPr>
            </w:pPr>
            <w:r>
              <w:rPr>
                <w:rFonts w:ascii="黑体" w:eastAsia="黑体" w:hAnsi="黑体" w:hint="eastAsia"/>
                <w:b/>
                <w:bCs/>
                <w:szCs w:val="21"/>
                <w:u w:val="single"/>
              </w:rPr>
              <w:t>缩写、术语</w:t>
            </w:r>
          </w:p>
        </w:tc>
        <w:tc>
          <w:tcPr>
            <w:tcW w:w="6352" w:type="dxa"/>
            <w:shd w:val="clear" w:color="auto" w:fill="D9D9D9"/>
          </w:tcPr>
          <w:p w14:paraId="41957B83" w14:textId="77777777" w:rsidR="004837C2" w:rsidRDefault="005F3D5F">
            <w:pPr>
              <w:tabs>
                <w:tab w:val="left" w:pos="3346"/>
              </w:tabs>
              <w:jc w:val="center"/>
              <w:rPr>
                <w:rFonts w:ascii="黑体" w:eastAsia="黑体" w:hAnsi="黑体"/>
                <w:b/>
                <w:bCs/>
                <w:szCs w:val="21"/>
                <w:u w:val="single"/>
              </w:rPr>
            </w:pPr>
            <w:r>
              <w:rPr>
                <w:rFonts w:ascii="黑体" w:eastAsia="黑体" w:hAnsi="黑体" w:hint="eastAsia"/>
                <w:b/>
                <w:bCs/>
                <w:szCs w:val="21"/>
                <w:u w:val="single"/>
              </w:rPr>
              <w:t>解 释</w:t>
            </w:r>
          </w:p>
        </w:tc>
      </w:tr>
      <w:tr w:rsidR="004837C2" w14:paraId="0B1AAD22" w14:textId="77777777">
        <w:trPr>
          <w:cantSplit/>
        </w:trPr>
        <w:tc>
          <w:tcPr>
            <w:tcW w:w="2368" w:type="dxa"/>
            <w:vAlign w:val="center"/>
          </w:tcPr>
          <w:p w14:paraId="68164718" w14:textId="77777777" w:rsidR="004837C2" w:rsidRDefault="004837C2">
            <w:pPr>
              <w:jc w:val="center"/>
              <w:rPr>
                <w:rFonts w:asciiTheme="minorEastAsia" w:eastAsiaTheme="minorEastAsia" w:hAnsiTheme="minorEastAsia"/>
                <w:sz w:val="18"/>
                <w:szCs w:val="18"/>
              </w:rPr>
            </w:pPr>
          </w:p>
        </w:tc>
        <w:tc>
          <w:tcPr>
            <w:tcW w:w="6352" w:type="dxa"/>
          </w:tcPr>
          <w:p w14:paraId="39B26007" w14:textId="77777777" w:rsidR="004837C2" w:rsidRDefault="004837C2">
            <w:pPr>
              <w:rPr>
                <w:rFonts w:asciiTheme="minorEastAsia" w:eastAsiaTheme="minorEastAsia" w:hAnsiTheme="minorEastAsia"/>
                <w:sz w:val="18"/>
                <w:szCs w:val="18"/>
              </w:rPr>
            </w:pPr>
          </w:p>
        </w:tc>
      </w:tr>
      <w:tr w:rsidR="004837C2" w14:paraId="3C00172F" w14:textId="77777777">
        <w:trPr>
          <w:cantSplit/>
        </w:trPr>
        <w:tc>
          <w:tcPr>
            <w:tcW w:w="2368" w:type="dxa"/>
            <w:vAlign w:val="center"/>
          </w:tcPr>
          <w:p w14:paraId="1970BADC" w14:textId="77777777" w:rsidR="004837C2" w:rsidRDefault="004837C2">
            <w:pPr>
              <w:tabs>
                <w:tab w:val="left" w:pos="3346"/>
              </w:tabs>
              <w:jc w:val="center"/>
              <w:rPr>
                <w:rFonts w:asciiTheme="minorEastAsia" w:eastAsiaTheme="minorEastAsia" w:hAnsiTheme="minorEastAsia"/>
                <w:sz w:val="18"/>
                <w:szCs w:val="18"/>
              </w:rPr>
            </w:pPr>
          </w:p>
        </w:tc>
        <w:tc>
          <w:tcPr>
            <w:tcW w:w="6352" w:type="dxa"/>
          </w:tcPr>
          <w:p w14:paraId="14BD44AB" w14:textId="77777777" w:rsidR="004837C2" w:rsidRDefault="004837C2">
            <w:pPr>
              <w:tabs>
                <w:tab w:val="left" w:pos="3346"/>
              </w:tabs>
              <w:rPr>
                <w:rFonts w:asciiTheme="minorEastAsia" w:eastAsiaTheme="minorEastAsia" w:hAnsiTheme="minorEastAsia"/>
                <w:sz w:val="18"/>
                <w:szCs w:val="18"/>
              </w:rPr>
            </w:pPr>
          </w:p>
        </w:tc>
      </w:tr>
    </w:tbl>
    <w:p w14:paraId="6A862F5A" w14:textId="77777777" w:rsidR="004837C2" w:rsidRDefault="004837C2"/>
    <w:p w14:paraId="38D38243" w14:textId="77777777" w:rsidR="004837C2" w:rsidRDefault="004837C2"/>
    <w:p w14:paraId="253913C4" w14:textId="77777777" w:rsidR="004837C2" w:rsidRDefault="005F3D5F">
      <w:pPr>
        <w:pStyle w:val="1"/>
        <w:numPr>
          <w:ilvl w:val="0"/>
          <w:numId w:val="1"/>
        </w:numPr>
        <w:spacing w:before="175" w:after="175"/>
        <w:rPr>
          <w:rFonts w:ascii="黑体" w:eastAsia="黑体" w:hAnsi="黑体"/>
          <w:szCs w:val="32"/>
        </w:rPr>
      </w:pPr>
      <w:bookmarkStart w:id="23" w:name="_Toc286931837"/>
      <w:bookmarkStart w:id="24" w:name="_Toc290556892"/>
      <w:bookmarkStart w:id="25" w:name="_Toc12719516"/>
      <w:r>
        <w:rPr>
          <w:rFonts w:ascii="黑体" w:eastAsia="黑体" w:hAnsi="黑体" w:hint="eastAsia"/>
          <w:szCs w:val="32"/>
        </w:rPr>
        <w:t>项目介绍</w:t>
      </w:r>
      <w:bookmarkEnd w:id="23"/>
      <w:bookmarkEnd w:id="24"/>
      <w:bookmarkEnd w:id="25"/>
    </w:p>
    <w:p w14:paraId="19B80E5D" w14:textId="77777777" w:rsidR="004837C2" w:rsidRDefault="005F3D5F">
      <w:pPr>
        <w:pStyle w:val="2"/>
        <w:numPr>
          <w:ilvl w:val="1"/>
          <w:numId w:val="1"/>
        </w:numPr>
        <w:spacing w:before="175" w:after="175"/>
        <w:rPr>
          <w:rFonts w:ascii="黑体" w:eastAsia="黑体" w:hAnsi="黑体"/>
          <w:szCs w:val="28"/>
        </w:rPr>
      </w:pPr>
      <w:bookmarkStart w:id="26" w:name="_Toc286931838"/>
      <w:bookmarkStart w:id="27" w:name="_Toc290556893"/>
      <w:bookmarkStart w:id="28" w:name="_Toc12719517"/>
      <w:r>
        <w:rPr>
          <w:rFonts w:ascii="黑体" w:eastAsia="黑体" w:hAnsi="黑体" w:hint="eastAsia"/>
          <w:szCs w:val="28"/>
        </w:rPr>
        <w:t>项目概述</w:t>
      </w:r>
      <w:bookmarkEnd w:id="26"/>
      <w:bookmarkEnd w:id="27"/>
      <w:bookmarkEnd w:id="28"/>
    </w:p>
    <w:p w14:paraId="450BB630" w14:textId="77777777" w:rsidR="004837C2" w:rsidRDefault="005F3D5F">
      <w:pPr>
        <w:numPr>
          <w:ilvl w:val="2"/>
          <w:numId w:val="1"/>
        </w:numPr>
        <w:rPr>
          <w:b/>
        </w:rPr>
      </w:pPr>
      <w:r>
        <w:rPr>
          <w:rFonts w:hint="eastAsia"/>
          <w:b/>
        </w:rPr>
        <w:t>背景、业务机会和客户需要</w:t>
      </w:r>
    </w:p>
    <w:p w14:paraId="6D593650" w14:textId="77777777" w:rsidR="004837C2" w:rsidRDefault="004837C2">
      <w:pPr>
        <w:rPr>
          <w:b/>
        </w:rPr>
      </w:pPr>
    </w:p>
    <w:p w14:paraId="128583F7" w14:textId="77777777" w:rsidR="004837C2" w:rsidRDefault="005F3D5F">
      <w:pPr>
        <w:pStyle w:val="afb"/>
        <w:numPr>
          <w:ilvl w:val="0"/>
          <w:numId w:val="2"/>
        </w:numPr>
        <w:spacing w:line="360" w:lineRule="auto"/>
      </w:pPr>
      <w:r>
        <w:rPr>
          <w:rFonts w:asciiTheme="minorEastAsia" w:eastAsiaTheme="minorEastAsia" w:hAnsiTheme="minorEastAsia" w:hint="eastAsia"/>
        </w:rPr>
        <w:t>速贸天下从事日本跨境物流业务近2年，将依托自建海外仓方式进行货物备货处理，极大的提高物流处理时效和用户体验。目前速贸天下成为日本乐天平台代理，将有权对大陆卖家授权开店铺账号并提供日本乐天平台的售后服务。再结合自建海外仓和尾程物流的优势下，我们需要一套从平台到仓库的</w:t>
      </w:r>
      <w:proofErr w:type="spellStart"/>
      <w:r>
        <w:rPr>
          <w:rFonts w:asciiTheme="minorEastAsia" w:eastAsiaTheme="minorEastAsia" w:hAnsiTheme="minorEastAsia" w:hint="eastAsia"/>
        </w:rPr>
        <w:t>erp</w:t>
      </w:r>
      <w:proofErr w:type="spellEnd"/>
      <w:r>
        <w:rPr>
          <w:rFonts w:asciiTheme="minorEastAsia" w:eastAsiaTheme="minorEastAsia" w:hAnsiTheme="minorEastAsia" w:hint="eastAsia"/>
        </w:rPr>
        <w:t>系统，能提供乐天平台、amazon日本站的刊登、载单等服务。</w:t>
      </w:r>
    </w:p>
    <w:p w14:paraId="27245999" w14:textId="77777777" w:rsidR="004837C2" w:rsidRDefault="004837C2">
      <w:pPr>
        <w:pStyle w:val="afb"/>
        <w:numPr>
          <w:ilvl w:val="0"/>
          <w:numId w:val="2"/>
        </w:numPr>
      </w:pPr>
    </w:p>
    <w:p w14:paraId="388E0545" w14:textId="77777777" w:rsidR="004837C2" w:rsidRDefault="005F3D5F">
      <w:pPr>
        <w:numPr>
          <w:ilvl w:val="2"/>
          <w:numId w:val="1"/>
        </w:numPr>
        <w:rPr>
          <w:b/>
        </w:rPr>
      </w:pPr>
      <w:r>
        <w:rPr>
          <w:rFonts w:hint="eastAsia"/>
          <w:b/>
        </w:rPr>
        <w:t>功能流程</w:t>
      </w:r>
    </w:p>
    <w:p w14:paraId="3B6CF4DE" w14:textId="77777777" w:rsidR="004837C2" w:rsidRDefault="004837C2">
      <w:pPr>
        <w:jc w:val="left"/>
      </w:pPr>
    </w:p>
    <w:p w14:paraId="5DFAC974" w14:textId="77777777" w:rsidR="004837C2" w:rsidRDefault="005F3D5F">
      <w:pPr>
        <w:jc w:val="left"/>
      </w:pPr>
      <w:r>
        <w:rPr>
          <w:noProof/>
        </w:rPr>
        <w:drawing>
          <wp:inline distT="0" distB="0" distL="0" distR="0" wp14:anchorId="0A109A9D" wp14:editId="3A083E0B">
            <wp:extent cx="5400040" cy="261112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0"/>
                    <a:stretch>
                      <a:fillRect/>
                    </a:stretch>
                  </pic:blipFill>
                  <pic:spPr>
                    <a:xfrm>
                      <a:off x="0" y="0"/>
                      <a:ext cx="5400040" cy="2611120"/>
                    </a:xfrm>
                    <a:prstGeom prst="rect">
                      <a:avLst/>
                    </a:prstGeom>
                  </pic:spPr>
                </pic:pic>
              </a:graphicData>
            </a:graphic>
          </wp:inline>
        </w:drawing>
      </w:r>
    </w:p>
    <w:p w14:paraId="1CFEF0F6" w14:textId="77777777" w:rsidR="004837C2" w:rsidRDefault="004837C2">
      <w:pPr>
        <w:jc w:val="left"/>
      </w:pPr>
    </w:p>
    <w:p w14:paraId="7B6EC509" w14:textId="77777777" w:rsidR="004837C2" w:rsidRDefault="005F3D5F">
      <w:pPr>
        <w:pStyle w:val="2"/>
        <w:numPr>
          <w:ilvl w:val="1"/>
          <w:numId w:val="1"/>
        </w:numPr>
        <w:rPr>
          <w:rFonts w:ascii="黑体" w:eastAsia="黑体" w:hAnsi="黑体"/>
          <w:szCs w:val="28"/>
        </w:rPr>
      </w:pPr>
      <w:bookmarkStart w:id="29" w:name="_Toc290556894"/>
      <w:bookmarkStart w:id="30" w:name="_Toc12719518"/>
      <w:r>
        <w:rPr>
          <w:rFonts w:ascii="黑体" w:eastAsia="黑体" w:hAnsi="黑体" w:hint="eastAsia"/>
          <w:szCs w:val="28"/>
        </w:rPr>
        <w:lastRenderedPageBreak/>
        <w:t>目标用户群</w:t>
      </w:r>
      <w:bookmarkEnd w:id="29"/>
      <w:bookmarkEnd w:id="30"/>
    </w:p>
    <w:tbl>
      <w:tblPr>
        <w:tblW w:w="78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2"/>
        <w:gridCol w:w="2272"/>
        <w:gridCol w:w="2547"/>
        <w:gridCol w:w="993"/>
        <w:gridCol w:w="1090"/>
      </w:tblGrid>
      <w:tr w:rsidR="004837C2" w14:paraId="005714BB" w14:textId="77777777">
        <w:trPr>
          <w:trHeight w:val="316"/>
          <w:tblHeader/>
          <w:jc w:val="center"/>
        </w:trPr>
        <w:tc>
          <w:tcPr>
            <w:tcW w:w="942" w:type="dxa"/>
            <w:shd w:val="clear" w:color="auto" w:fill="D9D9D9"/>
          </w:tcPr>
          <w:p w14:paraId="6389E8E6" w14:textId="77777777" w:rsidR="004837C2" w:rsidRDefault="005F3D5F">
            <w:pPr>
              <w:jc w:val="center"/>
              <w:rPr>
                <w:rFonts w:ascii="Book Antiqua" w:eastAsia="黑体" w:hAnsi="Book Antiqua"/>
                <w:sz w:val="18"/>
                <w:szCs w:val="18"/>
              </w:rPr>
            </w:pPr>
            <w:r>
              <w:rPr>
                <w:rFonts w:ascii="Book Antiqua" w:eastAsia="黑体" w:hAnsi="Book Antiqua"/>
                <w:sz w:val="18"/>
                <w:szCs w:val="18"/>
              </w:rPr>
              <w:t>涉</w:t>
            </w:r>
            <w:r>
              <w:rPr>
                <w:rFonts w:ascii="Book Antiqua" w:eastAsia="黑体" w:hAnsi="Book Antiqua"/>
                <w:sz w:val="18"/>
                <w:szCs w:val="18"/>
              </w:rPr>
              <w:t xml:space="preserve"> </w:t>
            </w:r>
            <w:r>
              <w:rPr>
                <w:rFonts w:ascii="Book Antiqua" w:eastAsia="黑体" w:hAnsi="Book Antiqua"/>
                <w:sz w:val="18"/>
                <w:szCs w:val="18"/>
              </w:rPr>
              <w:t>众</w:t>
            </w:r>
          </w:p>
        </w:tc>
        <w:tc>
          <w:tcPr>
            <w:tcW w:w="2272" w:type="dxa"/>
            <w:shd w:val="clear" w:color="auto" w:fill="D9D9D9"/>
          </w:tcPr>
          <w:p w14:paraId="3CB8987F" w14:textId="77777777" w:rsidR="004837C2" w:rsidRDefault="005F3D5F">
            <w:pPr>
              <w:jc w:val="center"/>
              <w:rPr>
                <w:rFonts w:ascii="Book Antiqua" w:eastAsia="黑体" w:hAnsi="Book Antiqua"/>
                <w:sz w:val="18"/>
                <w:szCs w:val="18"/>
              </w:rPr>
            </w:pPr>
            <w:r>
              <w:rPr>
                <w:rFonts w:ascii="Book Antiqua" w:eastAsia="黑体" w:hAnsi="Book Antiqua"/>
                <w:sz w:val="18"/>
                <w:szCs w:val="18"/>
              </w:rPr>
              <w:t>主要价值</w:t>
            </w:r>
          </w:p>
        </w:tc>
        <w:tc>
          <w:tcPr>
            <w:tcW w:w="2547" w:type="dxa"/>
            <w:shd w:val="clear" w:color="auto" w:fill="D9D9D9"/>
          </w:tcPr>
          <w:p w14:paraId="10BF0AEB" w14:textId="77777777" w:rsidR="004837C2" w:rsidRDefault="005F3D5F">
            <w:pPr>
              <w:jc w:val="center"/>
              <w:rPr>
                <w:rFonts w:ascii="Book Antiqua" w:eastAsia="黑体" w:hAnsi="Book Antiqua"/>
                <w:sz w:val="18"/>
                <w:szCs w:val="18"/>
              </w:rPr>
            </w:pPr>
            <w:r>
              <w:rPr>
                <w:rFonts w:ascii="Book Antiqua" w:eastAsia="黑体" w:hAnsi="Book Antiqua"/>
                <w:sz w:val="18"/>
                <w:szCs w:val="18"/>
              </w:rPr>
              <w:t>态</w:t>
            </w:r>
            <w:r>
              <w:rPr>
                <w:rFonts w:ascii="Book Antiqua" w:eastAsia="黑体" w:hAnsi="Book Antiqua"/>
                <w:sz w:val="18"/>
                <w:szCs w:val="18"/>
              </w:rPr>
              <w:t xml:space="preserve"> </w:t>
            </w:r>
            <w:r>
              <w:rPr>
                <w:rFonts w:ascii="Book Antiqua" w:eastAsia="黑体" w:hAnsi="Book Antiqua"/>
                <w:sz w:val="18"/>
                <w:szCs w:val="18"/>
              </w:rPr>
              <w:t>度</w:t>
            </w:r>
          </w:p>
        </w:tc>
        <w:tc>
          <w:tcPr>
            <w:tcW w:w="993" w:type="dxa"/>
            <w:shd w:val="clear" w:color="auto" w:fill="D9D9D9"/>
          </w:tcPr>
          <w:p w14:paraId="0C12977D" w14:textId="77777777" w:rsidR="004837C2" w:rsidRDefault="005F3D5F">
            <w:pPr>
              <w:jc w:val="center"/>
              <w:rPr>
                <w:rFonts w:ascii="Book Antiqua" w:eastAsia="黑体" w:hAnsi="Book Antiqua"/>
                <w:sz w:val="18"/>
                <w:szCs w:val="18"/>
              </w:rPr>
            </w:pPr>
            <w:r>
              <w:rPr>
                <w:rFonts w:ascii="Book Antiqua" w:eastAsia="黑体" w:hAnsi="Book Antiqua"/>
                <w:sz w:val="18"/>
                <w:szCs w:val="18"/>
              </w:rPr>
              <w:t>主要兴趣</w:t>
            </w:r>
          </w:p>
        </w:tc>
        <w:tc>
          <w:tcPr>
            <w:tcW w:w="1090" w:type="dxa"/>
            <w:shd w:val="clear" w:color="auto" w:fill="D9D9D9"/>
          </w:tcPr>
          <w:p w14:paraId="404A6024" w14:textId="77777777" w:rsidR="004837C2" w:rsidRDefault="005F3D5F">
            <w:pPr>
              <w:jc w:val="center"/>
              <w:rPr>
                <w:rFonts w:ascii="Book Antiqua" w:eastAsia="黑体" w:hAnsi="Book Antiqua"/>
                <w:sz w:val="18"/>
                <w:szCs w:val="18"/>
              </w:rPr>
            </w:pPr>
            <w:r>
              <w:rPr>
                <w:rFonts w:ascii="Book Antiqua" w:eastAsia="黑体" w:hAnsi="Book Antiqua"/>
                <w:sz w:val="18"/>
                <w:szCs w:val="18"/>
              </w:rPr>
              <w:t>约束条件</w:t>
            </w:r>
          </w:p>
        </w:tc>
      </w:tr>
      <w:tr w:rsidR="004837C2" w14:paraId="67C10F1E" w14:textId="77777777">
        <w:trPr>
          <w:trHeight w:val="820"/>
          <w:jc w:val="center"/>
        </w:trPr>
        <w:tc>
          <w:tcPr>
            <w:tcW w:w="942" w:type="dxa"/>
          </w:tcPr>
          <w:p w14:paraId="27C300A2" w14:textId="77777777" w:rsidR="004837C2" w:rsidRDefault="004837C2">
            <w:pPr>
              <w:jc w:val="center"/>
              <w:rPr>
                <w:rFonts w:ascii="Book Antiqua" w:hAnsi="Book Antiqua"/>
                <w:sz w:val="18"/>
                <w:szCs w:val="18"/>
              </w:rPr>
            </w:pPr>
          </w:p>
        </w:tc>
        <w:tc>
          <w:tcPr>
            <w:tcW w:w="2272" w:type="dxa"/>
          </w:tcPr>
          <w:p w14:paraId="7EFC1141" w14:textId="77777777" w:rsidR="004837C2" w:rsidRDefault="004837C2">
            <w:pPr>
              <w:rPr>
                <w:rFonts w:ascii="Book Antiqua" w:hAnsi="Book Antiqua"/>
                <w:sz w:val="18"/>
                <w:szCs w:val="18"/>
              </w:rPr>
            </w:pPr>
          </w:p>
        </w:tc>
        <w:tc>
          <w:tcPr>
            <w:tcW w:w="2547" w:type="dxa"/>
          </w:tcPr>
          <w:p w14:paraId="272EE100" w14:textId="77777777" w:rsidR="004837C2" w:rsidRDefault="004837C2">
            <w:pPr>
              <w:rPr>
                <w:rFonts w:ascii="Book Antiqua" w:hAnsi="Book Antiqua"/>
                <w:sz w:val="18"/>
                <w:szCs w:val="18"/>
              </w:rPr>
            </w:pPr>
          </w:p>
        </w:tc>
        <w:tc>
          <w:tcPr>
            <w:tcW w:w="993" w:type="dxa"/>
          </w:tcPr>
          <w:p w14:paraId="4C7A968A" w14:textId="77777777" w:rsidR="004837C2" w:rsidRDefault="004837C2">
            <w:pPr>
              <w:rPr>
                <w:rFonts w:ascii="Book Antiqua" w:hAnsi="Book Antiqua"/>
                <w:sz w:val="18"/>
                <w:szCs w:val="18"/>
              </w:rPr>
            </w:pPr>
          </w:p>
        </w:tc>
        <w:tc>
          <w:tcPr>
            <w:tcW w:w="1090" w:type="dxa"/>
          </w:tcPr>
          <w:p w14:paraId="15EE084C" w14:textId="77777777" w:rsidR="004837C2" w:rsidRDefault="004837C2">
            <w:pPr>
              <w:rPr>
                <w:rFonts w:ascii="Book Antiqua" w:hAnsi="Book Antiqua"/>
                <w:sz w:val="18"/>
                <w:szCs w:val="18"/>
              </w:rPr>
            </w:pPr>
          </w:p>
        </w:tc>
      </w:tr>
      <w:tr w:rsidR="004837C2" w14:paraId="1200C2A7" w14:textId="77777777">
        <w:trPr>
          <w:trHeight w:val="820"/>
          <w:jc w:val="center"/>
        </w:trPr>
        <w:tc>
          <w:tcPr>
            <w:tcW w:w="942" w:type="dxa"/>
          </w:tcPr>
          <w:p w14:paraId="746DE4FC" w14:textId="77777777" w:rsidR="004837C2" w:rsidRDefault="004837C2">
            <w:pPr>
              <w:jc w:val="center"/>
              <w:rPr>
                <w:rFonts w:ascii="Book Antiqua" w:hAnsi="Book Antiqua"/>
                <w:sz w:val="18"/>
                <w:szCs w:val="18"/>
              </w:rPr>
            </w:pPr>
          </w:p>
        </w:tc>
        <w:tc>
          <w:tcPr>
            <w:tcW w:w="2272" w:type="dxa"/>
          </w:tcPr>
          <w:p w14:paraId="36F697C0" w14:textId="77777777" w:rsidR="004837C2" w:rsidRDefault="004837C2">
            <w:pPr>
              <w:rPr>
                <w:rFonts w:ascii="Book Antiqua" w:hAnsi="Book Antiqua"/>
                <w:sz w:val="18"/>
                <w:szCs w:val="18"/>
              </w:rPr>
            </w:pPr>
          </w:p>
        </w:tc>
        <w:tc>
          <w:tcPr>
            <w:tcW w:w="2547" w:type="dxa"/>
          </w:tcPr>
          <w:p w14:paraId="2D287280" w14:textId="77777777" w:rsidR="004837C2" w:rsidRDefault="004837C2">
            <w:pPr>
              <w:rPr>
                <w:rFonts w:ascii="Book Antiqua" w:hAnsi="Book Antiqua"/>
                <w:sz w:val="18"/>
                <w:szCs w:val="18"/>
              </w:rPr>
            </w:pPr>
          </w:p>
        </w:tc>
        <w:tc>
          <w:tcPr>
            <w:tcW w:w="993" w:type="dxa"/>
          </w:tcPr>
          <w:p w14:paraId="03BD5280" w14:textId="77777777" w:rsidR="004837C2" w:rsidRDefault="004837C2">
            <w:pPr>
              <w:rPr>
                <w:rFonts w:ascii="Book Antiqua" w:hAnsi="Book Antiqua"/>
                <w:sz w:val="18"/>
                <w:szCs w:val="18"/>
              </w:rPr>
            </w:pPr>
          </w:p>
        </w:tc>
        <w:tc>
          <w:tcPr>
            <w:tcW w:w="1090" w:type="dxa"/>
          </w:tcPr>
          <w:p w14:paraId="11129C3E" w14:textId="77777777" w:rsidR="004837C2" w:rsidRDefault="004837C2">
            <w:pPr>
              <w:rPr>
                <w:rFonts w:ascii="Book Antiqua" w:hAnsi="Book Antiqua"/>
                <w:sz w:val="18"/>
                <w:szCs w:val="18"/>
              </w:rPr>
            </w:pPr>
          </w:p>
        </w:tc>
      </w:tr>
      <w:tr w:rsidR="004837C2" w14:paraId="77AE950F" w14:textId="77777777">
        <w:trPr>
          <w:trHeight w:val="820"/>
          <w:jc w:val="center"/>
        </w:trPr>
        <w:tc>
          <w:tcPr>
            <w:tcW w:w="942" w:type="dxa"/>
          </w:tcPr>
          <w:p w14:paraId="42384920" w14:textId="77777777" w:rsidR="004837C2" w:rsidRDefault="004837C2">
            <w:pPr>
              <w:jc w:val="center"/>
              <w:rPr>
                <w:rFonts w:ascii="Book Antiqua" w:hAnsi="Book Antiqua"/>
                <w:sz w:val="18"/>
                <w:szCs w:val="18"/>
              </w:rPr>
            </w:pPr>
          </w:p>
        </w:tc>
        <w:tc>
          <w:tcPr>
            <w:tcW w:w="2272" w:type="dxa"/>
          </w:tcPr>
          <w:p w14:paraId="045A1CE8" w14:textId="77777777" w:rsidR="004837C2" w:rsidRDefault="004837C2">
            <w:pPr>
              <w:rPr>
                <w:rFonts w:ascii="Book Antiqua" w:hAnsi="Book Antiqua"/>
                <w:sz w:val="18"/>
                <w:szCs w:val="18"/>
              </w:rPr>
            </w:pPr>
          </w:p>
        </w:tc>
        <w:tc>
          <w:tcPr>
            <w:tcW w:w="2547" w:type="dxa"/>
          </w:tcPr>
          <w:p w14:paraId="1013A050" w14:textId="77777777" w:rsidR="004837C2" w:rsidRDefault="004837C2">
            <w:pPr>
              <w:rPr>
                <w:rFonts w:ascii="Book Antiqua" w:hAnsi="Book Antiqua"/>
                <w:sz w:val="18"/>
                <w:szCs w:val="18"/>
              </w:rPr>
            </w:pPr>
          </w:p>
        </w:tc>
        <w:tc>
          <w:tcPr>
            <w:tcW w:w="993" w:type="dxa"/>
          </w:tcPr>
          <w:p w14:paraId="5BF9E119" w14:textId="77777777" w:rsidR="004837C2" w:rsidRDefault="004837C2">
            <w:pPr>
              <w:rPr>
                <w:rFonts w:ascii="Book Antiqua" w:hAnsi="Book Antiqua"/>
                <w:sz w:val="18"/>
                <w:szCs w:val="18"/>
              </w:rPr>
            </w:pPr>
          </w:p>
        </w:tc>
        <w:tc>
          <w:tcPr>
            <w:tcW w:w="1090" w:type="dxa"/>
          </w:tcPr>
          <w:p w14:paraId="1C3D533A" w14:textId="77777777" w:rsidR="004837C2" w:rsidRDefault="004837C2">
            <w:pPr>
              <w:rPr>
                <w:rFonts w:ascii="Book Antiqua" w:hAnsi="Book Antiqua"/>
                <w:sz w:val="18"/>
                <w:szCs w:val="18"/>
              </w:rPr>
            </w:pPr>
          </w:p>
        </w:tc>
      </w:tr>
    </w:tbl>
    <w:p w14:paraId="7F995B1A" w14:textId="77777777" w:rsidR="004837C2" w:rsidRDefault="004837C2">
      <w:pPr>
        <w:rPr>
          <w:i/>
          <w:iCs/>
        </w:rPr>
      </w:pPr>
    </w:p>
    <w:p w14:paraId="394901FC" w14:textId="77777777" w:rsidR="004837C2" w:rsidRDefault="005F3D5F">
      <w:pPr>
        <w:pStyle w:val="1"/>
        <w:numPr>
          <w:ilvl w:val="0"/>
          <w:numId w:val="1"/>
        </w:numPr>
        <w:spacing w:before="175" w:after="175"/>
        <w:rPr>
          <w:rFonts w:ascii="黑体" w:eastAsia="黑体" w:hAnsi="黑体"/>
          <w:szCs w:val="32"/>
        </w:rPr>
      </w:pPr>
      <w:bookmarkStart w:id="31" w:name="_Toc290556895"/>
      <w:bookmarkStart w:id="32" w:name="_Toc12719519"/>
      <w:r>
        <w:rPr>
          <w:rFonts w:ascii="黑体" w:eastAsia="黑体" w:hAnsi="黑体" w:hint="eastAsia"/>
          <w:szCs w:val="32"/>
        </w:rPr>
        <w:t>产品应当遵循的标准或规范</w:t>
      </w:r>
      <w:bookmarkEnd w:id="31"/>
      <w:bookmarkEnd w:id="32"/>
    </w:p>
    <w:p w14:paraId="40DDFF08" w14:textId="77777777" w:rsidR="004837C2" w:rsidRDefault="005F3D5F">
      <w:pPr>
        <w:numPr>
          <w:ilvl w:val="1"/>
          <w:numId w:val="1"/>
        </w:numPr>
      </w:pPr>
      <w:r>
        <w:rPr>
          <w:rFonts w:hint="eastAsia"/>
        </w:rPr>
        <w:t>字段</w:t>
      </w:r>
      <w:r>
        <w:t>标准和规范请按照</w:t>
      </w:r>
      <w:r>
        <w:rPr>
          <w:rFonts w:hint="eastAsia"/>
        </w:rPr>
        <w:t>《闽星科技软件常用字段设计规范</w:t>
      </w:r>
      <w:r>
        <w:rPr>
          <w:rFonts w:hint="eastAsia"/>
        </w:rPr>
        <w:t>_V0.1</w:t>
      </w:r>
      <w:r>
        <w:rPr>
          <w:rFonts w:hint="eastAsia"/>
        </w:rPr>
        <w:t>试行》。</w:t>
      </w:r>
    </w:p>
    <w:p w14:paraId="1F8DB19F" w14:textId="77777777" w:rsidR="004837C2" w:rsidRDefault="005F3D5F">
      <w:pPr>
        <w:numPr>
          <w:ilvl w:val="1"/>
          <w:numId w:val="1"/>
        </w:numPr>
      </w:pPr>
      <w:r>
        <w:rPr>
          <w:rFonts w:hint="eastAsia"/>
        </w:rPr>
        <w:t>【系统</w:t>
      </w:r>
      <w:r>
        <w:t>应该适应的</w:t>
      </w:r>
      <w:r>
        <w:rPr>
          <w:rFonts w:hint="eastAsia"/>
        </w:rPr>
        <w:t>分辨率</w:t>
      </w:r>
      <w:r>
        <w:t>有哪些</w:t>
      </w:r>
      <w:r>
        <w:rPr>
          <w:rFonts w:hint="eastAsia"/>
        </w:rPr>
        <w:t>，</w:t>
      </w:r>
      <w:r>
        <w:t>在哪些系统上运行，需要支持哪些浏览器和设备</w:t>
      </w:r>
      <w:r>
        <w:rPr>
          <w:rFonts w:hint="eastAsia"/>
        </w:rPr>
        <w:t>】</w:t>
      </w:r>
      <w:r>
        <w:t>，</w:t>
      </w:r>
    </w:p>
    <w:p w14:paraId="19E3E0D4" w14:textId="77777777" w:rsidR="004837C2" w:rsidRDefault="005F3D5F">
      <w:pPr>
        <w:numPr>
          <w:ilvl w:val="1"/>
          <w:numId w:val="1"/>
        </w:numPr>
      </w:pPr>
      <w:r>
        <w:rPr>
          <w:rFonts w:hint="eastAsia"/>
        </w:rPr>
        <w:t>【系统</w:t>
      </w:r>
      <w:r>
        <w:t>尺寸是自适应分辨率还是</w:t>
      </w:r>
      <w:r>
        <w:rPr>
          <w:rFonts w:hint="eastAsia"/>
        </w:rPr>
        <w:t>定长</w:t>
      </w:r>
      <w:r>
        <w:t>定宽</w:t>
      </w:r>
      <w:r>
        <w:rPr>
          <w:rFonts w:hint="eastAsia"/>
        </w:rPr>
        <w:t>的</w:t>
      </w:r>
      <w:r>
        <w:t>约束</w:t>
      </w:r>
      <w:r>
        <w:rPr>
          <w:rFonts w:hint="eastAsia"/>
        </w:rPr>
        <w:t>】</w:t>
      </w:r>
      <w:r>
        <w:t>。</w:t>
      </w:r>
    </w:p>
    <w:p w14:paraId="5634E41B" w14:textId="77777777" w:rsidR="004837C2" w:rsidRDefault="004837C2"/>
    <w:p w14:paraId="461FB766" w14:textId="77777777" w:rsidR="004837C2" w:rsidRDefault="005F3D5F">
      <w:pPr>
        <w:pStyle w:val="1"/>
        <w:numPr>
          <w:ilvl w:val="0"/>
          <w:numId w:val="1"/>
        </w:numPr>
        <w:spacing w:before="175" w:after="175"/>
        <w:rPr>
          <w:rFonts w:ascii="黑体" w:eastAsia="黑体" w:hAnsi="黑体"/>
          <w:szCs w:val="32"/>
        </w:rPr>
      </w:pPr>
      <w:bookmarkStart w:id="33" w:name="_Toc290556896"/>
      <w:bookmarkStart w:id="34" w:name="_Toc12719520"/>
      <w:r>
        <w:rPr>
          <w:rFonts w:ascii="黑体" w:eastAsia="黑体" w:hAnsi="黑体" w:hint="eastAsia"/>
          <w:szCs w:val="32"/>
        </w:rPr>
        <w:t>工作范围</w:t>
      </w:r>
      <w:bookmarkEnd w:id="33"/>
      <w:bookmarkEnd w:id="34"/>
    </w:p>
    <w:p w14:paraId="49CBAADB" w14:textId="77777777" w:rsidR="004837C2" w:rsidRDefault="004837C2"/>
    <w:p w14:paraId="2566757E" w14:textId="77777777" w:rsidR="004837C2" w:rsidRDefault="005F3D5F">
      <w:pPr>
        <w:pStyle w:val="1"/>
        <w:numPr>
          <w:ilvl w:val="0"/>
          <w:numId w:val="1"/>
        </w:numPr>
        <w:spacing w:before="175" w:after="175"/>
      </w:pPr>
      <w:bookmarkStart w:id="35" w:name="_Toc522430310"/>
      <w:bookmarkStart w:id="36" w:name="_Toc290556897"/>
      <w:bookmarkStart w:id="37" w:name="_Toc12719521"/>
      <w:r>
        <w:rPr>
          <w:rFonts w:ascii="黑体" w:eastAsia="黑体" w:hAnsi="黑体" w:hint="eastAsia"/>
          <w:szCs w:val="32"/>
        </w:rPr>
        <w:t>系统角色</w:t>
      </w:r>
      <w:bookmarkEnd w:id="35"/>
      <w:r>
        <w:rPr>
          <w:rFonts w:ascii="黑体" w:eastAsia="黑体" w:hAnsi="黑体" w:hint="eastAsia"/>
          <w:szCs w:val="32"/>
        </w:rPr>
        <w:t>划分</w:t>
      </w:r>
      <w:bookmarkEnd w:id="36"/>
      <w:bookmarkEnd w:id="37"/>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0"/>
        <w:gridCol w:w="6820"/>
      </w:tblGrid>
      <w:tr w:rsidR="004837C2" w14:paraId="6DE8E47D" w14:textId="77777777">
        <w:tc>
          <w:tcPr>
            <w:tcW w:w="1900" w:type="dxa"/>
            <w:shd w:val="clear" w:color="auto" w:fill="D9D9D9"/>
          </w:tcPr>
          <w:p w14:paraId="66B625C2"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角色名称</w:t>
            </w:r>
          </w:p>
        </w:tc>
        <w:tc>
          <w:tcPr>
            <w:tcW w:w="6820" w:type="dxa"/>
            <w:shd w:val="clear" w:color="auto" w:fill="D9D9D9"/>
          </w:tcPr>
          <w:p w14:paraId="74D36C26"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职责描述</w:t>
            </w:r>
          </w:p>
        </w:tc>
      </w:tr>
      <w:tr w:rsidR="004837C2" w14:paraId="167887C3" w14:textId="77777777">
        <w:tc>
          <w:tcPr>
            <w:tcW w:w="1900" w:type="dxa"/>
            <w:vAlign w:val="center"/>
          </w:tcPr>
          <w:p w14:paraId="1A9284D3" w14:textId="77777777" w:rsidR="004837C2" w:rsidRDefault="004837C2">
            <w:pPr>
              <w:ind w:firstLineChars="200" w:firstLine="448"/>
              <w:rPr>
                <w:szCs w:val="21"/>
              </w:rPr>
            </w:pPr>
          </w:p>
        </w:tc>
        <w:tc>
          <w:tcPr>
            <w:tcW w:w="6820" w:type="dxa"/>
          </w:tcPr>
          <w:p w14:paraId="01FE5E69" w14:textId="77777777" w:rsidR="004837C2" w:rsidRDefault="004837C2">
            <w:pPr>
              <w:rPr>
                <w:sz w:val="18"/>
                <w:szCs w:val="18"/>
              </w:rPr>
            </w:pPr>
          </w:p>
        </w:tc>
      </w:tr>
      <w:tr w:rsidR="004837C2" w14:paraId="62C5E27D" w14:textId="77777777">
        <w:tc>
          <w:tcPr>
            <w:tcW w:w="1900" w:type="dxa"/>
            <w:vAlign w:val="center"/>
          </w:tcPr>
          <w:p w14:paraId="28FCFE5D" w14:textId="77777777" w:rsidR="004837C2" w:rsidRDefault="004837C2">
            <w:pPr>
              <w:jc w:val="center"/>
            </w:pPr>
          </w:p>
        </w:tc>
        <w:tc>
          <w:tcPr>
            <w:tcW w:w="6820" w:type="dxa"/>
          </w:tcPr>
          <w:p w14:paraId="0CB6FAF3" w14:textId="77777777" w:rsidR="004837C2" w:rsidRDefault="004837C2">
            <w:pPr>
              <w:rPr>
                <w:sz w:val="18"/>
                <w:szCs w:val="18"/>
              </w:rPr>
            </w:pPr>
          </w:p>
        </w:tc>
      </w:tr>
      <w:tr w:rsidR="004837C2" w14:paraId="47A93E7B" w14:textId="77777777">
        <w:tc>
          <w:tcPr>
            <w:tcW w:w="1900" w:type="dxa"/>
            <w:vAlign w:val="center"/>
          </w:tcPr>
          <w:p w14:paraId="5C8EC7AD" w14:textId="77777777" w:rsidR="004837C2" w:rsidRDefault="004837C2">
            <w:pPr>
              <w:jc w:val="center"/>
            </w:pPr>
          </w:p>
        </w:tc>
        <w:tc>
          <w:tcPr>
            <w:tcW w:w="6820" w:type="dxa"/>
          </w:tcPr>
          <w:p w14:paraId="6C8F11C2" w14:textId="77777777" w:rsidR="004837C2" w:rsidRDefault="004837C2">
            <w:pPr>
              <w:rPr>
                <w:sz w:val="18"/>
                <w:szCs w:val="18"/>
              </w:rPr>
            </w:pPr>
          </w:p>
        </w:tc>
      </w:tr>
      <w:tr w:rsidR="004837C2" w14:paraId="5426D0A5" w14:textId="77777777">
        <w:tc>
          <w:tcPr>
            <w:tcW w:w="1900" w:type="dxa"/>
            <w:vAlign w:val="center"/>
          </w:tcPr>
          <w:p w14:paraId="42CECA07" w14:textId="77777777" w:rsidR="004837C2" w:rsidRDefault="004837C2">
            <w:pPr>
              <w:jc w:val="center"/>
            </w:pPr>
          </w:p>
        </w:tc>
        <w:tc>
          <w:tcPr>
            <w:tcW w:w="6820" w:type="dxa"/>
          </w:tcPr>
          <w:p w14:paraId="1229441D" w14:textId="77777777" w:rsidR="004837C2" w:rsidRDefault="004837C2">
            <w:pPr>
              <w:rPr>
                <w:sz w:val="18"/>
                <w:szCs w:val="18"/>
              </w:rPr>
            </w:pPr>
          </w:p>
        </w:tc>
      </w:tr>
    </w:tbl>
    <w:p w14:paraId="701F280C" w14:textId="77777777" w:rsidR="004837C2" w:rsidRDefault="004837C2"/>
    <w:p w14:paraId="765059F4" w14:textId="77777777" w:rsidR="004837C2" w:rsidRDefault="004837C2"/>
    <w:p w14:paraId="0397E0C0" w14:textId="77777777" w:rsidR="004837C2" w:rsidRDefault="005F3D5F">
      <w:pPr>
        <w:pStyle w:val="1"/>
        <w:numPr>
          <w:ilvl w:val="0"/>
          <w:numId w:val="1"/>
        </w:numPr>
        <w:spacing w:before="175" w:after="175"/>
      </w:pPr>
      <w:bookmarkStart w:id="38" w:name="_Toc290556898"/>
      <w:bookmarkStart w:id="39" w:name="_Toc12719522"/>
      <w:r>
        <w:rPr>
          <w:rFonts w:hint="eastAsia"/>
        </w:rPr>
        <w:lastRenderedPageBreak/>
        <w:t>功能性需求</w:t>
      </w:r>
      <w:bookmarkEnd w:id="38"/>
      <w:bookmarkEnd w:id="39"/>
    </w:p>
    <w:p w14:paraId="7495EA02" w14:textId="77777777" w:rsidR="004837C2" w:rsidRDefault="005F3D5F">
      <w:pPr>
        <w:pStyle w:val="2"/>
        <w:numPr>
          <w:ilvl w:val="1"/>
          <w:numId w:val="1"/>
        </w:numPr>
        <w:spacing w:before="175" w:after="175"/>
        <w:rPr>
          <w:rFonts w:ascii="黑体" w:eastAsia="黑体" w:hAnsi="黑体"/>
          <w:szCs w:val="28"/>
        </w:rPr>
      </w:pPr>
      <w:bookmarkStart w:id="40" w:name="_Toc12719523"/>
      <w:r>
        <w:rPr>
          <w:rFonts w:ascii="黑体" w:eastAsia="黑体" w:hAnsi="黑体" w:hint="eastAsia"/>
          <w:szCs w:val="28"/>
        </w:rPr>
        <w:t>总体</w:t>
      </w:r>
      <w:r>
        <w:rPr>
          <w:rFonts w:ascii="黑体" w:eastAsia="黑体" w:hAnsi="黑体"/>
          <w:szCs w:val="28"/>
        </w:rPr>
        <w:t>流程</w:t>
      </w:r>
      <w:bookmarkEnd w:id="40"/>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469B6E5" w14:textId="77777777">
        <w:trPr>
          <w:jc w:val="center"/>
        </w:trPr>
        <w:tc>
          <w:tcPr>
            <w:tcW w:w="1583" w:type="dxa"/>
            <w:shd w:val="clear" w:color="auto" w:fill="F8F8F8"/>
            <w:vAlign w:val="center"/>
          </w:tcPr>
          <w:p w14:paraId="363F3AC6" w14:textId="77777777" w:rsidR="004837C2" w:rsidRDefault="005F3D5F">
            <w:pPr>
              <w:rPr>
                <w:rFonts w:ascii="Book Antiqua" w:hAnsi="Book Antiqua"/>
                <w:b/>
                <w:color w:val="00B050"/>
                <w:sz w:val="18"/>
                <w:szCs w:val="18"/>
              </w:rPr>
            </w:pPr>
            <w:r>
              <w:rPr>
                <w:rFonts w:ascii="Book Antiqua" w:hAnsi="Book Antiqua" w:hint="eastAsia"/>
                <w:b/>
                <w:color w:val="00B050"/>
                <w:sz w:val="18"/>
                <w:szCs w:val="18"/>
              </w:rPr>
              <w:t>说明</w:t>
            </w:r>
          </w:p>
        </w:tc>
        <w:tc>
          <w:tcPr>
            <w:tcW w:w="7529" w:type="dxa"/>
          </w:tcPr>
          <w:p w14:paraId="32BE9513" w14:textId="77777777" w:rsidR="004837C2" w:rsidRDefault="005F3D5F">
            <w:pPr>
              <w:rPr>
                <w:rFonts w:ascii="Book Antiqua" w:hAnsi="Book Antiqua"/>
                <w:b/>
                <w:color w:val="00B050"/>
                <w:sz w:val="18"/>
                <w:szCs w:val="18"/>
              </w:rPr>
            </w:pPr>
            <w:r>
              <w:rPr>
                <w:rFonts w:ascii="Book Antiqua" w:hAnsi="Book Antiqua" w:hint="eastAsia"/>
                <w:b/>
                <w:color w:val="00B050"/>
                <w:sz w:val="18"/>
                <w:szCs w:val="18"/>
              </w:rPr>
              <w:t>订单</w:t>
            </w:r>
            <w:r>
              <w:rPr>
                <w:rFonts w:ascii="Book Antiqua" w:hAnsi="Book Antiqua"/>
                <w:b/>
                <w:color w:val="00B050"/>
                <w:sz w:val="18"/>
                <w:szCs w:val="18"/>
              </w:rPr>
              <w:t>总体流程</w:t>
            </w:r>
          </w:p>
        </w:tc>
      </w:tr>
      <w:tr w:rsidR="004837C2" w14:paraId="022DE4ED" w14:textId="77777777">
        <w:trPr>
          <w:jc w:val="center"/>
        </w:trPr>
        <w:tc>
          <w:tcPr>
            <w:tcW w:w="1583" w:type="dxa"/>
            <w:shd w:val="clear" w:color="auto" w:fill="F8F8F8"/>
            <w:vAlign w:val="center"/>
          </w:tcPr>
          <w:p w14:paraId="769A437C"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171BD327" w14:textId="77777777" w:rsidR="004837C2" w:rsidRDefault="005F3D5F">
            <w:pPr>
              <w:rPr>
                <w:rFonts w:ascii="Book Antiqua" w:hAnsi="Book Antiqua"/>
                <w:sz w:val="18"/>
                <w:szCs w:val="18"/>
              </w:rPr>
            </w:pPr>
            <w:r>
              <w:rPr>
                <w:noProof/>
              </w:rPr>
              <w:drawing>
                <wp:inline distT="0" distB="0" distL="0" distR="0" wp14:anchorId="694110FF" wp14:editId="00360126">
                  <wp:extent cx="4643755" cy="3949700"/>
                  <wp:effectExtent l="0" t="0" r="4445" b="1270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1"/>
                          <a:stretch>
                            <a:fillRect/>
                          </a:stretch>
                        </pic:blipFill>
                        <pic:spPr>
                          <a:xfrm>
                            <a:off x="0" y="0"/>
                            <a:ext cx="4643755" cy="3949700"/>
                          </a:xfrm>
                          <a:prstGeom prst="rect">
                            <a:avLst/>
                          </a:prstGeom>
                        </pic:spPr>
                      </pic:pic>
                    </a:graphicData>
                  </a:graphic>
                </wp:inline>
              </w:drawing>
            </w:r>
          </w:p>
          <w:p w14:paraId="21803040" w14:textId="77777777" w:rsidR="004837C2" w:rsidRDefault="005F3D5F">
            <w:pPr>
              <w:rPr>
                <w:rFonts w:ascii="Book Antiqua" w:hAnsi="Book Antiqua"/>
                <w:sz w:val="18"/>
                <w:szCs w:val="18"/>
              </w:rPr>
            </w:pPr>
            <w:r>
              <w:rPr>
                <w:noProof/>
              </w:rPr>
              <w:drawing>
                <wp:inline distT="0" distB="0" distL="0" distR="0" wp14:anchorId="32D6C19B" wp14:editId="73CE36FE">
                  <wp:extent cx="4643755" cy="3214370"/>
                  <wp:effectExtent l="0" t="0" r="444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4643755" cy="3214370"/>
                          </a:xfrm>
                          <a:prstGeom prst="rect">
                            <a:avLst/>
                          </a:prstGeom>
                        </pic:spPr>
                      </pic:pic>
                    </a:graphicData>
                  </a:graphic>
                </wp:inline>
              </w:drawing>
            </w:r>
          </w:p>
          <w:p w14:paraId="4DC7B9C0" w14:textId="77777777" w:rsidR="004837C2" w:rsidRDefault="004837C2">
            <w:pPr>
              <w:rPr>
                <w:rFonts w:ascii="Book Antiqua" w:hAnsi="Book Antiqua"/>
                <w:sz w:val="18"/>
                <w:szCs w:val="18"/>
              </w:rPr>
            </w:pPr>
          </w:p>
        </w:tc>
      </w:tr>
      <w:tr w:rsidR="004837C2" w14:paraId="3B79CB98" w14:textId="77777777">
        <w:trPr>
          <w:trHeight w:val="402"/>
          <w:jc w:val="center"/>
        </w:trPr>
        <w:tc>
          <w:tcPr>
            <w:tcW w:w="1583" w:type="dxa"/>
            <w:shd w:val="clear" w:color="auto" w:fill="F8F8F8"/>
            <w:vAlign w:val="center"/>
          </w:tcPr>
          <w:p w14:paraId="35B41A56" w14:textId="77777777" w:rsidR="004837C2" w:rsidRDefault="005F3D5F">
            <w:pPr>
              <w:rPr>
                <w:rFonts w:ascii="Book Antiqua" w:hAnsi="Book Antiqua"/>
                <w:sz w:val="18"/>
                <w:szCs w:val="18"/>
              </w:rPr>
            </w:pPr>
            <w:r>
              <w:rPr>
                <w:rFonts w:ascii="Book Antiqua" w:hAnsi="Book Antiqua" w:hint="eastAsia"/>
                <w:sz w:val="18"/>
                <w:szCs w:val="18"/>
              </w:rPr>
              <w:lastRenderedPageBreak/>
              <w:t>流程</w:t>
            </w:r>
            <w:r>
              <w:rPr>
                <w:rFonts w:ascii="Book Antiqua" w:hAnsi="Book Antiqua"/>
                <w:sz w:val="18"/>
                <w:szCs w:val="18"/>
              </w:rPr>
              <w:t>说明</w:t>
            </w:r>
          </w:p>
        </w:tc>
        <w:tc>
          <w:tcPr>
            <w:tcW w:w="7529" w:type="dxa"/>
          </w:tcPr>
          <w:p w14:paraId="59631E99" w14:textId="77777777" w:rsidR="004837C2" w:rsidRDefault="005F3D5F">
            <w:pPr>
              <w:pStyle w:val="afb"/>
              <w:numPr>
                <w:ilvl w:val="0"/>
                <w:numId w:val="3"/>
              </w:numPr>
              <w:rPr>
                <w:rFonts w:ascii="Book Antiqua" w:hAnsi="Book Antiqua"/>
                <w:sz w:val="18"/>
                <w:szCs w:val="18"/>
              </w:rPr>
            </w:pPr>
            <w:r>
              <w:rPr>
                <w:rFonts w:ascii="Book Antiqua" w:hAnsi="Book Antiqua" w:hint="eastAsia"/>
                <w:sz w:val="18"/>
                <w:szCs w:val="18"/>
              </w:rPr>
              <w:t>每</w:t>
            </w:r>
            <w:r>
              <w:rPr>
                <w:rFonts w:ascii="Book Antiqua" w:hAnsi="Book Antiqua"/>
                <w:color w:val="0070C0"/>
                <w:sz w:val="18"/>
                <w:szCs w:val="18"/>
              </w:rPr>
              <w:t>4</w:t>
            </w:r>
            <w:r>
              <w:rPr>
                <w:rFonts w:ascii="Book Antiqua" w:hAnsi="Book Antiqua" w:hint="eastAsia"/>
                <w:color w:val="0070C0"/>
                <w:sz w:val="18"/>
                <w:szCs w:val="18"/>
              </w:rPr>
              <w:t>小数</w:t>
            </w:r>
            <w:r>
              <w:rPr>
                <w:rFonts w:ascii="Book Antiqua" w:hAnsi="Book Antiqua" w:hint="eastAsia"/>
                <w:sz w:val="18"/>
                <w:szCs w:val="18"/>
              </w:rPr>
              <w:t>自动</w:t>
            </w:r>
            <w:r>
              <w:rPr>
                <w:rFonts w:ascii="Book Antiqua" w:hAnsi="Book Antiqua"/>
                <w:sz w:val="18"/>
                <w:szCs w:val="18"/>
              </w:rPr>
              <w:t>抓一次单，</w:t>
            </w:r>
            <w:r>
              <w:rPr>
                <w:rFonts w:ascii="Book Antiqua" w:hAnsi="Book Antiqua" w:hint="eastAsia"/>
                <w:sz w:val="18"/>
                <w:szCs w:val="18"/>
              </w:rPr>
              <w:t>也</w:t>
            </w:r>
            <w:r>
              <w:rPr>
                <w:rFonts w:ascii="Book Antiqua" w:hAnsi="Book Antiqua"/>
                <w:sz w:val="18"/>
                <w:szCs w:val="18"/>
              </w:rPr>
              <w:t>可手动抓单</w:t>
            </w:r>
            <w:r>
              <w:rPr>
                <w:rFonts w:ascii="Book Antiqua" w:hAnsi="Book Antiqua" w:hint="eastAsia"/>
                <w:sz w:val="18"/>
                <w:szCs w:val="18"/>
              </w:rPr>
              <w:t>。抓取</w:t>
            </w:r>
            <w:r>
              <w:rPr>
                <w:rFonts w:ascii="Book Antiqua" w:hAnsi="Book Antiqua"/>
                <w:sz w:val="18"/>
                <w:szCs w:val="18"/>
              </w:rPr>
              <w:t>的订单、</w:t>
            </w:r>
            <w:r>
              <w:rPr>
                <w:rFonts w:ascii="Book Antiqua" w:hAnsi="Book Antiqua" w:hint="eastAsia"/>
                <w:sz w:val="18"/>
                <w:szCs w:val="18"/>
              </w:rPr>
              <w:t>导入的订单</w:t>
            </w:r>
            <w:r>
              <w:rPr>
                <w:rFonts w:ascii="Book Antiqua" w:hAnsi="Book Antiqua"/>
                <w:sz w:val="18"/>
                <w:szCs w:val="18"/>
              </w:rPr>
              <w:t>、手动创建的订单，进入系统后，生成对应的</w:t>
            </w:r>
            <w:r>
              <w:rPr>
                <w:rFonts w:ascii="Book Antiqua" w:hAnsi="Book Antiqua"/>
                <w:sz w:val="18"/>
                <w:szCs w:val="18"/>
              </w:rPr>
              <w:t>“</w:t>
            </w:r>
            <w:r>
              <w:rPr>
                <w:rFonts w:ascii="Book Antiqua" w:hAnsi="Book Antiqua"/>
                <w:sz w:val="18"/>
                <w:szCs w:val="18"/>
              </w:rPr>
              <w:t>原始订单信息</w:t>
            </w:r>
            <w:r>
              <w:rPr>
                <w:rFonts w:ascii="Book Antiqua" w:hAnsi="Book Antiqua"/>
                <w:sz w:val="18"/>
                <w:szCs w:val="18"/>
              </w:rPr>
              <w:t>”</w:t>
            </w:r>
            <w:r>
              <w:rPr>
                <w:rFonts w:ascii="Book Antiqua" w:hAnsi="Book Antiqua"/>
                <w:sz w:val="18"/>
                <w:szCs w:val="18"/>
              </w:rPr>
              <w:t>和</w:t>
            </w:r>
            <w:r>
              <w:rPr>
                <w:rFonts w:ascii="Book Antiqua" w:hAnsi="Book Antiqua"/>
                <w:sz w:val="18"/>
                <w:szCs w:val="18"/>
              </w:rPr>
              <w:t>“</w:t>
            </w:r>
            <w:r>
              <w:rPr>
                <w:rFonts w:ascii="Book Antiqua" w:hAnsi="Book Antiqua"/>
                <w:sz w:val="18"/>
                <w:szCs w:val="18"/>
              </w:rPr>
              <w:t>付款单</w:t>
            </w:r>
            <w:r>
              <w:rPr>
                <w:rFonts w:ascii="Book Antiqua" w:hAnsi="Book Antiqua"/>
                <w:sz w:val="18"/>
                <w:szCs w:val="18"/>
              </w:rPr>
              <w:t>”</w:t>
            </w:r>
            <w:r>
              <w:rPr>
                <w:rFonts w:ascii="Book Antiqua" w:hAnsi="Book Antiqua" w:hint="eastAsia"/>
                <w:sz w:val="18"/>
                <w:szCs w:val="18"/>
              </w:rPr>
              <w:t>。</w:t>
            </w:r>
          </w:p>
          <w:p w14:paraId="4A99BDC1" w14:textId="77777777" w:rsidR="004837C2" w:rsidRDefault="005F3D5F">
            <w:pPr>
              <w:pStyle w:val="afb"/>
              <w:numPr>
                <w:ilvl w:val="0"/>
                <w:numId w:val="3"/>
              </w:numPr>
              <w:rPr>
                <w:rFonts w:ascii="Book Antiqua" w:hAnsi="Book Antiqua"/>
                <w:color w:val="595959" w:themeColor="text1" w:themeTint="A6"/>
                <w:sz w:val="18"/>
                <w:szCs w:val="18"/>
              </w:rPr>
            </w:pPr>
            <w:r>
              <w:rPr>
                <w:rFonts w:ascii="Book Antiqua" w:hAnsi="Book Antiqua" w:hint="eastAsia"/>
                <w:sz w:val="18"/>
                <w:szCs w:val="18"/>
              </w:rPr>
              <w:t>原始</w:t>
            </w:r>
            <w:r>
              <w:rPr>
                <w:rFonts w:ascii="Book Antiqua" w:hAnsi="Book Antiqua"/>
                <w:sz w:val="18"/>
                <w:szCs w:val="18"/>
              </w:rPr>
              <w:t>订单</w:t>
            </w:r>
            <w:r>
              <w:rPr>
                <w:rFonts w:ascii="Book Antiqua" w:hAnsi="Book Antiqua" w:hint="eastAsia"/>
                <w:color w:val="0000FF"/>
                <w:sz w:val="18"/>
                <w:szCs w:val="18"/>
              </w:rPr>
              <w:t>每</w:t>
            </w:r>
            <w:r>
              <w:rPr>
                <w:rFonts w:ascii="Book Antiqua" w:hAnsi="Book Antiqua" w:hint="eastAsia"/>
                <w:color w:val="0000FF"/>
                <w:sz w:val="18"/>
                <w:szCs w:val="18"/>
              </w:rPr>
              <w:t>5</w:t>
            </w:r>
            <w:r>
              <w:rPr>
                <w:rFonts w:ascii="Book Antiqua" w:hAnsi="Book Antiqua" w:hint="eastAsia"/>
                <w:color w:val="0000FF"/>
                <w:sz w:val="18"/>
                <w:szCs w:val="18"/>
              </w:rPr>
              <w:t>分钟</w:t>
            </w:r>
            <w:r>
              <w:rPr>
                <w:rFonts w:ascii="Book Antiqua" w:hAnsi="Book Antiqua"/>
                <w:sz w:val="18"/>
                <w:szCs w:val="18"/>
              </w:rPr>
              <w:t>跑</w:t>
            </w:r>
            <w:r>
              <w:rPr>
                <w:rFonts w:ascii="Book Antiqua" w:hAnsi="Book Antiqua" w:hint="eastAsia"/>
                <w:sz w:val="18"/>
                <w:szCs w:val="18"/>
              </w:rPr>
              <w:t>一次</w:t>
            </w:r>
            <w:r>
              <w:rPr>
                <w:rFonts w:ascii="Book Antiqua" w:hAnsi="Book Antiqua"/>
                <w:sz w:val="18"/>
                <w:szCs w:val="18"/>
              </w:rPr>
              <w:t>匹配规则，生成系统订单</w:t>
            </w:r>
            <w:r>
              <w:rPr>
                <w:rFonts w:ascii="Book Antiqua" w:hAnsi="Book Antiqua" w:hint="eastAsia"/>
                <w:sz w:val="18"/>
                <w:szCs w:val="18"/>
              </w:rPr>
              <w:t>。“原始</w:t>
            </w:r>
            <w:r>
              <w:rPr>
                <w:rFonts w:ascii="Book Antiqua" w:hAnsi="Book Antiqua"/>
                <w:sz w:val="18"/>
                <w:szCs w:val="18"/>
              </w:rPr>
              <w:t>订单</w:t>
            </w:r>
            <w:r>
              <w:rPr>
                <w:rFonts w:ascii="Book Antiqua" w:hAnsi="Book Antiqua"/>
                <w:sz w:val="18"/>
                <w:szCs w:val="18"/>
              </w:rPr>
              <w:t>”</w:t>
            </w:r>
            <w:r>
              <w:rPr>
                <w:rFonts w:ascii="Book Antiqua" w:hAnsi="Book Antiqua"/>
                <w:sz w:val="18"/>
                <w:szCs w:val="18"/>
              </w:rPr>
              <w:t>匹配</w:t>
            </w:r>
            <w:r>
              <w:rPr>
                <w:rFonts w:ascii="Book Antiqua" w:hAnsi="Book Antiqua"/>
                <w:sz w:val="18"/>
                <w:szCs w:val="18"/>
              </w:rPr>
              <w:t>“</w:t>
            </w:r>
            <w:r>
              <w:rPr>
                <w:rFonts w:ascii="Book Antiqua" w:hAnsi="Book Antiqua"/>
                <w:sz w:val="18"/>
                <w:szCs w:val="18"/>
              </w:rPr>
              <w:t>付款单</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w:t>
            </w:r>
            <w:r>
              <w:rPr>
                <w:rFonts w:ascii="Book Antiqua" w:hAnsi="Book Antiqua"/>
                <w:sz w:val="18"/>
                <w:szCs w:val="18"/>
              </w:rPr>
              <w:t>电商</w:t>
            </w:r>
            <w:r>
              <w:rPr>
                <w:rFonts w:ascii="Book Antiqua" w:hAnsi="Book Antiqua"/>
                <w:sz w:val="18"/>
                <w:szCs w:val="18"/>
              </w:rPr>
              <w:t>SKU”</w:t>
            </w:r>
            <w:r>
              <w:rPr>
                <w:rFonts w:ascii="Book Antiqua" w:hAnsi="Book Antiqua" w:hint="eastAsia"/>
                <w:sz w:val="18"/>
                <w:szCs w:val="18"/>
              </w:rPr>
              <w:t>映射成</w:t>
            </w:r>
            <w:r>
              <w:rPr>
                <w:rFonts w:ascii="Book Antiqua" w:hAnsi="Book Antiqua"/>
                <w:sz w:val="18"/>
                <w:szCs w:val="18"/>
              </w:rPr>
              <w:t>“</w:t>
            </w:r>
            <w:r>
              <w:rPr>
                <w:rFonts w:ascii="Book Antiqua" w:hAnsi="Book Antiqua"/>
                <w:sz w:val="18"/>
                <w:szCs w:val="18"/>
              </w:rPr>
              <w:t>系统</w:t>
            </w:r>
            <w:r>
              <w:rPr>
                <w:rFonts w:ascii="Book Antiqua" w:hAnsi="Book Antiqua" w:hint="eastAsia"/>
                <w:sz w:val="18"/>
                <w:szCs w:val="18"/>
              </w:rPr>
              <w:t>SKU</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“电商</w:t>
            </w:r>
            <w:r>
              <w:rPr>
                <w:rFonts w:ascii="Book Antiqua" w:hAnsi="Book Antiqua"/>
                <w:sz w:val="18"/>
                <w:szCs w:val="18"/>
              </w:rPr>
              <w:t>物流方式</w:t>
            </w:r>
            <w:r>
              <w:rPr>
                <w:rFonts w:ascii="Book Antiqua" w:hAnsi="Book Antiqua"/>
                <w:sz w:val="18"/>
                <w:szCs w:val="18"/>
              </w:rPr>
              <w:t>”</w:t>
            </w:r>
            <w:r>
              <w:rPr>
                <w:rFonts w:ascii="Book Antiqua" w:hAnsi="Book Antiqua"/>
                <w:sz w:val="18"/>
                <w:szCs w:val="18"/>
              </w:rPr>
              <w:t>映射成</w:t>
            </w:r>
            <w:r>
              <w:rPr>
                <w:rFonts w:ascii="Book Antiqua" w:hAnsi="Book Antiqua"/>
                <w:sz w:val="18"/>
                <w:szCs w:val="18"/>
              </w:rPr>
              <w:t>“</w:t>
            </w:r>
            <w:r>
              <w:rPr>
                <w:rFonts w:ascii="Book Antiqua" w:hAnsi="Book Antiqua"/>
                <w:sz w:val="18"/>
                <w:szCs w:val="18"/>
              </w:rPr>
              <w:t>系统</w:t>
            </w:r>
            <w:r>
              <w:rPr>
                <w:rFonts w:ascii="Book Antiqua" w:hAnsi="Book Antiqua" w:hint="eastAsia"/>
                <w:sz w:val="18"/>
                <w:szCs w:val="18"/>
              </w:rPr>
              <w:t>物流</w:t>
            </w:r>
            <w:r>
              <w:rPr>
                <w:rFonts w:ascii="Book Antiqua" w:hAnsi="Book Antiqua"/>
                <w:sz w:val="18"/>
                <w:szCs w:val="18"/>
              </w:rPr>
              <w:t>方式</w:t>
            </w:r>
            <w:r>
              <w:rPr>
                <w:rFonts w:ascii="Book Antiqua" w:hAnsi="Book Antiqua"/>
                <w:sz w:val="18"/>
                <w:szCs w:val="18"/>
              </w:rPr>
              <w:t>”</w:t>
            </w:r>
            <w:r>
              <w:rPr>
                <w:rFonts w:ascii="Book Antiqua" w:hAnsi="Book Antiqua" w:hint="eastAsia"/>
                <w:sz w:val="18"/>
                <w:szCs w:val="18"/>
              </w:rPr>
              <w:t>。</w:t>
            </w:r>
          </w:p>
          <w:p w14:paraId="07117DB8" w14:textId="77777777" w:rsidR="004837C2" w:rsidRDefault="005F3D5F">
            <w:pPr>
              <w:pStyle w:val="afb"/>
              <w:numPr>
                <w:ilvl w:val="0"/>
                <w:numId w:val="3"/>
              </w:numPr>
              <w:rPr>
                <w:rFonts w:ascii="Book Antiqua" w:hAnsi="Book Antiqua"/>
                <w:color w:val="595959" w:themeColor="text1" w:themeTint="A6"/>
                <w:sz w:val="18"/>
                <w:szCs w:val="18"/>
              </w:rPr>
            </w:pPr>
            <w:r>
              <w:rPr>
                <w:rFonts w:ascii="Book Antiqua" w:hAnsi="Book Antiqua" w:hint="eastAsia"/>
                <w:sz w:val="18"/>
                <w:szCs w:val="18"/>
              </w:rPr>
              <w:t>系统</w:t>
            </w:r>
            <w:r>
              <w:rPr>
                <w:rFonts w:ascii="Book Antiqua" w:hAnsi="Book Antiqua"/>
                <w:sz w:val="18"/>
                <w:szCs w:val="18"/>
              </w:rPr>
              <w:t>订单</w:t>
            </w:r>
            <w:r>
              <w:rPr>
                <w:rFonts w:ascii="Book Antiqua" w:hAnsi="Book Antiqua" w:hint="eastAsia"/>
                <w:color w:val="0000FF"/>
                <w:sz w:val="18"/>
                <w:szCs w:val="18"/>
              </w:rPr>
              <w:t>每</w:t>
            </w:r>
            <w:r>
              <w:rPr>
                <w:rFonts w:ascii="Book Antiqua" w:hAnsi="Book Antiqua" w:hint="eastAsia"/>
                <w:color w:val="0000FF"/>
                <w:sz w:val="18"/>
                <w:szCs w:val="18"/>
              </w:rPr>
              <w:t>5</w:t>
            </w:r>
            <w:r>
              <w:rPr>
                <w:rFonts w:ascii="Book Antiqua" w:hAnsi="Book Antiqua" w:hint="eastAsia"/>
                <w:color w:val="0000FF"/>
                <w:sz w:val="18"/>
                <w:szCs w:val="18"/>
              </w:rPr>
              <w:t>分钟</w:t>
            </w:r>
            <w:r>
              <w:rPr>
                <w:rFonts w:ascii="Book Antiqua" w:hAnsi="Book Antiqua" w:hint="eastAsia"/>
                <w:sz w:val="18"/>
                <w:szCs w:val="18"/>
              </w:rPr>
              <w:t>跑一次</w:t>
            </w:r>
            <w:r>
              <w:rPr>
                <w:rFonts w:ascii="Book Antiqua" w:hAnsi="Book Antiqua"/>
                <w:sz w:val="18"/>
                <w:szCs w:val="18"/>
              </w:rPr>
              <w:t>订单规则</w:t>
            </w:r>
            <w:r>
              <w:rPr>
                <w:rFonts w:ascii="Book Antiqua" w:hAnsi="Book Antiqua" w:hint="eastAsia"/>
                <w:sz w:val="18"/>
                <w:szCs w:val="18"/>
              </w:rPr>
              <w:t>，</w:t>
            </w:r>
            <w:r>
              <w:rPr>
                <w:rFonts w:ascii="Book Antiqua" w:hAnsi="Book Antiqua"/>
                <w:color w:val="0000FF"/>
                <w:sz w:val="18"/>
                <w:szCs w:val="18"/>
              </w:rPr>
              <w:t>按付款时间</w:t>
            </w:r>
            <w:r>
              <w:rPr>
                <w:rFonts w:ascii="Book Antiqua" w:hAnsi="Book Antiqua" w:hint="eastAsia"/>
                <w:color w:val="0000FF"/>
                <w:sz w:val="18"/>
                <w:szCs w:val="18"/>
              </w:rPr>
              <w:t>顺序</w:t>
            </w:r>
            <w:r>
              <w:rPr>
                <w:rFonts w:ascii="Book Antiqua" w:hAnsi="Book Antiqua"/>
                <w:color w:val="0000FF"/>
                <w:sz w:val="18"/>
                <w:szCs w:val="18"/>
              </w:rPr>
              <w:t>跑订单规则</w:t>
            </w:r>
            <w:r>
              <w:rPr>
                <w:rFonts w:ascii="Book Antiqua" w:hAnsi="Book Antiqua"/>
                <w:sz w:val="18"/>
                <w:szCs w:val="18"/>
              </w:rPr>
              <w:t>，先支付的订单，先</w:t>
            </w:r>
            <w:r>
              <w:rPr>
                <w:rFonts w:ascii="Book Antiqua" w:hAnsi="Book Antiqua" w:hint="eastAsia"/>
                <w:sz w:val="18"/>
                <w:szCs w:val="18"/>
              </w:rPr>
              <w:t>进行</w:t>
            </w:r>
            <w:r>
              <w:rPr>
                <w:rFonts w:ascii="Book Antiqua" w:hAnsi="Book Antiqua"/>
                <w:sz w:val="18"/>
                <w:szCs w:val="18"/>
              </w:rPr>
              <w:t>配货发货。</w:t>
            </w:r>
            <w:r>
              <w:rPr>
                <w:rFonts w:ascii="Book Antiqua" w:hAnsi="Book Antiqua" w:hint="eastAsia"/>
                <w:sz w:val="18"/>
                <w:szCs w:val="18"/>
              </w:rPr>
              <w:t>跑</w:t>
            </w:r>
            <w:r>
              <w:rPr>
                <w:rFonts w:ascii="Book Antiqua" w:hAnsi="Book Antiqua"/>
                <w:sz w:val="18"/>
                <w:szCs w:val="18"/>
              </w:rPr>
              <w:t>“</w:t>
            </w:r>
            <w:r>
              <w:rPr>
                <w:rFonts w:ascii="Book Antiqua" w:hAnsi="Book Antiqua"/>
                <w:sz w:val="18"/>
                <w:szCs w:val="18"/>
              </w:rPr>
              <w:t>订单问题规则</w:t>
            </w:r>
            <w:r>
              <w:rPr>
                <w:rFonts w:ascii="Book Antiqua" w:hAnsi="Book Antiqua"/>
                <w:sz w:val="18"/>
                <w:szCs w:val="18"/>
              </w:rPr>
              <w:t>”“</w:t>
            </w:r>
            <w:r>
              <w:rPr>
                <w:rFonts w:ascii="Book Antiqua" w:hAnsi="Book Antiqua" w:hint="eastAsia"/>
                <w:sz w:val="18"/>
                <w:szCs w:val="18"/>
              </w:rPr>
              <w:t>匹配</w:t>
            </w:r>
            <w:r>
              <w:rPr>
                <w:rFonts w:ascii="Book Antiqua" w:hAnsi="Book Antiqua"/>
                <w:sz w:val="18"/>
                <w:szCs w:val="18"/>
              </w:rPr>
              <w:t>仓库规则</w:t>
            </w:r>
            <w:r>
              <w:rPr>
                <w:rFonts w:ascii="Book Antiqua" w:hAnsi="Book Antiqua"/>
                <w:sz w:val="18"/>
                <w:szCs w:val="18"/>
              </w:rPr>
              <w:t>”“</w:t>
            </w:r>
            <w:r>
              <w:rPr>
                <w:rFonts w:ascii="Book Antiqua" w:hAnsi="Book Antiqua"/>
                <w:sz w:val="18"/>
                <w:szCs w:val="18"/>
              </w:rPr>
              <w:t>匹配物流规则</w:t>
            </w:r>
            <w:r>
              <w:rPr>
                <w:rFonts w:ascii="Book Antiqua" w:hAnsi="Book Antiqua"/>
                <w:sz w:val="18"/>
                <w:szCs w:val="18"/>
              </w:rPr>
              <w:t>”</w:t>
            </w:r>
            <w:r>
              <w:rPr>
                <w:rFonts w:ascii="Book Antiqua" w:hAnsi="Book Antiqua" w:hint="eastAsia"/>
                <w:sz w:val="18"/>
                <w:szCs w:val="18"/>
              </w:rPr>
              <w:t>生成</w:t>
            </w:r>
            <w:r>
              <w:rPr>
                <w:rFonts w:ascii="Book Antiqua" w:hAnsi="Book Antiqua"/>
                <w:sz w:val="18"/>
                <w:szCs w:val="18"/>
              </w:rPr>
              <w:t>配货单</w:t>
            </w:r>
            <w:r>
              <w:rPr>
                <w:rFonts w:ascii="Book Antiqua" w:hAnsi="Book Antiqua" w:hint="eastAsia"/>
                <w:sz w:val="18"/>
                <w:szCs w:val="18"/>
              </w:rPr>
              <w:t>。生成</w:t>
            </w:r>
            <w:r>
              <w:rPr>
                <w:rFonts w:ascii="Book Antiqua" w:hAnsi="Book Antiqua"/>
                <w:sz w:val="18"/>
                <w:szCs w:val="18"/>
              </w:rPr>
              <w:t>配货</w:t>
            </w:r>
            <w:r>
              <w:rPr>
                <w:rFonts w:ascii="Book Antiqua" w:hAnsi="Book Antiqua" w:hint="eastAsia"/>
                <w:sz w:val="18"/>
                <w:szCs w:val="18"/>
              </w:rPr>
              <w:t>单</w:t>
            </w:r>
            <w:r>
              <w:rPr>
                <w:rFonts w:ascii="Book Antiqua" w:hAnsi="Book Antiqua"/>
                <w:sz w:val="18"/>
                <w:szCs w:val="18"/>
              </w:rPr>
              <w:t>后，占用仓库库存。</w:t>
            </w:r>
          </w:p>
          <w:p w14:paraId="45109ED6" w14:textId="77777777" w:rsidR="004837C2" w:rsidRDefault="005F3D5F">
            <w:pPr>
              <w:pStyle w:val="afb"/>
              <w:numPr>
                <w:ilvl w:val="0"/>
                <w:numId w:val="3"/>
              </w:numPr>
              <w:rPr>
                <w:rFonts w:ascii="Book Antiqua" w:hAnsi="Book Antiqua"/>
                <w:color w:val="595959" w:themeColor="text1" w:themeTint="A6"/>
                <w:sz w:val="18"/>
                <w:szCs w:val="18"/>
              </w:rPr>
            </w:pPr>
            <w:r>
              <w:rPr>
                <w:rFonts w:ascii="Book Antiqua" w:hAnsi="Book Antiqua" w:hint="eastAsia"/>
                <w:sz w:val="18"/>
                <w:szCs w:val="18"/>
              </w:rPr>
              <w:t>订单匹配</w:t>
            </w:r>
            <w:r>
              <w:rPr>
                <w:rFonts w:ascii="Book Antiqua" w:hAnsi="Book Antiqua"/>
                <w:sz w:val="18"/>
                <w:szCs w:val="18"/>
              </w:rPr>
              <w:t>上物流时</w:t>
            </w:r>
            <w:r>
              <w:rPr>
                <w:rFonts w:ascii="Book Antiqua" w:hAnsi="Book Antiqua"/>
                <w:sz w:val="18"/>
                <w:szCs w:val="18"/>
              </w:rPr>
              <w:t xml:space="preserve">or </w:t>
            </w:r>
            <w:r>
              <w:rPr>
                <w:rFonts w:ascii="Book Antiqua" w:hAnsi="Book Antiqua" w:hint="eastAsia"/>
                <w:sz w:val="18"/>
                <w:szCs w:val="18"/>
              </w:rPr>
              <w:t>人工</w:t>
            </w:r>
            <w:r>
              <w:rPr>
                <w:rFonts w:ascii="Book Antiqua" w:hAnsi="Book Antiqua"/>
                <w:sz w:val="18"/>
                <w:szCs w:val="18"/>
              </w:rPr>
              <w:t>编辑选择物流</w:t>
            </w:r>
            <w:r>
              <w:rPr>
                <w:rFonts w:ascii="Book Antiqua" w:hAnsi="Book Antiqua" w:hint="eastAsia"/>
                <w:sz w:val="18"/>
                <w:szCs w:val="18"/>
              </w:rPr>
              <w:t>时</w:t>
            </w:r>
            <w:r>
              <w:rPr>
                <w:rFonts w:ascii="Book Antiqua" w:hAnsi="Book Antiqua"/>
                <w:sz w:val="18"/>
                <w:szCs w:val="18"/>
              </w:rPr>
              <w:t>，若</w:t>
            </w:r>
            <w:r>
              <w:rPr>
                <w:rFonts w:ascii="Book Antiqua" w:hAnsi="Book Antiqua" w:hint="eastAsia"/>
                <w:sz w:val="18"/>
                <w:szCs w:val="18"/>
              </w:rPr>
              <w:t>为</w:t>
            </w:r>
            <w:r>
              <w:rPr>
                <w:rFonts w:ascii="Book Antiqua" w:hAnsi="Book Antiqua"/>
                <w:sz w:val="18"/>
                <w:szCs w:val="18"/>
              </w:rPr>
              <w:t>速贸仓储的订单，</w:t>
            </w:r>
            <w:r>
              <w:rPr>
                <w:rFonts w:ascii="Book Antiqua" w:hAnsi="Book Antiqua" w:hint="eastAsia"/>
                <w:sz w:val="18"/>
                <w:szCs w:val="18"/>
              </w:rPr>
              <w:t>则</w:t>
            </w:r>
            <w:r>
              <w:rPr>
                <w:rFonts w:ascii="Book Antiqua" w:hAnsi="Book Antiqua"/>
                <w:sz w:val="18"/>
                <w:szCs w:val="18"/>
              </w:rPr>
              <w:t>自动获取派送运费</w:t>
            </w:r>
            <w:r>
              <w:rPr>
                <w:rFonts w:ascii="Book Antiqua" w:hAnsi="Book Antiqua" w:hint="eastAsia"/>
                <w:sz w:val="18"/>
                <w:szCs w:val="18"/>
              </w:rPr>
              <w:t>；</w:t>
            </w:r>
            <w:r>
              <w:rPr>
                <w:rFonts w:ascii="Book Antiqua" w:hAnsi="Book Antiqua"/>
                <w:sz w:val="18"/>
                <w:szCs w:val="18"/>
              </w:rPr>
              <w:t>若无第三方仓订单，则派送运费默认为</w:t>
            </w:r>
            <w:r>
              <w:rPr>
                <w:rFonts w:ascii="Book Antiqua" w:hAnsi="Book Antiqua" w:hint="eastAsia"/>
                <w:sz w:val="18"/>
                <w:szCs w:val="18"/>
              </w:rPr>
              <w:t>0</w:t>
            </w:r>
            <w:r>
              <w:rPr>
                <w:rFonts w:ascii="Book Antiqua" w:hAnsi="Book Antiqua" w:hint="eastAsia"/>
                <w:sz w:val="18"/>
                <w:szCs w:val="18"/>
              </w:rPr>
              <w:t>。</w:t>
            </w:r>
          </w:p>
          <w:p w14:paraId="29AA4AEA" w14:textId="77777777" w:rsidR="004837C2" w:rsidRDefault="005F3D5F">
            <w:pPr>
              <w:pStyle w:val="afb"/>
              <w:numPr>
                <w:ilvl w:val="0"/>
                <w:numId w:val="3"/>
              </w:numPr>
              <w:rPr>
                <w:rFonts w:ascii="Book Antiqua" w:hAnsi="Book Antiqua"/>
                <w:color w:val="595959" w:themeColor="text1" w:themeTint="A6"/>
                <w:sz w:val="18"/>
                <w:szCs w:val="18"/>
              </w:rPr>
            </w:pPr>
            <w:r>
              <w:rPr>
                <w:rFonts w:ascii="Book Antiqua" w:hAnsi="Book Antiqua"/>
                <w:sz w:val="18"/>
                <w:szCs w:val="18"/>
              </w:rPr>
              <w:t>若</w:t>
            </w:r>
            <w:r>
              <w:rPr>
                <w:rFonts w:ascii="Book Antiqua" w:hAnsi="Book Antiqua" w:hint="eastAsia"/>
                <w:sz w:val="18"/>
                <w:szCs w:val="18"/>
              </w:rPr>
              <w:t>跑</w:t>
            </w:r>
            <w:r>
              <w:rPr>
                <w:rFonts w:ascii="Book Antiqua" w:hAnsi="Book Antiqua"/>
                <w:sz w:val="18"/>
                <w:szCs w:val="18"/>
              </w:rPr>
              <w:t>订单</w:t>
            </w:r>
            <w:r>
              <w:rPr>
                <w:rFonts w:ascii="Book Antiqua" w:hAnsi="Book Antiqua" w:hint="eastAsia"/>
                <w:sz w:val="18"/>
                <w:szCs w:val="18"/>
              </w:rPr>
              <w:t>问题</w:t>
            </w:r>
            <w:r>
              <w:rPr>
                <w:rFonts w:ascii="Book Antiqua" w:hAnsi="Book Antiqua"/>
                <w:sz w:val="18"/>
                <w:szCs w:val="18"/>
              </w:rPr>
              <w:t>规则校验出问题，跑匹配</w:t>
            </w:r>
            <w:r>
              <w:rPr>
                <w:rFonts w:ascii="Book Antiqua" w:hAnsi="Book Antiqua" w:hint="eastAsia"/>
                <w:sz w:val="18"/>
                <w:szCs w:val="18"/>
              </w:rPr>
              <w:t>仓库</w:t>
            </w:r>
            <w:r>
              <w:rPr>
                <w:rFonts w:ascii="Book Antiqua" w:hAnsi="Book Antiqua"/>
                <w:sz w:val="18"/>
                <w:szCs w:val="18"/>
              </w:rPr>
              <w:t>物流规则</w:t>
            </w:r>
            <w:r>
              <w:rPr>
                <w:rFonts w:ascii="Book Antiqua" w:hAnsi="Book Antiqua" w:hint="eastAsia"/>
                <w:sz w:val="18"/>
                <w:szCs w:val="18"/>
              </w:rPr>
              <w:t>失败</w:t>
            </w:r>
            <w:r>
              <w:rPr>
                <w:rFonts w:ascii="Book Antiqua" w:hAnsi="Book Antiqua"/>
                <w:sz w:val="18"/>
                <w:szCs w:val="18"/>
              </w:rPr>
              <w:t>，</w:t>
            </w:r>
            <w:r>
              <w:rPr>
                <w:rFonts w:ascii="Book Antiqua" w:hAnsi="Book Antiqua" w:hint="eastAsia"/>
                <w:sz w:val="18"/>
                <w:szCs w:val="18"/>
              </w:rPr>
              <w:t>则</w:t>
            </w:r>
            <w:r>
              <w:rPr>
                <w:rFonts w:ascii="Book Antiqua" w:hAnsi="Book Antiqua"/>
                <w:sz w:val="18"/>
                <w:szCs w:val="18"/>
              </w:rPr>
              <w:t>订单由人工进行</w:t>
            </w:r>
            <w:r>
              <w:rPr>
                <w:rFonts w:ascii="Book Antiqua" w:hAnsi="Book Antiqua" w:hint="eastAsia"/>
                <w:sz w:val="18"/>
                <w:szCs w:val="18"/>
              </w:rPr>
              <w:t>处理，</w:t>
            </w:r>
            <w:r>
              <w:rPr>
                <w:rFonts w:ascii="Book Antiqua" w:hAnsi="Book Antiqua"/>
                <w:sz w:val="18"/>
                <w:szCs w:val="18"/>
              </w:rPr>
              <w:t>处理完毕后，在跑规则校验一边</w:t>
            </w:r>
            <w:r>
              <w:rPr>
                <w:rFonts w:ascii="Book Antiqua" w:hAnsi="Book Antiqua" w:hint="eastAsia"/>
                <w:sz w:val="18"/>
                <w:szCs w:val="18"/>
              </w:rPr>
              <w:t>，没</w:t>
            </w:r>
            <w:r>
              <w:rPr>
                <w:rFonts w:ascii="Book Antiqua" w:hAnsi="Book Antiqua"/>
                <w:sz w:val="18"/>
                <w:szCs w:val="18"/>
              </w:rPr>
              <w:t>问题，则生成配货单。</w:t>
            </w:r>
          </w:p>
          <w:p w14:paraId="0508BE51" w14:textId="77777777" w:rsidR="004837C2" w:rsidRDefault="005F3D5F">
            <w:pPr>
              <w:pStyle w:val="afb"/>
              <w:numPr>
                <w:ilvl w:val="0"/>
                <w:numId w:val="3"/>
              </w:numPr>
              <w:rPr>
                <w:rFonts w:ascii="Book Antiqua" w:hAnsi="Book Antiqua"/>
                <w:color w:val="595959" w:themeColor="text1" w:themeTint="A6"/>
                <w:sz w:val="18"/>
                <w:szCs w:val="18"/>
              </w:rPr>
            </w:pPr>
            <w:r>
              <w:rPr>
                <w:rFonts w:ascii="Book Antiqua" w:hAnsi="Book Antiqua" w:hint="eastAsia"/>
                <w:sz w:val="18"/>
                <w:szCs w:val="18"/>
              </w:rPr>
              <w:t>配货</w:t>
            </w:r>
            <w:r>
              <w:rPr>
                <w:rFonts w:ascii="Book Antiqua" w:hAnsi="Book Antiqua"/>
                <w:sz w:val="18"/>
                <w:szCs w:val="18"/>
              </w:rPr>
              <w:t>单</w:t>
            </w:r>
            <w:r>
              <w:rPr>
                <w:rFonts w:ascii="Book Antiqua" w:hAnsi="Book Antiqua" w:hint="eastAsia"/>
                <w:color w:val="0000FF"/>
                <w:sz w:val="18"/>
                <w:szCs w:val="18"/>
              </w:rPr>
              <w:t>每</w:t>
            </w:r>
            <w:r>
              <w:rPr>
                <w:rFonts w:ascii="Book Antiqua" w:hAnsi="Book Antiqua" w:hint="eastAsia"/>
                <w:color w:val="0000FF"/>
                <w:sz w:val="18"/>
                <w:szCs w:val="18"/>
              </w:rPr>
              <w:t>5</w:t>
            </w:r>
            <w:r>
              <w:rPr>
                <w:rFonts w:ascii="Book Antiqua" w:hAnsi="Book Antiqua" w:hint="eastAsia"/>
                <w:color w:val="0000FF"/>
                <w:sz w:val="18"/>
                <w:szCs w:val="18"/>
              </w:rPr>
              <w:t>分钟</w:t>
            </w:r>
            <w:r>
              <w:rPr>
                <w:rFonts w:ascii="Book Antiqua" w:hAnsi="Book Antiqua"/>
                <w:sz w:val="18"/>
                <w:szCs w:val="18"/>
              </w:rPr>
              <w:t>同步</w:t>
            </w:r>
            <w:r>
              <w:rPr>
                <w:rFonts w:ascii="Book Antiqua" w:hAnsi="Book Antiqua" w:hint="eastAsia"/>
                <w:sz w:val="18"/>
                <w:szCs w:val="18"/>
              </w:rPr>
              <w:t>一次</w:t>
            </w:r>
            <w:r>
              <w:rPr>
                <w:rFonts w:ascii="Book Antiqua" w:hAnsi="Book Antiqua"/>
                <w:sz w:val="18"/>
                <w:szCs w:val="18"/>
              </w:rPr>
              <w:t>到仓库</w:t>
            </w:r>
            <w:r>
              <w:rPr>
                <w:rFonts w:ascii="Book Antiqua" w:hAnsi="Book Antiqua" w:hint="eastAsia"/>
                <w:sz w:val="18"/>
                <w:szCs w:val="18"/>
              </w:rPr>
              <w:t>，</w:t>
            </w:r>
            <w:r>
              <w:rPr>
                <w:rFonts w:ascii="Book Antiqua" w:hAnsi="Book Antiqua"/>
                <w:sz w:val="18"/>
                <w:szCs w:val="18"/>
              </w:rPr>
              <w:t>并从仓库获取物流跟踪号</w:t>
            </w:r>
            <w:r>
              <w:rPr>
                <w:rFonts w:ascii="Book Antiqua" w:hAnsi="Book Antiqua" w:hint="eastAsia"/>
                <w:sz w:val="18"/>
                <w:szCs w:val="18"/>
              </w:rPr>
              <w:t>，同时</w:t>
            </w:r>
            <w:r>
              <w:rPr>
                <w:rFonts w:ascii="Book Antiqua" w:hAnsi="Book Antiqua"/>
                <w:sz w:val="18"/>
                <w:szCs w:val="18"/>
              </w:rPr>
              <w:t>将</w:t>
            </w:r>
            <w:r>
              <w:rPr>
                <w:rFonts w:ascii="Book Antiqua" w:hAnsi="Book Antiqua" w:hint="eastAsia"/>
                <w:sz w:val="18"/>
                <w:szCs w:val="18"/>
              </w:rPr>
              <w:t>未</w:t>
            </w:r>
            <w:r>
              <w:rPr>
                <w:rFonts w:ascii="Book Antiqua" w:hAnsi="Book Antiqua"/>
                <w:sz w:val="18"/>
                <w:szCs w:val="18"/>
              </w:rPr>
              <w:t>同步的跟踪号</w:t>
            </w:r>
            <w:r>
              <w:rPr>
                <w:rFonts w:ascii="Book Antiqua" w:hAnsi="Book Antiqua" w:hint="eastAsia"/>
                <w:sz w:val="18"/>
                <w:szCs w:val="18"/>
              </w:rPr>
              <w:t>回传</w:t>
            </w:r>
            <w:r>
              <w:rPr>
                <w:rFonts w:ascii="Book Antiqua" w:hAnsi="Book Antiqua"/>
                <w:sz w:val="18"/>
                <w:szCs w:val="18"/>
              </w:rPr>
              <w:t>到电商平台。</w:t>
            </w:r>
          </w:p>
        </w:tc>
      </w:tr>
      <w:tr w:rsidR="004837C2" w14:paraId="20ABA546" w14:textId="77777777">
        <w:trPr>
          <w:trHeight w:val="211"/>
          <w:jc w:val="center"/>
        </w:trPr>
        <w:tc>
          <w:tcPr>
            <w:tcW w:w="1583" w:type="dxa"/>
            <w:shd w:val="clear" w:color="auto" w:fill="F8F8F8"/>
            <w:vAlign w:val="center"/>
          </w:tcPr>
          <w:p w14:paraId="4A845977"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5268FC80" w14:textId="77777777" w:rsidR="004837C2" w:rsidRDefault="005F3D5F">
            <w:pPr>
              <w:rPr>
                <w:rFonts w:ascii="Book Antiqua" w:hAnsi="Book Antiqua"/>
                <w:sz w:val="18"/>
                <w:szCs w:val="18"/>
              </w:rPr>
            </w:pPr>
            <w:r>
              <w:rPr>
                <w:noProof/>
              </w:rPr>
              <w:drawing>
                <wp:inline distT="0" distB="0" distL="0" distR="0" wp14:anchorId="492094C6" wp14:editId="01F85C5B">
                  <wp:extent cx="4629785" cy="4138295"/>
                  <wp:effectExtent l="0" t="0" r="18415" b="14605"/>
                  <wp:docPr id="78" name="图片 78" descr="https://uploader.shimo.im/f/S0lALGKuakox8uIl.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s://uploader.shimo.im/f/S0lALGKuakox8uIl.png!thumbnai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639737" cy="4147643"/>
                          </a:xfrm>
                          <a:prstGeom prst="rect">
                            <a:avLst/>
                          </a:prstGeom>
                          <a:noFill/>
                          <a:ln>
                            <a:noFill/>
                          </a:ln>
                        </pic:spPr>
                      </pic:pic>
                    </a:graphicData>
                  </a:graphic>
                </wp:inline>
              </w:drawing>
            </w:r>
          </w:p>
        </w:tc>
      </w:tr>
      <w:tr w:rsidR="004837C2" w14:paraId="55EC27DA" w14:textId="77777777">
        <w:trPr>
          <w:trHeight w:val="363"/>
          <w:jc w:val="center"/>
        </w:trPr>
        <w:tc>
          <w:tcPr>
            <w:tcW w:w="1583" w:type="dxa"/>
            <w:shd w:val="clear" w:color="auto" w:fill="F8F8F8"/>
            <w:vAlign w:val="center"/>
          </w:tcPr>
          <w:p w14:paraId="73F0420C"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说明</w:t>
            </w:r>
          </w:p>
        </w:tc>
        <w:tc>
          <w:tcPr>
            <w:tcW w:w="7529" w:type="dxa"/>
          </w:tcPr>
          <w:p w14:paraId="6322BB78" w14:textId="77777777" w:rsidR="004837C2" w:rsidRDefault="005F3D5F">
            <w:pPr>
              <w:pStyle w:val="afb"/>
              <w:numPr>
                <w:ilvl w:val="0"/>
                <w:numId w:val="4"/>
              </w:numPr>
            </w:pPr>
            <w:r>
              <w:t>匹配仓库规则，</w:t>
            </w:r>
            <w:r>
              <w:rPr>
                <w:rFonts w:hint="eastAsia"/>
              </w:rPr>
              <w:t>优先判断“是否</w:t>
            </w:r>
            <w:r>
              <w:t>指定了仓库，指定仓库是否可用</w:t>
            </w:r>
            <w:r>
              <w:rPr>
                <w:rFonts w:hint="eastAsia"/>
              </w:rPr>
              <w:t>”</w:t>
            </w:r>
            <w:r>
              <w:t>，即</w:t>
            </w:r>
            <w:r>
              <w:rPr>
                <w:rFonts w:hint="eastAsia"/>
              </w:rPr>
              <w:t>该</w:t>
            </w:r>
            <w:r>
              <w:t>订单中的产品</w:t>
            </w:r>
            <w:r>
              <w:rPr>
                <w:rFonts w:hint="eastAsia"/>
              </w:rPr>
              <w:t>都</w:t>
            </w:r>
            <w:r>
              <w:t>在该仓库</w:t>
            </w:r>
            <w:r>
              <w:rPr>
                <w:rFonts w:hint="eastAsia"/>
              </w:rPr>
              <w:t>中</w:t>
            </w:r>
            <w:r>
              <w:t>是否有足够的可发货库存；</w:t>
            </w:r>
            <w:r>
              <w:rPr>
                <w:rFonts w:hint="eastAsia"/>
              </w:rPr>
              <w:t>否</w:t>
            </w:r>
            <w:r>
              <w:t>则跑系统设置的</w:t>
            </w:r>
            <w:r>
              <w:t>“</w:t>
            </w:r>
            <w:r>
              <w:rPr>
                <w:rFonts w:hint="eastAsia"/>
              </w:rPr>
              <w:t>仓库</w:t>
            </w:r>
            <w:r>
              <w:t>匹配规则</w:t>
            </w:r>
            <w:r>
              <w:t>”</w:t>
            </w:r>
            <w:r>
              <w:t>；</w:t>
            </w:r>
            <w:r>
              <w:rPr>
                <w:rFonts w:hint="eastAsia"/>
              </w:rPr>
              <w:t>物流</w:t>
            </w:r>
            <w:r>
              <w:t>同理；</w:t>
            </w:r>
          </w:p>
          <w:p w14:paraId="467EE733" w14:textId="77777777" w:rsidR="004837C2" w:rsidRDefault="004837C2"/>
          <w:p w14:paraId="0D786BFE" w14:textId="77777777" w:rsidR="004837C2" w:rsidRDefault="005F3D5F">
            <w:pPr>
              <w:rPr>
                <w:i/>
              </w:rPr>
            </w:pPr>
            <w:r>
              <w:rPr>
                <w:rFonts w:hint="eastAsia"/>
                <w:b/>
                <w:i/>
              </w:rPr>
              <w:t>备注</w:t>
            </w:r>
            <w:r>
              <w:rPr>
                <w:i/>
              </w:rPr>
              <w:t>：</w:t>
            </w:r>
            <w:r>
              <w:rPr>
                <w:i/>
              </w:rPr>
              <w:t>”</w:t>
            </w:r>
            <w:r>
              <w:rPr>
                <w:i/>
              </w:rPr>
              <w:t>指定</w:t>
            </w:r>
            <w:r>
              <w:rPr>
                <w:rFonts w:hint="eastAsia"/>
                <w:i/>
              </w:rPr>
              <w:t>仓库</w:t>
            </w:r>
            <w:r>
              <w:rPr>
                <w:i/>
              </w:rPr>
              <w:t>、指定物流</w:t>
            </w:r>
            <w:r>
              <w:rPr>
                <w:i/>
              </w:rPr>
              <w:t>”</w:t>
            </w:r>
            <w:r>
              <w:rPr>
                <w:rFonts w:hint="eastAsia"/>
                <w:i/>
              </w:rPr>
              <w:t>指</w:t>
            </w:r>
            <w:r>
              <w:rPr>
                <w:i/>
              </w:rPr>
              <w:t>抓取的</w:t>
            </w:r>
            <w:r>
              <w:rPr>
                <w:rFonts w:hint="eastAsia"/>
                <w:i/>
              </w:rPr>
              <w:t>订单已</w:t>
            </w:r>
            <w:r>
              <w:rPr>
                <w:i/>
              </w:rPr>
              <w:t>有仓库和物流信息，</w:t>
            </w:r>
            <w:r>
              <w:rPr>
                <w:rFonts w:hint="eastAsia"/>
                <w:i/>
              </w:rPr>
              <w:t>创建订单</w:t>
            </w:r>
          </w:p>
          <w:p w14:paraId="5FD3A84B" w14:textId="77777777" w:rsidR="004837C2" w:rsidRDefault="005F3D5F">
            <w:r>
              <w:rPr>
                <w:i/>
              </w:rPr>
              <w:t>or</w:t>
            </w:r>
            <w:r>
              <w:rPr>
                <w:i/>
              </w:rPr>
              <w:t>导入订单时已选好了</w:t>
            </w:r>
            <w:r>
              <w:rPr>
                <w:rFonts w:hint="eastAsia"/>
                <w:i/>
              </w:rPr>
              <w:t>仓库</w:t>
            </w:r>
            <w:r>
              <w:rPr>
                <w:i/>
              </w:rPr>
              <w:t>、物流信息。</w:t>
            </w:r>
          </w:p>
        </w:tc>
      </w:tr>
      <w:tr w:rsidR="004837C2" w14:paraId="2515AEC1" w14:textId="77777777">
        <w:trPr>
          <w:trHeight w:val="321"/>
          <w:jc w:val="center"/>
        </w:trPr>
        <w:tc>
          <w:tcPr>
            <w:tcW w:w="1583" w:type="dxa"/>
            <w:shd w:val="clear" w:color="auto" w:fill="F8F8F8"/>
            <w:vAlign w:val="center"/>
          </w:tcPr>
          <w:p w14:paraId="5FC1B188" w14:textId="77777777" w:rsidR="004837C2" w:rsidRDefault="005F3D5F">
            <w:pPr>
              <w:rPr>
                <w:rFonts w:ascii="Book Antiqua" w:hAnsi="Book Antiqua"/>
                <w:sz w:val="18"/>
                <w:szCs w:val="18"/>
              </w:rPr>
            </w:pPr>
            <w:r>
              <w:rPr>
                <w:rFonts w:ascii="Book Antiqua" w:hAnsi="Book Antiqua"/>
                <w:sz w:val="18"/>
                <w:szCs w:val="18"/>
              </w:rPr>
              <w:lastRenderedPageBreak/>
              <w:t>注意和问题</w:t>
            </w:r>
          </w:p>
        </w:tc>
        <w:tc>
          <w:tcPr>
            <w:tcW w:w="7529" w:type="dxa"/>
          </w:tcPr>
          <w:p w14:paraId="24C4985B" w14:textId="77777777" w:rsidR="004837C2" w:rsidRDefault="004837C2">
            <w:pPr>
              <w:rPr>
                <w:rFonts w:ascii="Book Antiqua" w:hAnsi="Book Antiqua"/>
                <w:sz w:val="18"/>
                <w:szCs w:val="18"/>
              </w:rPr>
            </w:pPr>
          </w:p>
        </w:tc>
      </w:tr>
    </w:tbl>
    <w:p w14:paraId="4BDDF7D5" w14:textId="77777777" w:rsidR="004837C2" w:rsidRDefault="004837C2"/>
    <w:p w14:paraId="1D79786E" w14:textId="77777777" w:rsidR="004837C2" w:rsidRDefault="004837C2"/>
    <w:p w14:paraId="580DC377" w14:textId="77777777" w:rsidR="004837C2" w:rsidRDefault="005F3D5F">
      <w:pPr>
        <w:pStyle w:val="2"/>
        <w:numPr>
          <w:ilvl w:val="1"/>
          <w:numId w:val="1"/>
        </w:numPr>
        <w:spacing w:before="175" w:after="175"/>
        <w:rPr>
          <w:rFonts w:ascii="黑体" w:eastAsia="黑体" w:hAnsi="黑体"/>
          <w:szCs w:val="28"/>
        </w:rPr>
      </w:pPr>
      <w:bookmarkStart w:id="41" w:name="_Toc12719524"/>
      <w:r>
        <w:rPr>
          <w:rFonts w:ascii="黑体" w:eastAsia="黑体" w:hAnsi="黑体" w:hint="eastAsia"/>
          <w:szCs w:val="28"/>
        </w:rPr>
        <w:t>功能用例</w:t>
      </w:r>
      <w:bookmarkEnd w:id="41"/>
    </w:p>
    <w:p w14:paraId="23108C37" w14:textId="77777777" w:rsidR="004837C2" w:rsidRDefault="005F3D5F">
      <w:pPr>
        <w:pStyle w:val="3"/>
        <w:numPr>
          <w:ilvl w:val="2"/>
          <w:numId w:val="1"/>
        </w:numPr>
        <w:rPr>
          <w:rFonts w:ascii="黑体" w:eastAsia="黑体" w:hAnsi="黑体"/>
          <w:sz w:val="24"/>
          <w:szCs w:val="24"/>
        </w:rPr>
      </w:pPr>
      <w:bookmarkStart w:id="42" w:name="_Toc12719525"/>
      <w:r>
        <w:rPr>
          <w:rFonts w:ascii="黑体" w:eastAsia="黑体" w:hAnsi="黑体"/>
          <w:sz w:val="24"/>
          <w:szCs w:val="24"/>
        </w:rPr>
        <w:t>UC-</w:t>
      </w:r>
      <w:r>
        <w:rPr>
          <w:rFonts w:ascii="黑体" w:eastAsia="黑体" w:hAnsi="黑体" w:hint="eastAsia"/>
          <w:sz w:val="24"/>
          <w:szCs w:val="24"/>
        </w:rPr>
        <w:t>F1.0 本地产品</w:t>
      </w:r>
      <w:bookmarkEnd w:id="42"/>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5859A94" w14:textId="77777777">
        <w:trPr>
          <w:jc w:val="center"/>
        </w:trPr>
        <w:tc>
          <w:tcPr>
            <w:tcW w:w="1583" w:type="dxa"/>
            <w:shd w:val="clear" w:color="auto" w:fill="F8F8F8"/>
            <w:vAlign w:val="center"/>
          </w:tcPr>
          <w:p w14:paraId="4CDFE79B"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4C5060B"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F1.0</w:t>
            </w:r>
          </w:p>
        </w:tc>
      </w:tr>
      <w:tr w:rsidR="004837C2" w14:paraId="715E4CAB" w14:textId="77777777">
        <w:trPr>
          <w:jc w:val="center"/>
        </w:trPr>
        <w:tc>
          <w:tcPr>
            <w:tcW w:w="1583" w:type="dxa"/>
            <w:shd w:val="clear" w:color="auto" w:fill="F8F8F8"/>
            <w:vAlign w:val="center"/>
          </w:tcPr>
          <w:p w14:paraId="0187FDA8"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591AB9FF" w14:textId="77777777" w:rsidR="004837C2" w:rsidRDefault="005F3D5F">
            <w:pPr>
              <w:rPr>
                <w:rFonts w:ascii="Book Antiqua" w:hAnsi="Book Antiqua"/>
                <w:sz w:val="18"/>
                <w:szCs w:val="18"/>
              </w:rPr>
            </w:pPr>
            <w:r>
              <w:rPr>
                <w:rFonts w:ascii="Verdana" w:hAnsi="Verdana" w:hint="eastAsia"/>
                <w:sz w:val="18"/>
                <w:szCs w:val="18"/>
              </w:rPr>
              <w:t>本地产品</w:t>
            </w:r>
          </w:p>
        </w:tc>
      </w:tr>
      <w:tr w:rsidR="004837C2" w14:paraId="53902397" w14:textId="77777777">
        <w:trPr>
          <w:jc w:val="center"/>
        </w:trPr>
        <w:tc>
          <w:tcPr>
            <w:tcW w:w="1583" w:type="dxa"/>
            <w:shd w:val="clear" w:color="auto" w:fill="F8F8F8"/>
            <w:vAlign w:val="center"/>
          </w:tcPr>
          <w:p w14:paraId="49B02A0A"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649AD75"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本地产品</w:t>
            </w:r>
            <w:r>
              <w:rPr>
                <w:rFonts w:ascii="宋体" w:hAnsi="宋体"/>
                <w:sz w:val="18"/>
                <w:szCs w:val="18"/>
              </w:rPr>
              <w:t>功能</w:t>
            </w:r>
          </w:p>
        </w:tc>
      </w:tr>
      <w:tr w:rsidR="004837C2" w14:paraId="1A63D40B" w14:textId="77777777">
        <w:trPr>
          <w:jc w:val="center"/>
        </w:trPr>
        <w:tc>
          <w:tcPr>
            <w:tcW w:w="1583" w:type="dxa"/>
            <w:shd w:val="clear" w:color="auto" w:fill="F8F8F8"/>
            <w:vAlign w:val="center"/>
          </w:tcPr>
          <w:p w14:paraId="5BB239A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5F59FDA0" w14:textId="77777777" w:rsidR="004837C2" w:rsidRDefault="005F3D5F">
            <w:pPr>
              <w:rPr>
                <w:rFonts w:ascii="宋体" w:hAnsi="宋体"/>
                <w:sz w:val="18"/>
                <w:szCs w:val="18"/>
              </w:rPr>
            </w:pPr>
            <w:r>
              <w:rPr>
                <w:rFonts w:ascii="宋体" w:hAnsi="宋体" w:hint="eastAsia"/>
                <w:sz w:val="18"/>
                <w:szCs w:val="18"/>
              </w:rPr>
              <w:t>伍胤俊</w:t>
            </w:r>
          </w:p>
        </w:tc>
      </w:tr>
      <w:tr w:rsidR="004837C2" w14:paraId="112662E2" w14:textId="77777777">
        <w:trPr>
          <w:jc w:val="center"/>
        </w:trPr>
        <w:tc>
          <w:tcPr>
            <w:tcW w:w="1583" w:type="dxa"/>
            <w:shd w:val="clear" w:color="auto" w:fill="F8F8F8"/>
            <w:vAlign w:val="center"/>
          </w:tcPr>
          <w:p w14:paraId="02CA799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CA6AC22"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8</w:t>
            </w:r>
            <w:r>
              <w:rPr>
                <w:rFonts w:ascii="宋体" w:hAnsi="宋体" w:hint="eastAsia"/>
                <w:sz w:val="18"/>
                <w:szCs w:val="18"/>
              </w:rPr>
              <w:t>日</w:t>
            </w:r>
          </w:p>
        </w:tc>
      </w:tr>
      <w:tr w:rsidR="004837C2" w14:paraId="6B9AF014" w14:textId="77777777">
        <w:trPr>
          <w:jc w:val="center"/>
        </w:trPr>
        <w:tc>
          <w:tcPr>
            <w:tcW w:w="1583" w:type="dxa"/>
            <w:shd w:val="clear" w:color="auto" w:fill="F8F8F8"/>
            <w:vAlign w:val="center"/>
          </w:tcPr>
          <w:p w14:paraId="08AC2A02"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FD44127" w14:textId="2B047B15" w:rsidR="004837C2" w:rsidRDefault="0000656F">
            <w:pPr>
              <w:rPr>
                <w:rFonts w:ascii="宋体" w:hAnsi="宋体"/>
                <w:sz w:val="18"/>
                <w:szCs w:val="18"/>
              </w:rPr>
            </w:pPr>
            <w:r>
              <w:rPr>
                <w:noProof/>
              </w:rPr>
              <w:drawing>
                <wp:inline distT="0" distB="0" distL="0" distR="0" wp14:anchorId="65F28CC0" wp14:editId="250E7D77">
                  <wp:extent cx="4643755" cy="1285875"/>
                  <wp:effectExtent l="0" t="0" r="444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3755" cy="1285875"/>
                          </a:xfrm>
                          <a:prstGeom prst="rect">
                            <a:avLst/>
                          </a:prstGeom>
                        </pic:spPr>
                      </pic:pic>
                    </a:graphicData>
                  </a:graphic>
                </wp:inline>
              </w:drawing>
            </w:r>
          </w:p>
          <w:p w14:paraId="1CD45860" w14:textId="77777777" w:rsidR="004837C2" w:rsidRDefault="005F3D5F">
            <w:pPr>
              <w:jc w:val="center"/>
              <w:rPr>
                <w:rFonts w:ascii="宋体" w:hAnsi="宋体"/>
                <w:sz w:val="18"/>
                <w:szCs w:val="18"/>
              </w:rPr>
            </w:pPr>
            <w:r>
              <w:rPr>
                <w:rFonts w:ascii="宋体" w:hAnsi="宋体" w:hint="eastAsia"/>
                <w:sz w:val="18"/>
                <w:szCs w:val="18"/>
              </w:rPr>
              <w:t>图1.0.1</w:t>
            </w:r>
          </w:p>
          <w:p w14:paraId="194F213C" w14:textId="0444FEA2" w:rsidR="004837C2" w:rsidRDefault="0000656F">
            <w:pPr>
              <w:jc w:val="center"/>
              <w:rPr>
                <w:rFonts w:ascii="宋体" w:hAnsi="宋体"/>
                <w:sz w:val="18"/>
                <w:szCs w:val="18"/>
              </w:rPr>
            </w:pPr>
            <w:r>
              <w:rPr>
                <w:noProof/>
              </w:rPr>
              <w:drawing>
                <wp:inline distT="0" distB="0" distL="0" distR="0" wp14:anchorId="65E9395B" wp14:editId="3F4A5437">
                  <wp:extent cx="4643755" cy="2581910"/>
                  <wp:effectExtent l="0" t="0" r="444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3755" cy="2581910"/>
                          </a:xfrm>
                          <a:prstGeom prst="rect">
                            <a:avLst/>
                          </a:prstGeom>
                        </pic:spPr>
                      </pic:pic>
                    </a:graphicData>
                  </a:graphic>
                </wp:inline>
              </w:drawing>
            </w:r>
          </w:p>
          <w:p w14:paraId="0BBAC3C8" w14:textId="4D596CA1" w:rsidR="004837C2" w:rsidRDefault="009132D3">
            <w:pPr>
              <w:jc w:val="center"/>
              <w:rPr>
                <w:rFonts w:ascii="宋体" w:hAnsi="宋体"/>
                <w:sz w:val="18"/>
                <w:szCs w:val="18"/>
              </w:rPr>
            </w:pPr>
            <w:r>
              <w:rPr>
                <w:noProof/>
              </w:rPr>
              <w:drawing>
                <wp:inline distT="0" distB="0" distL="0" distR="0" wp14:anchorId="7AA93713" wp14:editId="48B2C4E5">
                  <wp:extent cx="4643755" cy="1594485"/>
                  <wp:effectExtent l="0" t="0" r="4445" b="571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3755" cy="1594485"/>
                          </a:xfrm>
                          <a:prstGeom prst="rect">
                            <a:avLst/>
                          </a:prstGeom>
                        </pic:spPr>
                      </pic:pic>
                    </a:graphicData>
                  </a:graphic>
                </wp:inline>
              </w:drawing>
            </w:r>
          </w:p>
          <w:p w14:paraId="16F57FFD" w14:textId="77777777" w:rsidR="004837C2" w:rsidRDefault="005F3D5F">
            <w:pPr>
              <w:jc w:val="center"/>
              <w:rPr>
                <w:rFonts w:ascii="宋体" w:hAnsi="宋体"/>
                <w:sz w:val="18"/>
                <w:szCs w:val="18"/>
              </w:rPr>
            </w:pPr>
            <w:r>
              <w:rPr>
                <w:rFonts w:ascii="宋体" w:hAnsi="宋体" w:hint="eastAsia"/>
                <w:sz w:val="18"/>
                <w:szCs w:val="18"/>
              </w:rPr>
              <w:lastRenderedPageBreak/>
              <w:t>图1.0.2</w:t>
            </w:r>
          </w:p>
          <w:p w14:paraId="07393D2A" w14:textId="1F6C94BA" w:rsidR="004837C2" w:rsidRDefault="009132D3">
            <w:pPr>
              <w:rPr>
                <w:rFonts w:ascii="宋体" w:hAnsi="宋体"/>
                <w:sz w:val="18"/>
                <w:szCs w:val="18"/>
              </w:rPr>
            </w:pPr>
            <w:r>
              <w:rPr>
                <w:noProof/>
              </w:rPr>
              <w:drawing>
                <wp:inline distT="0" distB="0" distL="0" distR="0" wp14:anchorId="1C66B019" wp14:editId="2A7E7990">
                  <wp:extent cx="4643755" cy="3348355"/>
                  <wp:effectExtent l="0" t="0" r="4445"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3755" cy="3348355"/>
                          </a:xfrm>
                          <a:prstGeom prst="rect">
                            <a:avLst/>
                          </a:prstGeom>
                        </pic:spPr>
                      </pic:pic>
                    </a:graphicData>
                  </a:graphic>
                </wp:inline>
              </w:drawing>
            </w:r>
          </w:p>
          <w:p w14:paraId="39EC32C0" w14:textId="77777777" w:rsidR="004837C2" w:rsidRDefault="005F3D5F">
            <w:pPr>
              <w:jc w:val="center"/>
              <w:rPr>
                <w:rFonts w:ascii="宋体" w:hAnsi="宋体"/>
                <w:sz w:val="18"/>
                <w:szCs w:val="18"/>
              </w:rPr>
            </w:pPr>
            <w:r>
              <w:rPr>
                <w:rFonts w:ascii="宋体" w:hAnsi="宋体" w:hint="eastAsia"/>
                <w:sz w:val="18"/>
                <w:szCs w:val="18"/>
              </w:rPr>
              <w:t>图1.0.</w:t>
            </w:r>
            <w:r>
              <w:rPr>
                <w:rFonts w:ascii="宋体" w:hAnsi="宋体"/>
                <w:sz w:val="18"/>
                <w:szCs w:val="18"/>
              </w:rPr>
              <w:t>3</w:t>
            </w:r>
          </w:p>
          <w:p w14:paraId="3563B5F5" w14:textId="77777777" w:rsidR="004837C2" w:rsidRDefault="005F3D5F">
            <w:pPr>
              <w:jc w:val="center"/>
              <w:rPr>
                <w:rFonts w:ascii="宋体" w:hAnsi="宋体"/>
                <w:sz w:val="18"/>
                <w:szCs w:val="18"/>
              </w:rPr>
            </w:pPr>
            <w:r>
              <w:rPr>
                <w:noProof/>
              </w:rPr>
              <w:drawing>
                <wp:inline distT="0" distB="0" distL="0" distR="0" wp14:anchorId="28412671" wp14:editId="666C8235">
                  <wp:extent cx="3130550" cy="8826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8"/>
                          <a:stretch>
                            <a:fillRect/>
                          </a:stretch>
                        </pic:blipFill>
                        <pic:spPr>
                          <a:xfrm>
                            <a:off x="0" y="0"/>
                            <a:ext cx="3130711" cy="882695"/>
                          </a:xfrm>
                          <a:prstGeom prst="rect">
                            <a:avLst/>
                          </a:prstGeom>
                        </pic:spPr>
                      </pic:pic>
                    </a:graphicData>
                  </a:graphic>
                </wp:inline>
              </w:drawing>
            </w:r>
          </w:p>
          <w:p w14:paraId="4D485969" w14:textId="77777777" w:rsidR="004837C2" w:rsidRDefault="005F3D5F">
            <w:pPr>
              <w:jc w:val="center"/>
              <w:rPr>
                <w:rFonts w:ascii="宋体" w:hAnsi="宋体"/>
                <w:sz w:val="18"/>
                <w:szCs w:val="18"/>
              </w:rPr>
            </w:pPr>
            <w:r>
              <w:rPr>
                <w:rFonts w:ascii="宋体" w:hAnsi="宋体" w:hint="eastAsia"/>
                <w:sz w:val="18"/>
                <w:szCs w:val="18"/>
              </w:rPr>
              <w:t>图1.0.</w:t>
            </w:r>
            <w:r>
              <w:rPr>
                <w:rFonts w:ascii="宋体" w:hAnsi="宋体"/>
                <w:sz w:val="18"/>
                <w:szCs w:val="18"/>
              </w:rPr>
              <w:t>4</w:t>
            </w:r>
          </w:p>
        </w:tc>
      </w:tr>
      <w:tr w:rsidR="004837C2" w14:paraId="55C7C00D" w14:textId="77777777">
        <w:trPr>
          <w:jc w:val="center"/>
        </w:trPr>
        <w:tc>
          <w:tcPr>
            <w:tcW w:w="1583" w:type="dxa"/>
            <w:shd w:val="clear" w:color="auto" w:fill="F8F8F8"/>
            <w:vAlign w:val="center"/>
          </w:tcPr>
          <w:p w14:paraId="31F90E6D"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3AAB3973" w14:textId="77777777" w:rsidR="004837C2" w:rsidRDefault="005F3D5F">
            <w:pPr>
              <w:rPr>
                <w:rFonts w:ascii="Book Antiqua" w:hAnsi="Book Antiqua"/>
                <w:sz w:val="18"/>
                <w:szCs w:val="18"/>
              </w:rPr>
            </w:pPr>
            <w:r>
              <w:rPr>
                <w:rFonts w:ascii="Book Antiqua" w:hAnsi="Book Antiqua" w:hint="eastAsia"/>
                <w:sz w:val="18"/>
                <w:szCs w:val="18"/>
              </w:rPr>
              <w:t>“产品分类”存在三级分类；“供应商管理”存在启用状态的供应商信息。</w:t>
            </w:r>
          </w:p>
        </w:tc>
      </w:tr>
      <w:tr w:rsidR="004837C2" w14:paraId="429E5BE6" w14:textId="77777777">
        <w:trPr>
          <w:jc w:val="center"/>
        </w:trPr>
        <w:tc>
          <w:tcPr>
            <w:tcW w:w="1583" w:type="dxa"/>
            <w:shd w:val="clear" w:color="auto" w:fill="F8F8F8"/>
            <w:vAlign w:val="center"/>
          </w:tcPr>
          <w:p w14:paraId="6B1F934E"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3562F659" w14:textId="569CE745"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w:t>
            </w:r>
          </w:p>
          <w:p w14:paraId="30917419" w14:textId="77777777" w:rsidR="004837C2" w:rsidRDefault="005F3D5F">
            <w:pPr>
              <w:rPr>
                <w:rFonts w:ascii="Book Antiqua" w:hAnsi="Book Antiqua"/>
                <w:sz w:val="18"/>
                <w:szCs w:val="18"/>
              </w:rPr>
            </w:pPr>
            <w:r>
              <w:rPr>
                <w:rFonts w:ascii="Book Antiqua" w:hAnsi="Book Antiqua" w:hint="eastAsia"/>
                <w:sz w:val="18"/>
                <w:szCs w:val="18"/>
              </w:rPr>
              <w:t>产品名称（模糊查询）、</w:t>
            </w:r>
          </w:p>
          <w:p w14:paraId="571FACA9" w14:textId="77777777" w:rsidR="004837C2" w:rsidRDefault="005F3D5F">
            <w:pPr>
              <w:rPr>
                <w:rFonts w:ascii="Book Antiqua" w:hAnsi="Book Antiqua"/>
                <w:sz w:val="18"/>
                <w:szCs w:val="18"/>
              </w:rPr>
            </w:pPr>
            <w:r>
              <w:rPr>
                <w:rFonts w:ascii="Book Antiqua" w:hAnsi="Book Antiqua" w:hint="eastAsia"/>
                <w:sz w:val="18"/>
                <w:szCs w:val="18"/>
              </w:rPr>
              <w:t>产品状态（全部、草稿、审核）、</w:t>
            </w:r>
          </w:p>
          <w:p w14:paraId="752FB778" w14:textId="3CA2E1FE" w:rsidR="004837C2" w:rsidRDefault="005F3D5F">
            <w:pPr>
              <w:rPr>
                <w:rFonts w:ascii="Book Antiqua" w:hAnsi="Book Antiqua"/>
                <w:sz w:val="18"/>
                <w:szCs w:val="18"/>
              </w:rPr>
            </w:pPr>
            <w:r>
              <w:rPr>
                <w:rFonts w:ascii="Book Antiqua" w:hAnsi="Book Antiqua" w:hint="eastAsia"/>
                <w:sz w:val="18"/>
                <w:szCs w:val="18"/>
              </w:rPr>
              <w:t>同步状态（全部、未同步、</w:t>
            </w:r>
            <w:r w:rsidR="009132D3">
              <w:rPr>
                <w:rFonts w:ascii="Book Antiqua" w:hAnsi="Book Antiqua" w:hint="eastAsia"/>
                <w:sz w:val="18"/>
                <w:szCs w:val="18"/>
              </w:rPr>
              <w:t>同步中、同步失败</w:t>
            </w:r>
            <w:r>
              <w:rPr>
                <w:rFonts w:ascii="Book Antiqua" w:hAnsi="Book Antiqua" w:hint="eastAsia"/>
                <w:sz w:val="18"/>
                <w:szCs w:val="18"/>
              </w:rPr>
              <w:t>）</w:t>
            </w:r>
          </w:p>
        </w:tc>
      </w:tr>
      <w:tr w:rsidR="004837C2" w14:paraId="597159C6" w14:textId="77777777">
        <w:trPr>
          <w:jc w:val="center"/>
        </w:trPr>
        <w:tc>
          <w:tcPr>
            <w:tcW w:w="1583" w:type="dxa"/>
            <w:shd w:val="clear" w:color="auto" w:fill="F8F8F8"/>
            <w:vAlign w:val="center"/>
          </w:tcPr>
          <w:p w14:paraId="50385035"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1B69F04D" w14:textId="77777777" w:rsidR="004837C2" w:rsidRDefault="005F3D5F">
            <w:pPr>
              <w:rPr>
                <w:rFonts w:ascii="Book Antiqua" w:hAnsi="Book Antiqua"/>
                <w:sz w:val="18"/>
                <w:szCs w:val="18"/>
              </w:rPr>
            </w:pPr>
            <w:r>
              <w:rPr>
                <w:rFonts w:ascii="Book Antiqua" w:hAnsi="Book Antiqua" w:hint="eastAsia"/>
                <w:sz w:val="18"/>
                <w:szCs w:val="18"/>
              </w:rPr>
              <w:t>（本地产品）自定义</w:t>
            </w:r>
            <w:r>
              <w:rPr>
                <w:rFonts w:ascii="Book Antiqua" w:hAnsi="Book Antiqua" w:hint="eastAsia"/>
                <w:sz w:val="18"/>
                <w:szCs w:val="18"/>
              </w:rPr>
              <w:t>S</w:t>
            </w:r>
            <w:r>
              <w:rPr>
                <w:rFonts w:ascii="Book Antiqua" w:hAnsi="Book Antiqua"/>
                <w:sz w:val="18"/>
                <w:szCs w:val="18"/>
              </w:rPr>
              <w:t>KU</w:t>
            </w:r>
            <w:r>
              <w:rPr>
                <w:rFonts w:ascii="Book Antiqua" w:hAnsi="Book Antiqua"/>
                <w:sz w:val="18"/>
                <w:szCs w:val="18"/>
              </w:rPr>
              <w:t>、</w:t>
            </w:r>
            <w:r>
              <w:rPr>
                <w:rFonts w:ascii="Book Antiqua" w:hAnsi="Book Antiqua" w:hint="eastAsia"/>
                <w:sz w:val="18"/>
                <w:szCs w:val="18"/>
              </w:rPr>
              <w:t>产品主图</w:t>
            </w:r>
            <w:r>
              <w:rPr>
                <w:rFonts w:ascii="Book Antiqua" w:hAnsi="Book Antiqua"/>
                <w:sz w:val="18"/>
                <w:szCs w:val="18"/>
              </w:rPr>
              <w:t>、</w:t>
            </w:r>
            <w:r>
              <w:rPr>
                <w:rFonts w:ascii="Book Antiqua" w:hAnsi="Book Antiqua" w:hint="eastAsia"/>
                <w:sz w:val="18"/>
                <w:szCs w:val="18"/>
              </w:rPr>
              <w:t>产品名称</w:t>
            </w:r>
            <w:r>
              <w:rPr>
                <w:rFonts w:ascii="Book Antiqua" w:hAnsi="Book Antiqua"/>
                <w:sz w:val="18"/>
                <w:szCs w:val="18"/>
              </w:rPr>
              <w:t>、</w:t>
            </w:r>
            <w:r>
              <w:rPr>
                <w:rFonts w:ascii="Book Antiqua" w:hAnsi="Book Antiqua" w:hint="eastAsia"/>
                <w:sz w:val="18"/>
                <w:szCs w:val="18"/>
              </w:rPr>
              <w:t>产品分类、采购价</w:t>
            </w:r>
            <w:r>
              <w:rPr>
                <w:rFonts w:ascii="Book Antiqua" w:hAnsi="Book Antiqua"/>
                <w:sz w:val="18"/>
                <w:szCs w:val="18"/>
              </w:rPr>
              <w:t>、</w:t>
            </w:r>
            <w:r>
              <w:rPr>
                <w:rFonts w:ascii="Book Antiqua" w:hAnsi="Book Antiqua" w:hint="eastAsia"/>
                <w:sz w:val="18"/>
                <w:szCs w:val="18"/>
              </w:rPr>
              <w:t>产品重量</w:t>
            </w:r>
            <w:r>
              <w:rPr>
                <w:rFonts w:ascii="Book Antiqua" w:hAnsi="Book Antiqua"/>
                <w:sz w:val="18"/>
                <w:szCs w:val="18"/>
              </w:rPr>
              <w:t>、</w:t>
            </w:r>
            <w:r>
              <w:rPr>
                <w:rFonts w:ascii="Book Antiqua" w:hAnsi="Book Antiqua" w:hint="eastAsia"/>
                <w:sz w:val="18"/>
                <w:szCs w:val="18"/>
              </w:rPr>
              <w:t>产品尺寸</w:t>
            </w:r>
            <w:r>
              <w:rPr>
                <w:rFonts w:ascii="Book Antiqua" w:hAnsi="Book Antiqua"/>
                <w:sz w:val="18"/>
                <w:szCs w:val="18"/>
              </w:rPr>
              <w:t>、</w:t>
            </w:r>
            <w:r>
              <w:rPr>
                <w:rFonts w:ascii="Book Antiqua" w:hAnsi="Book Antiqua" w:hint="eastAsia"/>
                <w:sz w:val="18"/>
                <w:szCs w:val="18"/>
              </w:rPr>
              <w:t>产品状态、操作</w:t>
            </w:r>
          </w:p>
          <w:p w14:paraId="4A3474CB" w14:textId="77777777" w:rsidR="004837C2" w:rsidRDefault="005F3D5F">
            <w:pPr>
              <w:rPr>
                <w:rFonts w:ascii="Book Antiqua" w:hAnsi="Book Antiqua"/>
                <w:sz w:val="18"/>
                <w:szCs w:val="18"/>
              </w:rPr>
            </w:pPr>
            <w:r>
              <w:rPr>
                <w:rFonts w:ascii="Book Antiqua" w:hAnsi="Book Antiqua" w:hint="eastAsia"/>
                <w:sz w:val="18"/>
                <w:szCs w:val="18"/>
              </w:rPr>
              <w:t>（同步到仓库）自定义</w:t>
            </w:r>
            <w:r>
              <w:rPr>
                <w:rFonts w:ascii="Book Antiqua" w:hAnsi="Book Antiqua" w:hint="eastAsia"/>
                <w:sz w:val="18"/>
                <w:szCs w:val="18"/>
              </w:rPr>
              <w:t>S</w:t>
            </w:r>
            <w:r>
              <w:rPr>
                <w:rFonts w:ascii="Book Antiqua" w:hAnsi="Book Antiqua"/>
                <w:sz w:val="18"/>
                <w:szCs w:val="18"/>
              </w:rPr>
              <w:t>KU</w:t>
            </w:r>
            <w:r>
              <w:rPr>
                <w:rFonts w:ascii="Book Antiqua" w:hAnsi="Book Antiqua"/>
                <w:sz w:val="18"/>
                <w:szCs w:val="18"/>
              </w:rPr>
              <w:t>、</w:t>
            </w:r>
            <w:r>
              <w:rPr>
                <w:rFonts w:ascii="Book Antiqua" w:hAnsi="Book Antiqua" w:hint="eastAsia"/>
                <w:sz w:val="18"/>
                <w:szCs w:val="18"/>
              </w:rPr>
              <w:t>产品主图</w:t>
            </w:r>
            <w:r>
              <w:rPr>
                <w:rFonts w:ascii="Book Antiqua" w:hAnsi="Book Antiqua"/>
                <w:sz w:val="18"/>
                <w:szCs w:val="18"/>
              </w:rPr>
              <w:t>、</w:t>
            </w:r>
            <w:r>
              <w:rPr>
                <w:rFonts w:ascii="Book Antiqua" w:hAnsi="Book Antiqua" w:hint="eastAsia"/>
                <w:sz w:val="18"/>
                <w:szCs w:val="18"/>
              </w:rPr>
              <w:t>产品名称</w:t>
            </w:r>
            <w:r>
              <w:rPr>
                <w:rFonts w:ascii="Book Antiqua" w:hAnsi="Book Antiqua"/>
                <w:sz w:val="18"/>
                <w:szCs w:val="18"/>
              </w:rPr>
              <w:t>、</w:t>
            </w:r>
            <w:r>
              <w:rPr>
                <w:rFonts w:ascii="Book Antiqua" w:hAnsi="Book Antiqua" w:hint="eastAsia"/>
                <w:sz w:val="18"/>
                <w:szCs w:val="18"/>
              </w:rPr>
              <w:t>产品分类、仓库分类</w:t>
            </w:r>
            <w:r>
              <w:rPr>
                <w:rFonts w:ascii="Book Antiqua" w:hAnsi="Book Antiqua"/>
                <w:sz w:val="18"/>
                <w:szCs w:val="18"/>
              </w:rPr>
              <w:t>、</w:t>
            </w:r>
            <w:r>
              <w:rPr>
                <w:rFonts w:ascii="Book Antiqua" w:hAnsi="Book Antiqua" w:hint="eastAsia"/>
                <w:sz w:val="18"/>
                <w:szCs w:val="18"/>
              </w:rPr>
              <w:t>产品重量</w:t>
            </w:r>
            <w:r>
              <w:rPr>
                <w:rFonts w:ascii="Book Antiqua" w:hAnsi="Book Antiqua"/>
                <w:sz w:val="18"/>
                <w:szCs w:val="18"/>
              </w:rPr>
              <w:t>、</w:t>
            </w:r>
            <w:r>
              <w:rPr>
                <w:rFonts w:ascii="Book Antiqua" w:hAnsi="Book Antiqua" w:hint="eastAsia"/>
                <w:sz w:val="18"/>
                <w:szCs w:val="18"/>
              </w:rPr>
              <w:t>产品尺寸</w:t>
            </w:r>
            <w:r>
              <w:rPr>
                <w:rFonts w:ascii="Book Antiqua" w:hAnsi="Book Antiqua"/>
                <w:sz w:val="18"/>
                <w:szCs w:val="18"/>
              </w:rPr>
              <w:t>、</w:t>
            </w:r>
            <w:r>
              <w:rPr>
                <w:rFonts w:ascii="Book Antiqua" w:hAnsi="Book Antiqua" w:hint="eastAsia"/>
                <w:sz w:val="18"/>
                <w:szCs w:val="18"/>
              </w:rPr>
              <w:t>同步状态、操作</w:t>
            </w:r>
          </w:p>
        </w:tc>
      </w:tr>
      <w:tr w:rsidR="004837C2" w14:paraId="626C4D24" w14:textId="77777777">
        <w:trPr>
          <w:trHeight w:val="3103"/>
          <w:jc w:val="center"/>
        </w:trPr>
        <w:tc>
          <w:tcPr>
            <w:tcW w:w="1583" w:type="dxa"/>
            <w:shd w:val="clear" w:color="auto" w:fill="F8F8F8"/>
            <w:vAlign w:val="center"/>
          </w:tcPr>
          <w:p w14:paraId="6C8DEC73"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1BB4EAB8" w14:textId="77777777" w:rsidR="004837C2" w:rsidRDefault="005F3D5F">
            <w:pPr>
              <w:rPr>
                <w:rFonts w:ascii="Book Antiqua" w:hAnsi="Book Antiqua"/>
                <w:b/>
                <w:sz w:val="18"/>
                <w:szCs w:val="18"/>
              </w:rPr>
            </w:pPr>
            <w:r>
              <w:rPr>
                <w:rFonts w:ascii="Book Antiqua" w:hAnsi="Book Antiqua" w:hint="eastAsia"/>
                <w:b/>
                <w:sz w:val="18"/>
                <w:szCs w:val="18"/>
              </w:rPr>
              <w:t>描述</w:t>
            </w:r>
          </w:p>
          <w:p w14:paraId="069D60E6"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color w:val="000000" w:themeColor="text1"/>
                <w:sz w:val="18"/>
                <w:szCs w:val="18"/>
              </w:rPr>
              <w:t>后台</w:t>
            </w:r>
            <w:r>
              <w:rPr>
                <w:rFonts w:ascii="Book Antiqua" w:hAnsi="Book Antiqua"/>
                <w:color w:val="000000" w:themeColor="text1"/>
                <w:sz w:val="18"/>
                <w:szCs w:val="18"/>
              </w:rPr>
              <w:t>新增</w:t>
            </w:r>
            <w:r>
              <w:rPr>
                <w:rFonts w:ascii="Book Antiqua" w:hAnsi="Book Antiqua" w:hint="eastAsia"/>
                <w:color w:val="000000" w:themeColor="text1"/>
                <w:sz w:val="18"/>
                <w:szCs w:val="18"/>
              </w:rPr>
              <w:t>本地产品</w:t>
            </w:r>
            <w:r>
              <w:rPr>
                <w:rFonts w:ascii="Book Antiqua" w:hAnsi="Book Antiqua"/>
                <w:color w:val="000000" w:themeColor="text1"/>
                <w:sz w:val="18"/>
                <w:szCs w:val="18"/>
              </w:rPr>
              <w:t>，支持</w:t>
            </w:r>
            <w:r>
              <w:rPr>
                <w:rFonts w:ascii="Book Antiqua" w:hAnsi="Book Antiqua" w:hint="eastAsia"/>
                <w:color w:val="000000" w:themeColor="text1"/>
                <w:sz w:val="18"/>
                <w:szCs w:val="18"/>
              </w:rPr>
              <w:t>查询、导出、添加产品、</w:t>
            </w:r>
            <w:r>
              <w:rPr>
                <w:rFonts w:ascii="Book Antiqua" w:hAnsi="Book Antiqua"/>
                <w:color w:val="000000" w:themeColor="text1"/>
                <w:sz w:val="18"/>
                <w:szCs w:val="18"/>
              </w:rPr>
              <w:t>批量导入创建商品</w:t>
            </w:r>
            <w:r>
              <w:rPr>
                <w:rFonts w:ascii="Book Antiqua" w:hAnsi="Book Antiqua" w:hint="eastAsia"/>
                <w:color w:val="000000" w:themeColor="text1"/>
                <w:sz w:val="18"/>
                <w:szCs w:val="18"/>
              </w:rPr>
              <w:t>与同步亚马逊草稿箱、同步乐天草稿箱</w:t>
            </w:r>
            <w:r>
              <w:rPr>
                <w:rFonts w:ascii="Book Antiqua" w:hAnsi="Book Antiqua"/>
                <w:color w:val="000000" w:themeColor="text1"/>
                <w:sz w:val="18"/>
                <w:szCs w:val="18"/>
              </w:rPr>
              <w:t>。</w:t>
            </w:r>
          </w:p>
          <w:p w14:paraId="5E9B190A" w14:textId="77777777" w:rsidR="004837C2" w:rsidRDefault="005F3D5F">
            <w:pPr>
              <w:rPr>
                <w:rFonts w:ascii="Book Antiqua" w:hAnsi="Book Antiqua"/>
                <w:b/>
                <w:sz w:val="18"/>
                <w:szCs w:val="18"/>
              </w:rPr>
            </w:pPr>
            <w:r>
              <w:rPr>
                <w:rFonts w:ascii="Book Antiqua" w:hAnsi="Book Antiqua" w:hint="eastAsia"/>
                <w:b/>
                <w:sz w:val="18"/>
                <w:szCs w:val="18"/>
              </w:rPr>
              <w:t>过程</w:t>
            </w:r>
          </w:p>
          <w:p w14:paraId="7F1C8B64" w14:textId="77777777" w:rsidR="004837C2" w:rsidRDefault="005F3D5F">
            <w:pPr>
              <w:pStyle w:val="afb"/>
              <w:numPr>
                <w:ilvl w:val="0"/>
                <w:numId w:val="5"/>
              </w:numPr>
              <w:rPr>
                <w:rFonts w:ascii="Book Antiqua" w:hAnsi="Book Antiqua"/>
                <w:color w:val="000000" w:themeColor="text1"/>
                <w:sz w:val="18"/>
                <w:szCs w:val="18"/>
              </w:rPr>
            </w:pPr>
            <w:r>
              <w:rPr>
                <w:rFonts w:ascii="Book Antiqua" w:hAnsi="Book Antiqua" w:hint="eastAsia"/>
                <w:color w:val="000000" w:themeColor="text1"/>
                <w:sz w:val="18"/>
                <w:szCs w:val="18"/>
              </w:rPr>
              <w:t>添加产品，点击</w:t>
            </w:r>
            <w:r>
              <w:rPr>
                <w:rFonts w:ascii="幼圆" w:eastAsia="幼圆" w:hAnsi="幼圆" w:cs="幼圆" w:hint="eastAsia"/>
                <w:sz w:val="18"/>
                <w:szCs w:val="18"/>
                <w:bdr w:val="single" w:sz="4" w:space="0" w:color="auto"/>
                <w:shd w:val="clear" w:color="auto" w:fill="BEBEBE"/>
              </w:rPr>
              <w:t>添加产品</w:t>
            </w:r>
            <w:r>
              <w:rPr>
                <w:rFonts w:ascii="Book Antiqua" w:hAnsi="Book Antiqua" w:hint="eastAsia"/>
                <w:color w:val="000000" w:themeColor="text1"/>
                <w:sz w:val="18"/>
                <w:szCs w:val="18"/>
              </w:rPr>
              <w:t>按钮弹出页面窗口（如图</w:t>
            </w:r>
            <w:r>
              <w:rPr>
                <w:rFonts w:ascii="Book Antiqua" w:hAnsi="Book Antiqua" w:hint="eastAsia"/>
                <w:color w:val="000000" w:themeColor="text1"/>
                <w:sz w:val="18"/>
                <w:szCs w:val="18"/>
              </w:rPr>
              <w:t>1</w:t>
            </w:r>
            <w:r>
              <w:rPr>
                <w:rFonts w:ascii="Book Antiqua" w:hAnsi="Book Antiqua"/>
                <w:color w:val="000000" w:themeColor="text1"/>
                <w:sz w:val="18"/>
                <w:szCs w:val="18"/>
              </w:rPr>
              <w:t>.0.2</w:t>
            </w:r>
            <w:r>
              <w:rPr>
                <w:rFonts w:ascii="Book Antiqua" w:hAnsi="Book Antiqua" w:hint="eastAsia"/>
                <w:color w:val="000000" w:themeColor="text1"/>
                <w:sz w:val="18"/>
                <w:szCs w:val="18"/>
              </w:rPr>
              <w:t>），填写产品信息，保存后产品为</w:t>
            </w:r>
            <w:r>
              <w:rPr>
                <w:rFonts w:ascii="Book Antiqua" w:hAnsi="Book Antiqua" w:hint="eastAsia"/>
                <w:sz w:val="18"/>
                <w:szCs w:val="18"/>
              </w:rPr>
              <w:t>[</w:t>
            </w:r>
            <w:r>
              <w:rPr>
                <w:rFonts w:ascii="Book Antiqua" w:hAnsi="Book Antiqua" w:hint="eastAsia"/>
                <w:sz w:val="18"/>
                <w:szCs w:val="18"/>
              </w:rPr>
              <w:t>草稿</w:t>
            </w:r>
            <w:r>
              <w:rPr>
                <w:rFonts w:ascii="Book Antiqua" w:hAnsi="Book Antiqua"/>
                <w:sz w:val="18"/>
                <w:szCs w:val="18"/>
              </w:rPr>
              <w:t>]</w:t>
            </w:r>
            <w:r>
              <w:rPr>
                <w:rFonts w:ascii="Book Antiqua" w:hAnsi="Book Antiqua"/>
                <w:sz w:val="18"/>
                <w:szCs w:val="18"/>
              </w:rPr>
              <w:t>状态</w:t>
            </w:r>
            <w:r>
              <w:rPr>
                <w:rFonts w:ascii="Book Antiqua" w:hAnsi="Book Antiqua" w:hint="eastAsia"/>
                <w:sz w:val="18"/>
                <w:szCs w:val="18"/>
              </w:rPr>
              <w:t>。</w:t>
            </w:r>
          </w:p>
          <w:p w14:paraId="051C77B7"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导入产品，点击</w:t>
            </w:r>
            <w:r>
              <w:rPr>
                <w:rFonts w:ascii="幼圆" w:eastAsia="幼圆" w:hAnsi="幼圆" w:cs="幼圆" w:hint="eastAsia"/>
                <w:sz w:val="18"/>
                <w:szCs w:val="18"/>
                <w:bdr w:val="single" w:sz="4" w:space="0" w:color="auto"/>
                <w:shd w:val="clear" w:color="auto" w:fill="BEBEBE"/>
              </w:rPr>
              <w:t>导入产品</w:t>
            </w:r>
            <w:r>
              <w:rPr>
                <w:rFonts w:ascii="Book Antiqua" w:hAnsi="Book Antiqua" w:hint="eastAsia"/>
                <w:sz w:val="18"/>
                <w:szCs w:val="18"/>
              </w:rPr>
              <w:t>按钮弹出窗口（如图</w:t>
            </w:r>
            <w:r>
              <w:rPr>
                <w:rFonts w:ascii="Book Antiqua" w:hAnsi="Book Antiqua" w:hint="eastAsia"/>
                <w:sz w:val="18"/>
                <w:szCs w:val="18"/>
              </w:rPr>
              <w:t>1</w:t>
            </w:r>
            <w:r>
              <w:rPr>
                <w:rFonts w:ascii="Book Antiqua" w:hAnsi="Book Antiqua"/>
                <w:sz w:val="18"/>
                <w:szCs w:val="18"/>
              </w:rPr>
              <w:t>.0.4</w:t>
            </w:r>
            <w:r>
              <w:rPr>
                <w:rFonts w:ascii="Book Antiqua" w:hAnsi="Book Antiqua" w:hint="eastAsia"/>
                <w:sz w:val="18"/>
                <w:szCs w:val="18"/>
              </w:rPr>
              <w:t>），下载</w:t>
            </w:r>
            <w:r>
              <w:rPr>
                <w:rFonts w:ascii="Book Antiqua" w:hAnsi="Book Antiqua"/>
                <w:sz w:val="18"/>
                <w:szCs w:val="18"/>
              </w:rPr>
              <w:t>系统模板，批量导入后</w:t>
            </w:r>
            <w:r>
              <w:rPr>
                <w:rFonts w:ascii="Book Antiqua" w:hAnsi="Book Antiqua" w:hint="eastAsia"/>
                <w:sz w:val="18"/>
                <w:szCs w:val="18"/>
              </w:rPr>
              <w:t>产品</w:t>
            </w:r>
            <w:r>
              <w:rPr>
                <w:rFonts w:ascii="Book Antiqua" w:hAnsi="Book Antiqua"/>
                <w:sz w:val="18"/>
                <w:szCs w:val="18"/>
              </w:rPr>
              <w:t>为</w:t>
            </w:r>
            <w:r>
              <w:rPr>
                <w:rFonts w:ascii="Book Antiqua" w:hAnsi="Book Antiqua" w:hint="eastAsia"/>
                <w:sz w:val="18"/>
                <w:szCs w:val="18"/>
              </w:rPr>
              <w:t>[</w:t>
            </w:r>
            <w:r>
              <w:rPr>
                <w:rFonts w:ascii="Book Antiqua" w:hAnsi="Book Antiqua" w:hint="eastAsia"/>
                <w:sz w:val="18"/>
                <w:szCs w:val="18"/>
              </w:rPr>
              <w:t>草稿</w:t>
            </w:r>
            <w:r>
              <w:rPr>
                <w:rFonts w:ascii="Book Antiqua" w:hAnsi="Book Antiqua"/>
                <w:sz w:val="18"/>
                <w:szCs w:val="18"/>
              </w:rPr>
              <w:t>]</w:t>
            </w:r>
            <w:r>
              <w:rPr>
                <w:rFonts w:ascii="Book Antiqua" w:hAnsi="Book Antiqua"/>
                <w:sz w:val="18"/>
                <w:szCs w:val="18"/>
              </w:rPr>
              <w:t>状态</w:t>
            </w:r>
            <w:r>
              <w:rPr>
                <w:rFonts w:ascii="Book Antiqua" w:hAnsi="Book Antiqua" w:hint="eastAsia"/>
                <w:sz w:val="18"/>
                <w:szCs w:val="18"/>
              </w:rPr>
              <w:t>。</w:t>
            </w:r>
          </w:p>
          <w:p w14:paraId="302948AD" w14:textId="42FDFA1F" w:rsidR="004837C2" w:rsidRDefault="005F3D5F">
            <w:pPr>
              <w:pStyle w:val="afb"/>
              <w:ind w:left="360"/>
              <w:rPr>
                <w:rFonts w:ascii="Book Antiqua" w:hAnsi="Book Antiqua"/>
                <w:color w:val="FF0000"/>
                <w:sz w:val="18"/>
                <w:szCs w:val="18"/>
              </w:rPr>
            </w:pPr>
            <w:r>
              <w:rPr>
                <w:rFonts w:ascii="Book Antiqua" w:hAnsi="Book Antiqua" w:hint="eastAsia"/>
                <w:sz w:val="18"/>
                <w:szCs w:val="18"/>
              </w:rPr>
              <w:t>导入产品系统模版字段如下：</w:t>
            </w:r>
            <w:r w:rsidR="00F17FE8">
              <w:rPr>
                <w:rFonts w:ascii="Book Antiqua" w:hAnsi="Book Antiqua" w:hint="eastAsia"/>
                <w:sz w:val="18"/>
                <w:szCs w:val="18"/>
              </w:rPr>
              <w:t>（注：【产品分类】填三级分类名称，进行匹配导入）</w:t>
            </w:r>
          </w:p>
          <w:p w14:paraId="3AD5DA3B" w14:textId="64377D85" w:rsidR="004837C2" w:rsidRPr="00CF7AFF" w:rsidRDefault="006454F6" w:rsidP="00CF7AFF">
            <w:pPr>
              <w:jc w:val="left"/>
              <w:rPr>
                <w:rFonts w:ascii="Book Antiqua" w:hAnsi="Book Antiqua"/>
                <w:color w:val="FF0000"/>
                <w:sz w:val="18"/>
                <w:szCs w:val="18"/>
              </w:rPr>
            </w:pPr>
            <w:r>
              <w:rPr>
                <w:noProof/>
              </w:rPr>
              <w:drawing>
                <wp:inline distT="0" distB="0" distL="0" distR="0" wp14:anchorId="3FD744F0" wp14:editId="407C7B10">
                  <wp:extent cx="4643755" cy="400685"/>
                  <wp:effectExtent l="0" t="0" r="444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3755" cy="400685"/>
                          </a:xfrm>
                          <a:prstGeom prst="rect">
                            <a:avLst/>
                          </a:prstGeom>
                        </pic:spPr>
                      </pic:pic>
                    </a:graphicData>
                  </a:graphic>
                </wp:inline>
              </w:drawing>
            </w:r>
          </w:p>
          <w:p w14:paraId="3921EAEB" w14:textId="404A0024" w:rsidR="004837C2" w:rsidRPr="00CF7AFF" w:rsidRDefault="006454F6" w:rsidP="00CF7AFF">
            <w:pPr>
              <w:rPr>
                <w:rFonts w:ascii="Book Antiqua" w:hAnsi="Book Antiqua"/>
                <w:color w:val="FF0000"/>
                <w:sz w:val="18"/>
                <w:szCs w:val="18"/>
              </w:rPr>
            </w:pPr>
            <w:r>
              <w:rPr>
                <w:noProof/>
              </w:rPr>
              <w:drawing>
                <wp:inline distT="0" distB="0" distL="0" distR="0" wp14:anchorId="71F436E6" wp14:editId="40EAFCE2">
                  <wp:extent cx="4643755" cy="601980"/>
                  <wp:effectExtent l="0" t="0" r="4445"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3755" cy="601980"/>
                          </a:xfrm>
                          <a:prstGeom prst="rect">
                            <a:avLst/>
                          </a:prstGeom>
                        </pic:spPr>
                      </pic:pic>
                    </a:graphicData>
                  </a:graphic>
                </wp:inline>
              </w:drawing>
            </w:r>
          </w:p>
          <w:p w14:paraId="653DF8E9"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编辑，草稿</w:t>
            </w:r>
            <w:r>
              <w:rPr>
                <w:rFonts w:ascii="Book Antiqua" w:hAnsi="Book Antiqua"/>
                <w:sz w:val="18"/>
                <w:szCs w:val="18"/>
              </w:rPr>
              <w:t>状态</w:t>
            </w:r>
            <w:r>
              <w:rPr>
                <w:rFonts w:ascii="Book Antiqua" w:hAnsi="Book Antiqua" w:hint="eastAsia"/>
                <w:sz w:val="18"/>
                <w:szCs w:val="18"/>
              </w:rPr>
              <w:t>下</w:t>
            </w:r>
            <w:r>
              <w:rPr>
                <w:rFonts w:ascii="Book Antiqua" w:hAnsi="Book Antiqua"/>
                <w:sz w:val="18"/>
                <w:szCs w:val="18"/>
              </w:rPr>
              <w:t>点击</w:t>
            </w:r>
            <w:r>
              <w:rPr>
                <w:rFonts w:ascii="Book Antiqua" w:hAnsi="Book Antiqua" w:hint="eastAsia"/>
                <w:color w:val="00B0F0"/>
                <w:sz w:val="18"/>
                <w:szCs w:val="18"/>
              </w:rPr>
              <w:t>自定义</w:t>
            </w:r>
            <w:r>
              <w:rPr>
                <w:rFonts w:ascii="Book Antiqua" w:hAnsi="Book Antiqua" w:hint="eastAsia"/>
                <w:color w:val="00B0F0"/>
                <w:sz w:val="18"/>
                <w:szCs w:val="18"/>
              </w:rPr>
              <w:t>S</w:t>
            </w:r>
            <w:r>
              <w:rPr>
                <w:rFonts w:ascii="Book Antiqua" w:hAnsi="Book Antiqua"/>
                <w:color w:val="00B0F0"/>
                <w:sz w:val="18"/>
                <w:szCs w:val="18"/>
              </w:rPr>
              <w:t>KU</w:t>
            </w:r>
            <w:r>
              <w:rPr>
                <w:rFonts w:ascii="Book Antiqua" w:hAnsi="Book Antiqua" w:hint="eastAsia"/>
                <w:sz w:val="18"/>
                <w:szCs w:val="18"/>
              </w:rPr>
              <w:t>或者</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sz w:val="18"/>
                <w:szCs w:val="18"/>
              </w:rPr>
              <w:t>进入</w:t>
            </w:r>
            <w:r>
              <w:rPr>
                <w:rFonts w:ascii="Book Antiqua" w:hAnsi="Book Antiqua" w:hint="eastAsia"/>
                <w:sz w:val="18"/>
                <w:szCs w:val="18"/>
              </w:rPr>
              <w:t>产品</w:t>
            </w:r>
            <w:r>
              <w:rPr>
                <w:rFonts w:ascii="Book Antiqua" w:hAnsi="Book Antiqua"/>
                <w:sz w:val="18"/>
                <w:szCs w:val="18"/>
              </w:rPr>
              <w:t>详情页面</w:t>
            </w:r>
            <w:r>
              <w:rPr>
                <w:rFonts w:ascii="Book Antiqua" w:hAnsi="Book Antiqua" w:hint="eastAsia"/>
                <w:color w:val="000000" w:themeColor="text1"/>
                <w:sz w:val="18"/>
                <w:szCs w:val="18"/>
              </w:rPr>
              <w:t>（如图</w:t>
            </w:r>
            <w:r>
              <w:rPr>
                <w:rFonts w:ascii="Book Antiqua" w:hAnsi="Book Antiqua"/>
                <w:color w:val="000000" w:themeColor="text1"/>
                <w:sz w:val="18"/>
                <w:szCs w:val="18"/>
              </w:rPr>
              <w:t>X.X.X</w:t>
            </w:r>
            <w:r>
              <w:rPr>
                <w:rFonts w:ascii="Book Antiqua" w:hAnsi="Book Antiqua" w:hint="eastAsia"/>
                <w:color w:val="000000" w:themeColor="text1"/>
                <w:sz w:val="18"/>
                <w:szCs w:val="18"/>
              </w:rPr>
              <w:t>）</w:t>
            </w:r>
            <w:r>
              <w:rPr>
                <w:rFonts w:ascii="Book Antiqua" w:hAnsi="Book Antiqua" w:hint="eastAsia"/>
                <w:sz w:val="18"/>
                <w:szCs w:val="18"/>
              </w:rPr>
              <w:t>，支持</w:t>
            </w:r>
            <w:r>
              <w:rPr>
                <w:rFonts w:ascii="Book Antiqua" w:hAnsi="Book Antiqua"/>
                <w:sz w:val="18"/>
                <w:szCs w:val="18"/>
              </w:rPr>
              <w:t>修改</w:t>
            </w:r>
            <w:r>
              <w:rPr>
                <w:rFonts w:ascii="Book Antiqua" w:hAnsi="Book Antiqua" w:hint="eastAsia"/>
                <w:sz w:val="18"/>
                <w:szCs w:val="18"/>
              </w:rPr>
              <w:t>产品</w:t>
            </w:r>
            <w:r>
              <w:rPr>
                <w:rFonts w:ascii="Book Antiqua" w:hAnsi="Book Antiqua"/>
                <w:sz w:val="18"/>
                <w:szCs w:val="18"/>
              </w:rPr>
              <w:t>信息。</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sz w:val="18"/>
                <w:szCs w:val="18"/>
              </w:rPr>
              <w:t>保存产品的修改信息，</w:t>
            </w:r>
            <w:r>
              <w:rPr>
                <w:rFonts w:ascii="幼圆" w:eastAsia="幼圆" w:hAnsi="幼圆" w:cs="幼圆" w:hint="eastAsia"/>
                <w:sz w:val="18"/>
                <w:szCs w:val="18"/>
                <w:bdr w:val="single" w:sz="4" w:space="0" w:color="auto"/>
                <w:shd w:val="clear" w:color="auto" w:fill="BEBEBE"/>
              </w:rPr>
              <w:t>审核</w:t>
            </w:r>
            <w:r>
              <w:rPr>
                <w:rFonts w:ascii="Book Antiqua" w:hAnsi="Book Antiqua" w:hint="eastAsia"/>
                <w:sz w:val="18"/>
                <w:szCs w:val="18"/>
              </w:rPr>
              <w:t>提交产品信息进行审核，</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返回本地产品列表页面。</w:t>
            </w:r>
          </w:p>
          <w:p w14:paraId="1582DDAF"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删除，草稿状态下点击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弹出提示框（如图</w:t>
            </w:r>
            <w:r>
              <w:rPr>
                <w:rFonts w:ascii="Book Antiqua" w:hAnsi="Book Antiqua"/>
                <w:color w:val="000000" w:themeColor="text1"/>
                <w:sz w:val="18"/>
                <w:szCs w:val="18"/>
              </w:rPr>
              <w:t>X.X.X</w:t>
            </w:r>
            <w:r>
              <w:rPr>
                <w:rFonts w:ascii="Book Antiqua" w:hAnsi="Book Antiqua" w:hint="eastAsia"/>
                <w:color w:val="000000" w:themeColor="text1"/>
                <w:sz w:val="18"/>
                <w:szCs w:val="18"/>
              </w:rPr>
              <w:t>），</w:t>
            </w:r>
            <w:r>
              <w:rPr>
                <w:rFonts w:ascii="Book Antiqua" w:hAnsi="Book Antiqua" w:hint="eastAsia"/>
                <w:sz w:val="18"/>
                <w:szCs w:val="18"/>
              </w:rPr>
              <w:t>可删除产品信息。“确认</w:t>
            </w:r>
            <w:r>
              <w:rPr>
                <w:rFonts w:ascii="Book Antiqua" w:hAnsi="Book Antiqua"/>
                <w:sz w:val="18"/>
                <w:szCs w:val="18"/>
              </w:rPr>
              <w:t>是否</w:t>
            </w:r>
            <w:r>
              <w:rPr>
                <w:rFonts w:ascii="Book Antiqua" w:hAnsi="Book Antiqua" w:hint="eastAsia"/>
                <w:sz w:val="18"/>
                <w:szCs w:val="18"/>
              </w:rPr>
              <w:t>删除自定义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w:t>
            </w:r>
            <w:r>
              <w:rPr>
                <w:rFonts w:ascii="Book Antiqua" w:hAnsi="Book Antiqua" w:hint="eastAsia"/>
                <w:sz w:val="18"/>
                <w:szCs w:val="18"/>
              </w:rPr>
              <w:t>3</w:t>
            </w:r>
            <w:r>
              <w:rPr>
                <w:rFonts w:ascii="Book Antiqua" w:hAnsi="Book Antiqua"/>
                <w:sz w:val="18"/>
                <w:szCs w:val="18"/>
              </w:rPr>
              <w:t>C-1688</w:t>
            </w:r>
            <w:r>
              <w:rPr>
                <w:rFonts w:ascii="Book Antiqua" w:hAnsi="Book Antiqua" w:hint="eastAsia"/>
                <w:sz w:val="18"/>
                <w:szCs w:val="18"/>
              </w:rPr>
              <w:t>”，</w:t>
            </w:r>
            <w:r>
              <w:rPr>
                <w:rFonts w:ascii="Book Antiqua" w:hAnsi="Book Antiqu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sz w:val="18"/>
                <w:szCs w:val="18"/>
              </w:rPr>
              <w:t>删除</w:t>
            </w:r>
            <w:r>
              <w:rPr>
                <w:rFonts w:ascii="Book Antiqua" w:hAnsi="Book Antiqua"/>
                <w:sz w:val="18"/>
                <w:szCs w:val="18"/>
              </w:rPr>
              <w:t>商品</w:t>
            </w:r>
            <w:r>
              <w:rPr>
                <w:rFonts w:ascii="Book Antiqua" w:hAnsi="Book Antiqua" w:hint="eastAsia"/>
                <w:sz w:val="18"/>
                <w:szCs w:val="18"/>
              </w:rPr>
              <w:t>，</w:t>
            </w:r>
            <w:r>
              <w:rPr>
                <w:rFonts w:ascii="Book Antiqua" w:hAnsi="Book Antiqua"/>
                <w:sz w:val="18"/>
                <w:szCs w:val="18"/>
              </w:rPr>
              <w:t>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关闭</w:t>
            </w:r>
            <w:r>
              <w:rPr>
                <w:rFonts w:ascii="Book Antiqua" w:hAnsi="Book Antiqua"/>
                <w:sz w:val="18"/>
                <w:szCs w:val="18"/>
              </w:rPr>
              <w:t>提示窗口。</w:t>
            </w:r>
          </w:p>
          <w:p w14:paraId="587F50A6"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审核，点击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sz w:val="18"/>
                <w:szCs w:val="18"/>
              </w:rPr>
              <w:t>弹出</w:t>
            </w:r>
            <w:r>
              <w:rPr>
                <w:rFonts w:ascii="Book Antiqua" w:hAnsi="Book Antiqua"/>
                <w:sz w:val="18"/>
                <w:szCs w:val="18"/>
              </w:rPr>
              <w:t>提示框</w:t>
            </w:r>
            <w:r>
              <w:rPr>
                <w:rFonts w:ascii="Book Antiqua" w:hAnsi="Book Antiqua" w:hint="eastAsia"/>
                <w:color w:val="000000" w:themeColor="text1"/>
                <w:sz w:val="18"/>
                <w:szCs w:val="18"/>
              </w:rPr>
              <w:t>（如图</w:t>
            </w:r>
            <w:r>
              <w:rPr>
                <w:rFonts w:ascii="Book Antiqua" w:hAnsi="Book Antiqua"/>
                <w:color w:val="000000" w:themeColor="text1"/>
                <w:sz w:val="18"/>
                <w:szCs w:val="18"/>
              </w:rPr>
              <w:t>X.X.X</w:t>
            </w:r>
            <w:r>
              <w:rPr>
                <w:rFonts w:ascii="Book Antiqua" w:hAnsi="Book Antiqua" w:hint="eastAsia"/>
                <w:color w:val="000000" w:themeColor="text1"/>
                <w:sz w:val="18"/>
                <w:szCs w:val="18"/>
              </w:rPr>
              <w:t>），</w:t>
            </w:r>
            <w:r>
              <w:rPr>
                <w:rFonts w:ascii="Book Antiqua" w:hAnsi="Book Antiqua" w:hint="eastAsia"/>
                <w:sz w:val="18"/>
                <w:szCs w:val="18"/>
              </w:rPr>
              <w:t>“审核商品</w:t>
            </w:r>
            <w:r>
              <w:rPr>
                <w:rFonts w:ascii="Book Antiqua" w:hAnsi="Book Antiqua"/>
                <w:sz w:val="18"/>
                <w:szCs w:val="18"/>
              </w:rPr>
              <w:t>信息后将不能修改，</w:t>
            </w:r>
            <w:r>
              <w:rPr>
                <w:rFonts w:ascii="Book Antiqua" w:hAnsi="Book Antiqua" w:hint="eastAsia"/>
                <w:sz w:val="18"/>
                <w:szCs w:val="18"/>
              </w:rPr>
              <w:t>确认</w:t>
            </w:r>
            <w:r>
              <w:rPr>
                <w:rFonts w:ascii="Book Antiqua" w:hAnsi="Book Antiqua"/>
                <w:sz w:val="18"/>
                <w:szCs w:val="18"/>
              </w:rPr>
              <w:t>是否审核</w:t>
            </w:r>
            <w:r>
              <w:rPr>
                <w:rFonts w:ascii="Book Antiqua" w:hAnsi="Book Antiqua" w:hint="eastAsia"/>
                <w:sz w:val="18"/>
                <w:szCs w:val="18"/>
              </w:rPr>
              <w:t>”，</w:t>
            </w:r>
            <w:r>
              <w:rPr>
                <w:rFonts w:ascii="Book Antiqua" w:hAnsi="Book Antiqu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sz w:val="18"/>
                <w:szCs w:val="18"/>
              </w:rPr>
              <w:t>完成商品审核</w:t>
            </w:r>
            <w:r>
              <w:rPr>
                <w:rFonts w:ascii="Book Antiqua" w:hAnsi="Book Antiqua" w:hint="eastAsia"/>
                <w:sz w:val="18"/>
                <w:szCs w:val="18"/>
              </w:rPr>
              <w:t>，</w:t>
            </w:r>
            <w:r>
              <w:rPr>
                <w:rFonts w:ascii="Book Antiqua" w:hAnsi="Book Antiqua"/>
                <w:sz w:val="18"/>
                <w:szCs w:val="18"/>
              </w:rPr>
              <w:t>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关闭</w:t>
            </w:r>
            <w:r>
              <w:rPr>
                <w:rFonts w:ascii="Book Antiqua" w:hAnsi="Book Antiqua"/>
                <w:sz w:val="18"/>
                <w:szCs w:val="18"/>
              </w:rPr>
              <w:t>提示窗口。</w:t>
            </w:r>
          </w:p>
          <w:p w14:paraId="2745D47C"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查看，审核状态下</w:t>
            </w:r>
            <w:r>
              <w:rPr>
                <w:rFonts w:ascii="Book Antiqua" w:hAnsi="Book Antiqua"/>
                <w:sz w:val="18"/>
                <w:szCs w:val="18"/>
              </w:rPr>
              <w:t>点击</w:t>
            </w:r>
            <w:r>
              <w:rPr>
                <w:rFonts w:ascii="Book Antiqua" w:hAnsi="Book Antiqua" w:hint="eastAsia"/>
                <w:color w:val="00B0F0"/>
                <w:sz w:val="18"/>
                <w:szCs w:val="18"/>
              </w:rPr>
              <w:t>自定义</w:t>
            </w:r>
            <w:r>
              <w:rPr>
                <w:rFonts w:ascii="Book Antiqua" w:hAnsi="Book Antiqua" w:hint="eastAsia"/>
                <w:color w:val="00B0F0"/>
                <w:sz w:val="18"/>
                <w:szCs w:val="18"/>
              </w:rPr>
              <w:t>S</w:t>
            </w:r>
            <w:r>
              <w:rPr>
                <w:rFonts w:ascii="Book Antiqua" w:hAnsi="Book Antiqua"/>
                <w:color w:val="00B0F0"/>
                <w:sz w:val="18"/>
                <w:szCs w:val="18"/>
              </w:rPr>
              <w:t>KU</w:t>
            </w:r>
            <w:r>
              <w:rPr>
                <w:rFonts w:ascii="Book Antiqua" w:hAnsi="Book Antiqua" w:hint="eastAsia"/>
                <w:sz w:val="18"/>
                <w:szCs w:val="18"/>
              </w:rPr>
              <w:t>或者</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sz w:val="18"/>
                <w:szCs w:val="18"/>
              </w:rPr>
              <w:t>进入详情页面</w:t>
            </w:r>
            <w:r>
              <w:rPr>
                <w:rFonts w:ascii="Book Antiqua" w:hAnsi="Book Antiqua" w:hint="eastAsia"/>
                <w:color w:val="000000" w:themeColor="text1"/>
                <w:sz w:val="18"/>
                <w:szCs w:val="18"/>
              </w:rPr>
              <w:t>（如图</w:t>
            </w:r>
            <w:r>
              <w:rPr>
                <w:rFonts w:ascii="Book Antiqua" w:hAnsi="Book Antiqua"/>
                <w:color w:val="000000" w:themeColor="text1"/>
                <w:sz w:val="18"/>
                <w:szCs w:val="18"/>
              </w:rPr>
              <w:t>X.X.X</w:t>
            </w:r>
            <w:r>
              <w:rPr>
                <w:rFonts w:ascii="Book Antiqua" w:hAnsi="Book Antiqua" w:hint="eastAsia"/>
                <w:color w:val="000000" w:themeColor="text1"/>
                <w:sz w:val="18"/>
                <w:szCs w:val="18"/>
              </w:rPr>
              <w:t>）</w:t>
            </w:r>
            <w:r>
              <w:rPr>
                <w:rFonts w:ascii="Book Antiqua" w:hAnsi="Book Antiqua" w:hint="eastAsia"/>
                <w:sz w:val="18"/>
                <w:szCs w:val="18"/>
              </w:rPr>
              <w:t>，可查看产品</w:t>
            </w:r>
            <w:r>
              <w:rPr>
                <w:rFonts w:ascii="Book Antiqua" w:hAnsi="Book Antiqua"/>
                <w:sz w:val="18"/>
                <w:szCs w:val="18"/>
              </w:rPr>
              <w:t>信息。</w:t>
            </w:r>
          </w:p>
          <w:p w14:paraId="3CF56D44"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导出，在列表中勾选</w:t>
            </w:r>
            <w:r>
              <w:rPr>
                <w:rFonts w:ascii="Book Antiqua" w:hAnsi="Book Antiqua"/>
                <w:sz w:val="18"/>
                <w:szCs w:val="18"/>
              </w:rPr>
              <w:t>商品</w:t>
            </w:r>
            <w:r>
              <w:rPr>
                <w:rFonts w:ascii="Book Antiqua" w:hAnsi="Book Antiqua" w:hint="eastAsia"/>
                <w:sz w:val="18"/>
                <w:szCs w:val="18"/>
              </w:rPr>
              <w:t>行纪录，点击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按钮下载附件。字段如下：</w:t>
            </w:r>
          </w:p>
          <w:p w14:paraId="2E6DA9D6" w14:textId="73AE5C2A" w:rsidR="004837C2" w:rsidRPr="00CF7AFF" w:rsidRDefault="006454F6" w:rsidP="00CF7AFF">
            <w:pPr>
              <w:rPr>
                <w:rFonts w:ascii="Book Antiqua" w:hAnsi="Book Antiqua"/>
                <w:color w:val="FF0000"/>
                <w:sz w:val="18"/>
                <w:szCs w:val="18"/>
              </w:rPr>
            </w:pPr>
            <w:r>
              <w:rPr>
                <w:noProof/>
              </w:rPr>
              <w:drawing>
                <wp:inline distT="0" distB="0" distL="0" distR="0" wp14:anchorId="03129C57" wp14:editId="7C046A6D">
                  <wp:extent cx="4643755" cy="316865"/>
                  <wp:effectExtent l="0" t="0" r="4445" b="698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3755" cy="316865"/>
                          </a:xfrm>
                          <a:prstGeom prst="rect">
                            <a:avLst/>
                          </a:prstGeom>
                        </pic:spPr>
                      </pic:pic>
                    </a:graphicData>
                  </a:graphic>
                </wp:inline>
              </w:drawing>
            </w:r>
          </w:p>
          <w:p w14:paraId="4019524E" w14:textId="77777777" w:rsidR="004837C2" w:rsidRPr="00CF7AFF" w:rsidRDefault="005F3D5F" w:rsidP="00CF7AFF">
            <w:pPr>
              <w:rPr>
                <w:rFonts w:ascii="Book Antiqua" w:hAnsi="Book Antiqua"/>
                <w:color w:val="FF0000"/>
                <w:sz w:val="18"/>
                <w:szCs w:val="18"/>
              </w:rPr>
            </w:pPr>
            <w:r>
              <w:rPr>
                <w:noProof/>
              </w:rPr>
              <w:drawing>
                <wp:inline distT="0" distB="0" distL="0" distR="0" wp14:anchorId="53263292" wp14:editId="7B6EF668">
                  <wp:extent cx="4643755" cy="30988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22"/>
                          <a:stretch>
                            <a:fillRect/>
                          </a:stretch>
                        </pic:blipFill>
                        <pic:spPr>
                          <a:xfrm>
                            <a:off x="0" y="0"/>
                            <a:ext cx="4643755" cy="309880"/>
                          </a:xfrm>
                          <a:prstGeom prst="rect">
                            <a:avLst/>
                          </a:prstGeom>
                        </pic:spPr>
                      </pic:pic>
                    </a:graphicData>
                  </a:graphic>
                </wp:inline>
              </w:drawing>
            </w:r>
          </w:p>
          <w:p w14:paraId="267752D4"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同步亚马逊草稿，同步乐天草稿，点击</w:t>
            </w:r>
            <w:r>
              <w:rPr>
                <w:rFonts w:ascii="幼圆" w:eastAsia="幼圆" w:hAnsi="幼圆" w:cs="幼圆" w:hint="eastAsia"/>
                <w:sz w:val="18"/>
                <w:szCs w:val="18"/>
                <w:bdr w:val="single" w:sz="4" w:space="0" w:color="auto"/>
                <w:shd w:val="clear" w:color="auto" w:fill="BEBEBE"/>
              </w:rPr>
              <w:t>同步亚马逊草稿</w:t>
            </w:r>
            <w:r>
              <w:rPr>
                <w:rFonts w:ascii="Book Antiqua" w:hAnsi="Book Antiqua"/>
                <w:sz w:val="18"/>
                <w:szCs w:val="18"/>
              </w:rPr>
              <w:t xml:space="preserve"> </w:t>
            </w:r>
            <w:r>
              <w:rPr>
                <w:rFonts w:ascii="Book Antiqua" w:hAnsi="Book Antiqua" w:hint="eastAsia"/>
                <w:sz w:val="18"/>
                <w:szCs w:val="18"/>
              </w:rPr>
              <w:t>/</w:t>
            </w:r>
            <w:r>
              <w:rPr>
                <w:rFonts w:ascii="Book Antiqua" w:hAnsi="Book Antiqua"/>
                <w:sz w:val="18"/>
                <w:szCs w:val="18"/>
              </w:rPr>
              <w:t xml:space="preserve"> </w:t>
            </w:r>
            <w:r>
              <w:rPr>
                <w:rFonts w:ascii="幼圆" w:eastAsia="幼圆" w:hAnsi="幼圆" w:cs="幼圆" w:hint="eastAsia"/>
                <w:sz w:val="18"/>
                <w:szCs w:val="18"/>
                <w:bdr w:val="single" w:sz="4" w:space="0" w:color="auto"/>
                <w:shd w:val="clear" w:color="auto" w:fill="BEBEBE"/>
              </w:rPr>
              <w:t>同步乐天草稿</w:t>
            </w:r>
            <w:r>
              <w:rPr>
                <w:rFonts w:ascii="Book Antiqua" w:hAnsi="Book Antiqua" w:hint="eastAsia"/>
                <w:sz w:val="18"/>
                <w:szCs w:val="18"/>
              </w:rPr>
              <w:t>按钮，</w:t>
            </w:r>
            <w:r>
              <w:rPr>
                <w:rFonts w:ascii="Book Antiqua" w:hAnsi="Book Antiqua" w:hint="eastAsia"/>
                <w:color w:val="000000" w:themeColor="text1"/>
                <w:sz w:val="18"/>
                <w:szCs w:val="18"/>
              </w:rPr>
              <w:t>弹出提示框“同步成功”，然后在对应平台下的“草稿箱”菜单中生成自定义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的纪录。</w:t>
            </w:r>
          </w:p>
          <w:p w14:paraId="4AB15659"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104A6B2D" w14:textId="77777777" w:rsidR="004837C2" w:rsidRDefault="005F3D5F">
            <w:pPr>
              <w:pStyle w:val="afb"/>
              <w:numPr>
                <w:ilvl w:val="0"/>
                <w:numId w:val="5"/>
              </w:numPr>
              <w:rPr>
                <w:rFonts w:ascii="Book Antiqua" w:hAnsi="Book Antiqua"/>
                <w:color w:val="000000" w:themeColor="text1"/>
                <w:sz w:val="18"/>
                <w:szCs w:val="18"/>
              </w:rPr>
            </w:pPr>
            <w:r>
              <w:rPr>
                <w:rFonts w:ascii="Book Antiqua" w:hAnsi="Book Antiqua" w:hint="eastAsia"/>
                <w:color w:val="000000" w:themeColor="text1"/>
                <w:sz w:val="18"/>
                <w:szCs w:val="18"/>
              </w:rPr>
              <w:t>添加产品，保存与审核时验证自定义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color w:val="000000" w:themeColor="text1"/>
                <w:sz w:val="18"/>
                <w:szCs w:val="18"/>
              </w:rPr>
              <w:t>的唯一性</w:t>
            </w:r>
            <w:r>
              <w:rPr>
                <w:rFonts w:ascii="Book Antiqua" w:hAnsi="Book Antiqua" w:hint="eastAsia"/>
                <w:color w:val="000000" w:themeColor="text1"/>
                <w:sz w:val="18"/>
                <w:szCs w:val="18"/>
              </w:rPr>
              <w:t>、必填项栏位信息是否填写以及填写的规范性。</w:t>
            </w:r>
            <w:r>
              <w:rPr>
                <w:rFonts w:ascii="Book Antiqua" w:hAnsi="Book Antiqua"/>
                <w:color w:val="000000" w:themeColor="text1"/>
                <w:sz w:val="18"/>
                <w:szCs w:val="18"/>
              </w:rPr>
              <w:t>如</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color w:val="000000" w:themeColor="text1"/>
                <w:sz w:val="18"/>
                <w:szCs w:val="18"/>
              </w:rPr>
              <w:t>重复则提示：</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X</w:t>
            </w:r>
            <w:r>
              <w:rPr>
                <w:rFonts w:ascii="Book Antiqua" w:hAnsi="Book Antiqua"/>
                <w:color w:val="000000" w:themeColor="text1"/>
                <w:sz w:val="18"/>
                <w:szCs w:val="18"/>
              </w:rPr>
              <w:t xml:space="preserve">XX </w:t>
            </w:r>
            <w:r>
              <w:rPr>
                <w:rFonts w:ascii="Book Antiqua" w:hAnsi="Book Antiqua" w:hint="eastAsia"/>
                <w:color w:val="000000" w:themeColor="text1"/>
                <w:sz w:val="18"/>
                <w:szCs w:val="18"/>
              </w:rPr>
              <w:t>已存在”。</w:t>
            </w:r>
          </w:p>
          <w:p w14:paraId="11FE64D5" w14:textId="77777777" w:rsidR="004837C2" w:rsidRDefault="005F3D5F">
            <w:pPr>
              <w:pStyle w:val="afb"/>
              <w:numPr>
                <w:ilvl w:val="0"/>
                <w:numId w:val="5"/>
              </w:numPr>
              <w:rPr>
                <w:rFonts w:ascii="Book Antiqua" w:hAnsi="Book Antiqua"/>
                <w:color w:val="000000" w:themeColor="text1"/>
                <w:sz w:val="18"/>
                <w:szCs w:val="18"/>
              </w:rPr>
            </w:pPr>
            <w:r>
              <w:rPr>
                <w:rFonts w:ascii="Book Antiqua" w:hAnsi="Book Antiqua" w:hint="eastAsia"/>
                <w:color w:val="000000" w:themeColor="text1"/>
                <w:sz w:val="18"/>
                <w:szCs w:val="18"/>
              </w:rPr>
              <w:t>产品图片，点击</w:t>
            </w:r>
            <w:r>
              <w:rPr>
                <w:rFonts w:ascii="幼圆" w:eastAsia="幼圆" w:hAnsi="幼圆" w:cs="幼圆" w:hint="eastAsia"/>
                <w:sz w:val="18"/>
                <w:szCs w:val="18"/>
                <w:bdr w:val="single" w:sz="4" w:space="0" w:color="auto"/>
                <w:shd w:val="clear" w:color="auto" w:fill="BEBEBE"/>
              </w:rPr>
              <w:t>上传图片</w:t>
            </w:r>
            <w:r>
              <w:rPr>
                <w:rFonts w:ascii="Book Antiqua" w:hAnsi="Book Antiqua" w:hint="eastAsia"/>
                <w:color w:val="000000" w:themeColor="text1"/>
                <w:sz w:val="18"/>
                <w:szCs w:val="18"/>
              </w:rPr>
              <w:t>按钮，选择小于</w:t>
            </w:r>
            <w:r>
              <w:rPr>
                <w:rFonts w:ascii="Book Antiqua" w:hAnsi="Book Antiqua"/>
                <w:color w:val="000000" w:themeColor="text1"/>
                <w:sz w:val="18"/>
                <w:szCs w:val="18"/>
              </w:rPr>
              <w:t>10</w:t>
            </w:r>
            <w:r>
              <w:rPr>
                <w:rFonts w:ascii="Book Antiqua" w:hAnsi="Book Antiqua" w:hint="eastAsia"/>
                <w:color w:val="000000" w:themeColor="text1"/>
                <w:sz w:val="18"/>
                <w:szCs w:val="18"/>
              </w:rPr>
              <w:t>M</w:t>
            </w:r>
            <w:r>
              <w:rPr>
                <w:rFonts w:ascii="Book Antiqua" w:hAnsi="Book Antiqua" w:hint="eastAsia"/>
                <w:color w:val="000000" w:themeColor="text1"/>
                <w:sz w:val="18"/>
                <w:szCs w:val="18"/>
              </w:rPr>
              <w:t>的图片上传。主图只限</w:t>
            </w:r>
            <w:r>
              <w:rPr>
                <w:rFonts w:ascii="Book Antiqua" w:hAnsi="Book Antiqua" w:hint="eastAsia"/>
                <w:color w:val="000000" w:themeColor="text1"/>
                <w:sz w:val="18"/>
                <w:szCs w:val="18"/>
              </w:rPr>
              <w:t>1</w:t>
            </w:r>
            <w:r>
              <w:rPr>
                <w:rFonts w:ascii="Book Antiqua" w:hAnsi="Book Antiqua" w:hint="eastAsia"/>
                <w:color w:val="000000" w:themeColor="text1"/>
                <w:sz w:val="18"/>
                <w:szCs w:val="18"/>
              </w:rPr>
              <w:t>张，附图最多支持</w:t>
            </w:r>
            <w:r>
              <w:rPr>
                <w:rFonts w:ascii="Book Antiqua" w:hAnsi="Book Antiqua" w:hint="eastAsia"/>
                <w:color w:val="000000" w:themeColor="text1"/>
                <w:sz w:val="18"/>
                <w:szCs w:val="18"/>
              </w:rPr>
              <w:t>9</w:t>
            </w:r>
            <w:r>
              <w:rPr>
                <w:rFonts w:ascii="Book Antiqua" w:hAnsi="Book Antiqua" w:hint="eastAsia"/>
                <w:color w:val="000000" w:themeColor="text1"/>
                <w:sz w:val="18"/>
                <w:szCs w:val="18"/>
              </w:rPr>
              <w:t>张。</w:t>
            </w:r>
          </w:p>
          <w:p w14:paraId="676EFDCB" w14:textId="063EEA5E" w:rsidR="004837C2" w:rsidRDefault="005F3D5F">
            <w:pPr>
              <w:pStyle w:val="afb"/>
              <w:numPr>
                <w:ilvl w:val="0"/>
                <w:numId w:val="5"/>
              </w:numPr>
              <w:rPr>
                <w:rFonts w:ascii="Book Antiqua" w:hAnsi="Book Antiqua"/>
                <w:color w:val="FF0000"/>
                <w:sz w:val="18"/>
                <w:szCs w:val="18"/>
              </w:rPr>
            </w:pPr>
            <w:r>
              <w:rPr>
                <w:rFonts w:ascii="Book Antiqua" w:hAnsi="Book Antiqua" w:hint="eastAsia"/>
                <w:color w:val="000000" w:themeColor="text1"/>
                <w:sz w:val="18"/>
                <w:szCs w:val="18"/>
              </w:rPr>
              <w:t>导入产品，导入产品</w:t>
            </w:r>
            <w:r>
              <w:rPr>
                <w:rFonts w:ascii="Book Antiqua" w:hAnsi="Book Antiqua"/>
                <w:color w:val="000000" w:themeColor="text1"/>
                <w:sz w:val="18"/>
                <w:szCs w:val="18"/>
              </w:rPr>
              <w:t>时验证</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color w:val="000000" w:themeColor="text1"/>
                <w:sz w:val="18"/>
                <w:szCs w:val="18"/>
              </w:rPr>
              <w:t>的唯一性</w:t>
            </w:r>
            <w:r>
              <w:rPr>
                <w:rFonts w:ascii="Book Antiqua" w:hAnsi="Book Antiqua" w:hint="eastAsia"/>
                <w:color w:val="000000" w:themeColor="text1"/>
                <w:sz w:val="18"/>
                <w:szCs w:val="18"/>
              </w:rPr>
              <w:t>，</w:t>
            </w:r>
            <w:r>
              <w:rPr>
                <w:rFonts w:ascii="Book Antiqua" w:hAnsi="Book Antiqua"/>
                <w:color w:val="000000" w:themeColor="text1"/>
                <w:sz w:val="18"/>
                <w:szCs w:val="18"/>
              </w:rPr>
              <w:t>如</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color w:val="000000" w:themeColor="text1"/>
                <w:sz w:val="18"/>
                <w:szCs w:val="18"/>
              </w:rPr>
              <w:t>重复则提示：</w:t>
            </w:r>
            <w:r>
              <w:rPr>
                <w:rFonts w:ascii="Book Antiqua" w:hAnsi="Book Antiqua" w:hint="eastAsia"/>
                <w:color w:val="000000" w:themeColor="text1"/>
                <w:sz w:val="18"/>
                <w:szCs w:val="18"/>
              </w:rPr>
              <w:t>“第</w:t>
            </w:r>
            <w:r>
              <w:rPr>
                <w:rFonts w:ascii="Book Antiqua" w:hAnsi="Book Antiqua" w:hint="eastAsia"/>
                <w:color w:val="000000" w:themeColor="text1"/>
                <w:sz w:val="18"/>
                <w:szCs w:val="18"/>
              </w:rPr>
              <w:t>X</w:t>
            </w:r>
            <w:r>
              <w:rPr>
                <w:rFonts w:ascii="Book Antiqua" w:hAnsi="Book Antiqua" w:hint="eastAsia"/>
                <w:color w:val="000000" w:themeColor="text1"/>
                <w:sz w:val="18"/>
                <w:szCs w:val="18"/>
              </w:rPr>
              <w:t>行，自定义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X</w:t>
            </w:r>
            <w:r>
              <w:rPr>
                <w:rFonts w:ascii="Book Antiqua" w:hAnsi="Book Antiqua"/>
                <w:color w:val="000000" w:themeColor="text1"/>
                <w:sz w:val="18"/>
                <w:szCs w:val="18"/>
              </w:rPr>
              <w:t xml:space="preserve">XX </w:t>
            </w:r>
            <w:r>
              <w:rPr>
                <w:rFonts w:ascii="Book Antiqua" w:hAnsi="Book Antiqua" w:hint="eastAsia"/>
                <w:color w:val="000000" w:themeColor="text1"/>
                <w:sz w:val="18"/>
                <w:szCs w:val="18"/>
              </w:rPr>
              <w:t>已存在”，</w:t>
            </w:r>
            <w:r w:rsidR="00B966BB">
              <w:rPr>
                <w:rFonts w:ascii="Book Antiqua" w:hAnsi="Book Antiqua" w:hint="eastAsia"/>
                <w:color w:val="000000" w:themeColor="text1"/>
                <w:sz w:val="18"/>
                <w:szCs w:val="18"/>
              </w:rPr>
              <w:t>（</w:t>
            </w:r>
            <w:r w:rsidR="00B966BB" w:rsidRPr="004D6A92">
              <w:rPr>
                <w:rFonts w:ascii="Book Antiqua" w:hAnsi="Book Antiqua" w:hint="eastAsia"/>
                <w:sz w:val="18"/>
                <w:szCs w:val="18"/>
                <w:highlight w:val="yellow"/>
              </w:rPr>
              <w:t>【产品分类】填三级分类名称，进行匹配导入</w:t>
            </w:r>
            <w:r w:rsidR="00B966BB">
              <w:rPr>
                <w:rFonts w:ascii="Book Antiqua" w:hAnsi="Book Antiqua" w:hint="eastAsia"/>
                <w:color w:val="000000" w:themeColor="text1"/>
                <w:sz w:val="18"/>
                <w:szCs w:val="18"/>
              </w:rPr>
              <w:t>）</w:t>
            </w:r>
          </w:p>
          <w:p w14:paraId="280B3A5A" w14:textId="77777777" w:rsidR="004837C2" w:rsidRDefault="005F3D5F">
            <w:pPr>
              <w:pStyle w:val="afb"/>
              <w:ind w:left="360"/>
              <w:rPr>
                <w:rFonts w:ascii="Book Antiqua" w:hAnsi="Book Antiqua"/>
                <w:color w:val="000000" w:themeColor="text1"/>
                <w:sz w:val="18"/>
                <w:szCs w:val="18"/>
              </w:rPr>
            </w:pPr>
            <w:r>
              <w:rPr>
                <w:rFonts w:ascii="Book Antiqua" w:hAnsi="Book Antiqua"/>
                <w:color w:val="000000" w:themeColor="text1"/>
                <w:sz w:val="18"/>
                <w:szCs w:val="18"/>
              </w:rPr>
              <w:t>其他</w:t>
            </w:r>
            <w:r>
              <w:rPr>
                <w:rFonts w:ascii="Book Antiqua" w:hAnsi="Book Antiqua" w:hint="eastAsia"/>
                <w:color w:val="000000" w:themeColor="text1"/>
                <w:sz w:val="18"/>
                <w:szCs w:val="18"/>
              </w:rPr>
              <w:t>产品属性、产品</w:t>
            </w:r>
            <w:r>
              <w:rPr>
                <w:rFonts w:ascii="Book Antiqua" w:hAnsi="Book Antiqua"/>
                <w:color w:val="000000" w:themeColor="text1"/>
                <w:sz w:val="18"/>
                <w:szCs w:val="18"/>
              </w:rPr>
              <w:t>品类</w:t>
            </w:r>
            <w:r>
              <w:rPr>
                <w:rFonts w:ascii="Book Antiqua" w:hAnsi="Book Antiqua" w:hint="eastAsia"/>
                <w:color w:val="000000" w:themeColor="text1"/>
                <w:sz w:val="18"/>
                <w:szCs w:val="18"/>
              </w:rPr>
              <w:t>、供应商相关</w:t>
            </w:r>
            <w:r>
              <w:rPr>
                <w:rFonts w:ascii="Book Antiqua" w:hAnsi="Book Antiqua"/>
                <w:color w:val="000000" w:themeColor="text1"/>
                <w:sz w:val="18"/>
                <w:szCs w:val="18"/>
              </w:rPr>
              <w:t>上传时验证和</w:t>
            </w:r>
            <w:r>
              <w:rPr>
                <w:rFonts w:ascii="Book Antiqua" w:hAnsi="Book Antiqua" w:hint="eastAsia"/>
                <w:color w:val="000000" w:themeColor="text1"/>
                <w:sz w:val="18"/>
                <w:szCs w:val="18"/>
              </w:rPr>
              <w:t>数据</w:t>
            </w:r>
            <w:r>
              <w:rPr>
                <w:rFonts w:ascii="Book Antiqua" w:hAnsi="Book Antiqua"/>
                <w:color w:val="000000" w:themeColor="text1"/>
                <w:sz w:val="18"/>
                <w:szCs w:val="18"/>
              </w:rPr>
              <w:t>库字典一致，否则提示报</w:t>
            </w:r>
            <w:r>
              <w:rPr>
                <w:rFonts w:ascii="Book Antiqua" w:hAnsi="Book Antiqua"/>
                <w:color w:val="000000" w:themeColor="text1"/>
                <w:sz w:val="18"/>
                <w:szCs w:val="18"/>
              </w:rPr>
              <w:lastRenderedPageBreak/>
              <w:t>错信息</w:t>
            </w:r>
            <w:r>
              <w:rPr>
                <w:rFonts w:ascii="Book Antiqua" w:hAnsi="Book Antiqua" w:hint="eastAsia"/>
                <w:color w:val="000000" w:themeColor="text1"/>
                <w:sz w:val="18"/>
                <w:szCs w:val="18"/>
              </w:rPr>
              <w:t>：“第</w:t>
            </w:r>
            <w:r>
              <w:rPr>
                <w:rFonts w:ascii="Book Antiqua" w:hAnsi="Book Antiqua"/>
                <w:color w:val="000000" w:themeColor="text1"/>
                <w:sz w:val="18"/>
                <w:szCs w:val="18"/>
              </w:rPr>
              <w:t>N</w:t>
            </w:r>
            <w:r>
              <w:rPr>
                <w:rFonts w:ascii="Book Antiqua" w:hAnsi="Book Antiqua" w:hint="eastAsia"/>
                <w:color w:val="000000" w:themeColor="text1"/>
                <w:sz w:val="18"/>
                <w:szCs w:val="18"/>
              </w:rPr>
              <w:t>行，请输入正确的产品属性！”</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“第</w:t>
            </w:r>
            <w:r>
              <w:rPr>
                <w:rFonts w:ascii="Book Antiqua" w:hAnsi="Book Antiqua"/>
                <w:color w:val="000000" w:themeColor="text1"/>
                <w:sz w:val="18"/>
                <w:szCs w:val="18"/>
              </w:rPr>
              <w:t>N</w:t>
            </w:r>
            <w:r>
              <w:rPr>
                <w:rFonts w:ascii="Book Antiqua" w:hAnsi="Book Antiqua" w:hint="eastAsia"/>
                <w:color w:val="000000" w:themeColor="text1"/>
                <w:sz w:val="18"/>
                <w:szCs w:val="18"/>
              </w:rPr>
              <w:t>行，请输入正确的产品品类！”</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“第</w:t>
            </w:r>
            <w:r>
              <w:rPr>
                <w:rFonts w:ascii="Book Antiqua" w:hAnsi="Book Antiqua"/>
                <w:color w:val="000000" w:themeColor="text1"/>
                <w:sz w:val="18"/>
                <w:szCs w:val="18"/>
              </w:rPr>
              <w:t>N</w:t>
            </w:r>
            <w:r>
              <w:rPr>
                <w:rFonts w:ascii="Book Antiqua" w:hAnsi="Book Antiqua" w:hint="eastAsia"/>
                <w:color w:val="000000" w:themeColor="text1"/>
                <w:sz w:val="18"/>
                <w:szCs w:val="18"/>
              </w:rPr>
              <w:t>行，请输入正确的供应商！”。</w:t>
            </w:r>
          </w:p>
          <w:p w14:paraId="51CA4DDC"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导入本地产品，未选择文件就直接点击了上传按钮，提示：请选择需要上传的模版附件！</w:t>
            </w:r>
          </w:p>
          <w:p w14:paraId="5919CF7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导入本地产品，有必填项未填写，提示：第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4E39845D"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导入本地产品，字段填写不合法，提示：第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行，请输入正确的</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0F97C618" w14:textId="77777777" w:rsidR="004837C2" w:rsidRDefault="005F3D5F">
            <w:pPr>
              <w:pStyle w:val="afb"/>
              <w:numPr>
                <w:ilvl w:val="0"/>
                <w:numId w:val="5"/>
              </w:numPr>
              <w:rPr>
                <w:rFonts w:ascii="Book Antiqua" w:hAnsi="Book Antiqua"/>
                <w:color w:val="FF0000"/>
                <w:sz w:val="18"/>
                <w:szCs w:val="18"/>
              </w:rPr>
            </w:pPr>
            <w:r>
              <w:rPr>
                <w:rFonts w:ascii="Book Antiqua" w:hAnsi="Book Antiqua" w:hint="eastAsia"/>
                <w:sz w:val="18"/>
                <w:szCs w:val="18"/>
              </w:rPr>
              <w:t>导出，导出根据查询进行勾选产品纪录进行导出。如未勾选产品直接点击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w:t>
            </w:r>
            <w:r>
              <w:rPr>
                <w:rFonts w:ascii="Book Antiqua" w:hAnsi="Book Antiqua" w:hint="eastAsia"/>
                <w:color w:val="000000" w:themeColor="text1"/>
                <w:sz w:val="18"/>
                <w:szCs w:val="18"/>
              </w:rPr>
              <w:t>弹出提示框“请选择需要导出的记录！”。</w:t>
            </w:r>
          </w:p>
          <w:p w14:paraId="4C97462F" w14:textId="7457113F" w:rsidR="004837C2" w:rsidRDefault="005F3D5F">
            <w:pPr>
              <w:pStyle w:val="afb"/>
              <w:ind w:left="360"/>
              <w:rPr>
                <w:rFonts w:ascii="Book Antiqua" w:hAnsi="Book Antiqua"/>
                <w:sz w:val="18"/>
                <w:szCs w:val="18"/>
              </w:rPr>
            </w:pPr>
            <w:r>
              <w:rPr>
                <w:rFonts w:ascii="Book Antiqua" w:hAnsi="Book Antiqua" w:hint="eastAsia"/>
                <w:sz w:val="18"/>
                <w:szCs w:val="18"/>
              </w:rPr>
              <w:t>导出字段自定义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、产品名称、产品分类、产品重量（</w:t>
            </w:r>
            <w:r w:rsidR="00257DEF">
              <w:rPr>
                <w:rFonts w:ascii="Book Antiqua" w:hAnsi="Book Antiqua"/>
                <w:sz w:val="18"/>
                <w:szCs w:val="18"/>
              </w:rPr>
              <w:t>KG</w:t>
            </w:r>
            <w:r>
              <w:rPr>
                <w:rFonts w:ascii="Book Antiqua" w:hAnsi="Book Antiqua" w:hint="eastAsia"/>
                <w:sz w:val="18"/>
                <w:szCs w:val="18"/>
              </w:rPr>
              <w:t>）、产品长（</w:t>
            </w:r>
            <w:r w:rsidR="00257DEF">
              <w:rPr>
                <w:rFonts w:ascii="Book Antiqua" w:hAnsi="Book Antiqua" w:hint="eastAsia"/>
                <w:sz w:val="18"/>
                <w:szCs w:val="18"/>
              </w:rPr>
              <w:t>C</w:t>
            </w:r>
            <w:r w:rsidR="00257DEF">
              <w:rPr>
                <w:rFonts w:ascii="Book Antiqua" w:hAnsi="Book Antiqua"/>
                <w:sz w:val="18"/>
                <w:szCs w:val="18"/>
              </w:rPr>
              <w:t>M</w:t>
            </w:r>
            <w:r>
              <w:rPr>
                <w:rFonts w:ascii="Book Antiqua" w:hAnsi="Book Antiqua" w:hint="eastAsia"/>
                <w:sz w:val="18"/>
                <w:szCs w:val="18"/>
              </w:rPr>
              <w:t>）、产品宽（</w:t>
            </w:r>
            <w:r w:rsidR="00257DEF">
              <w:rPr>
                <w:rFonts w:ascii="Book Antiqua" w:hAnsi="Book Antiqua" w:hint="eastAsia"/>
                <w:sz w:val="18"/>
                <w:szCs w:val="18"/>
              </w:rPr>
              <w:t>C</w:t>
            </w:r>
            <w:r w:rsidR="00257DEF">
              <w:rPr>
                <w:rFonts w:ascii="Book Antiqua" w:hAnsi="Book Antiqua"/>
                <w:sz w:val="18"/>
                <w:szCs w:val="18"/>
              </w:rPr>
              <w:t>M</w:t>
            </w:r>
            <w:r>
              <w:rPr>
                <w:rFonts w:ascii="Book Antiqua" w:hAnsi="Book Antiqua" w:hint="eastAsia"/>
                <w:sz w:val="18"/>
                <w:szCs w:val="18"/>
              </w:rPr>
              <w:t>）、产品高（</w:t>
            </w:r>
            <w:r w:rsidR="00257DEF">
              <w:rPr>
                <w:rFonts w:ascii="Book Antiqua" w:hAnsi="Book Antiqua" w:hint="eastAsia"/>
                <w:sz w:val="18"/>
                <w:szCs w:val="18"/>
              </w:rPr>
              <w:t>C</w:t>
            </w:r>
            <w:r w:rsidR="00257DEF">
              <w:rPr>
                <w:rFonts w:ascii="Book Antiqua" w:hAnsi="Book Antiqua"/>
                <w:sz w:val="18"/>
                <w:szCs w:val="18"/>
              </w:rPr>
              <w:t>M</w:t>
            </w:r>
            <w:r>
              <w:rPr>
                <w:rFonts w:ascii="Book Antiqua" w:hAnsi="Book Antiqua" w:hint="eastAsia"/>
                <w:sz w:val="18"/>
                <w:szCs w:val="18"/>
              </w:rPr>
              <w:t>）、产品属性、产品描述、申报中文名、申报英文名、申报价格、申报币种、产品品牌、制造商、海关编码、规格型号、申报单位、首选供应商、采购价</w:t>
            </w:r>
            <w:r>
              <w:rPr>
                <w:rFonts w:ascii="Book Antiqua" w:hAnsi="Book Antiqua" w:hint="eastAsia"/>
                <w:sz w:val="18"/>
                <w:szCs w:val="18"/>
              </w:rPr>
              <w:t>1</w:t>
            </w:r>
            <w:r>
              <w:rPr>
                <w:rFonts w:ascii="Book Antiqua" w:hAnsi="Book Antiqua" w:hint="eastAsia"/>
                <w:sz w:val="18"/>
                <w:szCs w:val="18"/>
              </w:rPr>
              <w:t>、采购链接</w:t>
            </w:r>
            <w:r>
              <w:rPr>
                <w:rFonts w:ascii="Book Antiqua" w:hAnsi="Book Antiqua" w:hint="eastAsia"/>
                <w:sz w:val="18"/>
                <w:szCs w:val="18"/>
              </w:rPr>
              <w:t>1</w:t>
            </w:r>
            <w:r>
              <w:rPr>
                <w:rFonts w:ascii="Book Antiqua" w:hAnsi="Book Antiqua" w:hint="eastAsia"/>
                <w:sz w:val="18"/>
                <w:szCs w:val="18"/>
              </w:rPr>
              <w:t>、备选供应商、采购价</w:t>
            </w:r>
            <w:r>
              <w:rPr>
                <w:rFonts w:ascii="Book Antiqua" w:hAnsi="Book Antiqua" w:hint="eastAsia"/>
                <w:sz w:val="18"/>
                <w:szCs w:val="18"/>
              </w:rPr>
              <w:t>2</w:t>
            </w:r>
            <w:r>
              <w:rPr>
                <w:rFonts w:ascii="Book Antiqua" w:hAnsi="Book Antiqua" w:hint="eastAsia"/>
                <w:sz w:val="18"/>
                <w:szCs w:val="18"/>
              </w:rPr>
              <w:t>、采购链接</w:t>
            </w:r>
            <w:r>
              <w:rPr>
                <w:rFonts w:ascii="Book Antiqua" w:hAnsi="Book Antiqua" w:hint="eastAsia"/>
                <w:sz w:val="18"/>
                <w:szCs w:val="18"/>
              </w:rPr>
              <w:t>2</w:t>
            </w:r>
            <w:r>
              <w:rPr>
                <w:rFonts w:ascii="Book Antiqua" w:hAnsi="Book Antiqua" w:hint="eastAsia"/>
                <w:sz w:val="18"/>
                <w:szCs w:val="18"/>
              </w:rPr>
              <w:t>、产品状态。</w:t>
            </w:r>
          </w:p>
        </w:tc>
      </w:tr>
      <w:tr w:rsidR="004837C2" w14:paraId="79A001C0" w14:textId="77777777">
        <w:trPr>
          <w:trHeight w:val="3103"/>
          <w:jc w:val="center"/>
        </w:trPr>
        <w:tc>
          <w:tcPr>
            <w:tcW w:w="1583" w:type="dxa"/>
            <w:shd w:val="clear" w:color="auto" w:fill="F8F8F8"/>
            <w:vAlign w:val="center"/>
          </w:tcPr>
          <w:p w14:paraId="6FD856A3"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59808F05" w14:textId="77777777" w:rsidR="004837C2" w:rsidRDefault="005F3D5F">
            <w:pPr>
              <w:rPr>
                <w:rFonts w:ascii="Book Antiqua" w:hAnsi="Book Antiqua"/>
                <w:b/>
                <w:sz w:val="18"/>
                <w:szCs w:val="18"/>
              </w:rPr>
            </w:pPr>
            <w:r>
              <w:rPr>
                <w:rFonts w:ascii="Book Antiqua" w:hAnsi="Book Antiqua" w:hint="eastAsia"/>
                <w:b/>
                <w:sz w:val="18"/>
                <w:szCs w:val="18"/>
              </w:rPr>
              <w:t>同步海外仓：（以速贸仓储为例）</w:t>
            </w:r>
          </w:p>
          <w:p w14:paraId="33FB8A8F" w14:textId="77777777" w:rsidR="004837C2" w:rsidRDefault="005F3D5F">
            <w:pPr>
              <w:rPr>
                <w:rFonts w:ascii="Book Antiqua" w:hAnsi="Book Antiqua"/>
                <w:b/>
                <w:sz w:val="18"/>
                <w:szCs w:val="18"/>
              </w:rPr>
            </w:pPr>
            <w:r>
              <w:rPr>
                <w:rFonts w:ascii="Book Antiqua" w:hAnsi="Book Antiqua" w:hint="eastAsia"/>
                <w:b/>
                <w:sz w:val="18"/>
                <w:szCs w:val="18"/>
              </w:rPr>
              <w:t>1</w:t>
            </w:r>
            <w:r>
              <w:rPr>
                <w:rFonts w:ascii="Book Antiqua" w:hAnsi="Book Antiqua" w:hint="eastAsia"/>
                <w:b/>
                <w:sz w:val="18"/>
                <w:szCs w:val="18"/>
              </w:rPr>
              <w:t>、通过仓库授权，填写用户在仓储系统的密钥信息进行授权：</w:t>
            </w:r>
          </w:p>
          <w:p w14:paraId="53FF5E53" w14:textId="6B17D298" w:rsidR="004837C2" w:rsidRDefault="00257DEF">
            <w:pPr>
              <w:rPr>
                <w:rFonts w:ascii="Book Antiqua" w:hAnsi="Book Antiqua"/>
                <w:b/>
                <w:sz w:val="18"/>
                <w:szCs w:val="18"/>
              </w:rPr>
            </w:pPr>
            <w:r>
              <w:rPr>
                <w:noProof/>
              </w:rPr>
              <w:drawing>
                <wp:inline distT="0" distB="0" distL="0" distR="0" wp14:anchorId="0BF6F720" wp14:editId="1C733B4D">
                  <wp:extent cx="2305168" cy="1492327"/>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5168" cy="1492327"/>
                          </a:xfrm>
                          <a:prstGeom prst="rect">
                            <a:avLst/>
                          </a:prstGeom>
                        </pic:spPr>
                      </pic:pic>
                    </a:graphicData>
                  </a:graphic>
                </wp:inline>
              </w:drawing>
            </w:r>
          </w:p>
          <w:p w14:paraId="06D26FD8" w14:textId="77777777" w:rsidR="004837C2" w:rsidRDefault="005F3D5F">
            <w:pPr>
              <w:rPr>
                <w:rFonts w:ascii="Book Antiqua" w:hAnsi="Book Antiqua"/>
                <w:b/>
                <w:sz w:val="18"/>
                <w:szCs w:val="18"/>
              </w:rPr>
            </w:pPr>
            <w:r>
              <w:rPr>
                <w:rFonts w:ascii="Book Antiqua" w:hAnsi="Book Antiqua" w:hint="eastAsia"/>
                <w:b/>
                <w:sz w:val="18"/>
                <w:szCs w:val="18"/>
              </w:rPr>
              <w:t>2</w:t>
            </w:r>
            <w:r>
              <w:rPr>
                <w:rFonts w:ascii="Book Antiqua" w:hAnsi="Book Antiqua" w:hint="eastAsia"/>
                <w:b/>
                <w:sz w:val="18"/>
                <w:szCs w:val="18"/>
              </w:rPr>
              <w:t>、添加好仓储系统后，“本地产品”列表新增一个对应的页签，进行切换展示商品明细：</w:t>
            </w:r>
          </w:p>
          <w:p w14:paraId="52197534" w14:textId="55491B31" w:rsidR="004837C2" w:rsidRDefault="005F3D5F">
            <w:pPr>
              <w:rPr>
                <w:rFonts w:ascii="Book Antiqua" w:hAnsi="Book Antiqua"/>
                <w:b/>
                <w:sz w:val="18"/>
                <w:szCs w:val="18"/>
              </w:rPr>
            </w:pPr>
            <w:r>
              <w:rPr>
                <w:rFonts w:ascii="Book Antiqua" w:hAnsi="Book Antiqua" w:hint="eastAsia"/>
                <w:b/>
                <w:sz w:val="18"/>
                <w:szCs w:val="18"/>
              </w:rPr>
              <w:t>（同步到仓库页签中的商品记录来源</w:t>
            </w:r>
            <w:r w:rsidR="005523F4">
              <w:rPr>
                <w:rFonts w:ascii="Book Antiqua" w:hAnsi="Book Antiqua" w:hint="eastAsia"/>
                <w:b/>
                <w:sz w:val="18"/>
                <w:szCs w:val="18"/>
              </w:rPr>
              <w:t>：</w:t>
            </w:r>
            <w:r>
              <w:rPr>
                <w:rFonts w:ascii="Book Antiqua" w:hAnsi="Book Antiqua" w:hint="eastAsia"/>
                <w:b/>
                <w:sz w:val="18"/>
                <w:szCs w:val="18"/>
              </w:rPr>
              <w:t>产品状态</w:t>
            </w:r>
            <w:r>
              <w:rPr>
                <w:rFonts w:ascii="Book Antiqua" w:hAnsi="Book Antiqua" w:hint="eastAsia"/>
                <w:b/>
                <w:sz w:val="18"/>
                <w:szCs w:val="18"/>
              </w:rPr>
              <w:t>=</w:t>
            </w:r>
            <w:r>
              <w:rPr>
                <w:rFonts w:ascii="Book Antiqua" w:hAnsi="Book Antiqua" w:hint="eastAsia"/>
                <w:b/>
                <w:sz w:val="18"/>
                <w:szCs w:val="18"/>
              </w:rPr>
              <w:t>审核的本地产品）</w:t>
            </w:r>
          </w:p>
          <w:p w14:paraId="0F893B29" w14:textId="577D34E3" w:rsidR="004837C2" w:rsidRDefault="00D5391D">
            <w:pPr>
              <w:rPr>
                <w:rFonts w:ascii="Book Antiqua" w:hAnsi="Book Antiqua"/>
                <w:b/>
                <w:sz w:val="18"/>
                <w:szCs w:val="18"/>
              </w:rPr>
            </w:pPr>
            <w:r>
              <w:rPr>
                <w:noProof/>
              </w:rPr>
              <w:drawing>
                <wp:inline distT="0" distB="0" distL="0" distR="0" wp14:anchorId="7962DD93" wp14:editId="60DB4CEE">
                  <wp:extent cx="4643755" cy="1476375"/>
                  <wp:effectExtent l="0" t="0" r="444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3755" cy="1476375"/>
                          </a:xfrm>
                          <a:prstGeom prst="rect">
                            <a:avLst/>
                          </a:prstGeom>
                        </pic:spPr>
                      </pic:pic>
                    </a:graphicData>
                  </a:graphic>
                </wp:inline>
              </w:drawing>
            </w:r>
          </w:p>
          <w:p w14:paraId="1EAF4054" w14:textId="77777777" w:rsidR="004837C2" w:rsidRDefault="005F3D5F">
            <w:pPr>
              <w:rPr>
                <w:rFonts w:ascii="Book Antiqua" w:hAnsi="Book Antiqua"/>
                <w:b/>
                <w:sz w:val="18"/>
                <w:szCs w:val="18"/>
              </w:rPr>
            </w:pPr>
            <w:r>
              <w:rPr>
                <w:rFonts w:ascii="Book Antiqua" w:hAnsi="Book Antiqua" w:hint="eastAsia"/>
                <w:b/>
                <w:sz w:val="18"/>
                <w:szCs w:val="18"/>
              </w:rPr>
              <w:t>3</w:t>
            </w:r>
            <w:r>
              <w:rPr>
                <w:rFonts w:ascii="Book Antiqua" w:hAnsi="Book Antiqua" w:hint="eastAsia"/>
                <w:b/>
                <w:sz w:val="18"/>
                <w:szCs w:val="18"/>
              </w:rPr>
              <w:t>、编辑，点击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b/>
                <w:sz w:val="18"/>
                <w:szCs w:val="18"/>
              </w:rPr>
              <w:t>按钮弹出页面窗口“同步到仓库系统”，完善需要同步到仓库信息的商品信息；</w:t>
            </w:r>
          </w:p>
          <w:p w14:paraId="0985FFC7" w14:textId="77777777" w:rsidR="00E21FDE" w:rsidRDefault="00E21FDE">
            <w:pPr>
              <w:rPr>
                <w:rFonts w:ascii="Book Antiqua" w:hAnsi="Book Antiqua"/>
                <w:b/>
                <w:sz w:val="18"/>
                <w:szCs w:val="18"/>
              </w:rPr>
            </w:pPr>
            <w:r>
              <w:rPr>
                <w:rFonts w:ascii="Book Antiqua" w:hAnsi="Book Antiqua" w:hint="eastAsia"/>
                <w:b/>
                <w:sz w:val="18"/>
                <w:szCs w:val="18"/>
              </w:rPr>
              <w:t>规则：</w:t>
            </w:r>
          </w:p>
          <w:p w14:paraId="641D8191" w14:textId="723EB5CF" w:rsidR="00E21FDE" w:rsidRDefault="00E21FDE">
            <w:pPr>
              <w:rPr>
                <w:rFonts w:ascii="Book Antiqua" w:hAnsi="Book Antiqua"/>
                <w:b/>
                <w:sz w:val="18"/>
                <w:szCs w:val="18"/>
              </w:rPr>
            </w:pPr>
            <w:r>
              <w:rPr>
                <w:rFonts w:ascii="Book Antiqua" w:hAnsi="Book Antiqua" w:hint="eastAsia"/>
                <w:b/>
                <w:sz w:val="18"/>
                <w:szCs w:val="18"/>
              </w:rPr>
              <w:t>3</w:t>
            </w:r>
            <w:r>
              <w:rPr>
                <w:rFonts w:ascii="Book Antiqua" w:hAnsi="Book Antiqua"/>
                <w:b/>
                <w:sz w:val="18"/>
                <w:szCs w:val="18"/>
              </w:rPr>
              <w:t>.1</w:t>
            </w:r>
            <w:r>
              <w:rPr>
                <w:rFonts w:ascii="Book Antiqua" w:hAnsi="Book Antiqua" w:hint="eastAsia"/>
                <w:b/>
                <w:sz w:val="18"/>
                <w:szCs w:val="18"/>
              </w:rPr>
              <w:t>自定义</w:t>
            </w:r>
            <w:r>
              <w:rPr>
                <w:rFonts w:ascii="Book Antiqua" w:hAnsi="Book Antiqua" w:hint="eastAsia"/>
                <w:b/>
                <w:sz w:val="18"/>
                <w:szCs w:val="18"/>
              </w:rPr>
              <w:t>S</w:t>
            </w:r>
            <w:r>
              <w:rPr>
                <w:rFonts w:ascii="Book Antiqua" w:hAnsi="Book Antiqua"/>
                <w:b/>
                <w:sz w:val="18"/>
                <w:szCs w:val="18"/>
              </w:rPr>
              <w:t>KU</w:t>
            </w:r>
            <w:r>
              <w:rPr>
                <w:rFonts w:ascii="Book Antiqua" w:hAnsi="Book Antiqua" w:hint="eastAsia"/>
                <w:b/>
                <w:sz w:val="18"/>
                <w:szCs w:val="18"/>
              </w:rPr>
              <w:t>不可编辑；</w:t>
            </w:r>
          </w:p>
          <w:p w14:paraId="13A223D5" w14:textId="53AEE9C1" w:rsidR="00E21FDE" w:rsidRDefault="00E21FDE">
            <w:pPr>
              <w:rPr>
                <w:rFonts w:ascii="Book Antiqua" w:hAnsi="Book Antiqua"/>
                <w:b/>
                <w:sz w:val="18"/>
                <w:szCs w:val="18"/>
              </w:rPr>
            </w:pPr>
            <w:r>
              <w:rPr>
                <w:rFonts w:ascii="Book Antiqua" w:hAnsi="Book Antiqua" w:hint="eastAsia"/>
                <w:b/>
                <w:sz w:val="18"/>
                <w:szCs w:val="18"/>
              </w:rPr>
              <w:t>3</w:t>
            </w:r>
            <w:r>
              <w:rPr>
                <w:rFonts w:ascii="Book Antiqua" w:hAnsi="Book Antiqua"/>
                <w:b/>
                <w:sz w:val="18"/>
                <w:szCs w:val="18"/>
              </w:rPr>
              <w:t>.2</w:t>
            </w:r>
            <w:r>
              <w:rPr>
                <w:rFonts w:ascii="Book Antiqua" w:hAnsi="Book Antiqua" w:hint="eastAsia"/>
                <w:b/>
                <w:sz w:val="18"/>
                <w:szCs w:val="18"/>
              </w:rPr>
              <w:t>申报价格币种默认</w:t>
            </w:r>
            <w:r>
              <w:rPr>
                <w:rFonts w:ascii="Book Antiqua" w:hAnsi="Book Antiqua" w:hint="eastAsia"/>
                <w:b/>
                <w:sz w:val="18"/>
                <w:szCs w:val="18"/>
              </w:rPr>
              <w:t>U</w:t>
            </w:r>
            <w:r>
              <w:rPr>
                <w:rFonts w:ascii="Book Antiqua" w:hAnsi="Book Antiqua"/>
                <w:b/>
                <w:sz w:val="18"/>
                <w:szCs w:val="18"/>
              </w:rPr>
              <w:t>SD</w:t>
            </w:r>
            <w:r>
              <w:rPr>
                <w:rFonts w:ascii="Book Antiqua" w:hAnsi="Book Antiqua" w:hint="eastAsia"/>
                <w:b/>
                <w:sz w:val="18"/>
                <w:szCs w:val="18"/>
              </w:rPr>
              <w:t>；</w:t>
            </w:r>
          </w:p>
          <w:p w14:paraId="4443A557" w14:textId="09C1311B" w:rsidR="004837C2" w:rsidRDefault="00E21FDE">
            <w:pPr>
              <w:rPr>
                <w:rFonts w:ascii="Book Antiqua" w:hAnsi="Book Antiqua"/>
                <w:b/>
                <w:sz w:val="18"/>
                <w:szCs w:val="18"/>
              </w:rPr>
            </w:pPr>
            <w:r>
              <w:rPr>
                <w:rFonts w:ascii="Book Antiqua" w:hAnsi="Book Antiqua"/>
                <w:b/>
                <w:sz w:val="18"/>
                <w:szCs w:val="18"/>
              </w:rPr>
              <w:t>3.3</w:t>
            </w:r>
            <w:r w:rsidR="005F3D5F">
              <w:rPr>
                <w:rFonts w:ascii="Book Antiqua" w:hAnsi="Book Antiqua" w:hint="eastAsia"/>
                <w:b/>
                <w:sz w:val="18"/>
                <w:szCs w:val="18"/>
              </w:rPr>
              <w:t>同名栏位信息均是从本地产品中维护的本地产品信息</w:t>
            </w:r>
            <w:r>
              <w:rPr>
                <w:rFonts w:ascii="Book Antiqua" w:hAnsi="Book Antiqua" w:hint="eastAsia"/>
                <w:b/>
                <w:sz w:val="18"/>
                <w:szCs w:val="18"/>
              </w:rPr>
              <w:t>；</w:t>
            </w:r>
          </w:p>
          <w:p w14:paraId="722AD7BD" w14:textId="1480E1A0" w:rsidR="004837C2" w:rsidRDefault="00D5391D">
            <w:pPr>
              <w:rPr>
                <w:rFonts w:ascii="Book Antiqua" w:hAnsi="Book Antiqua"/>
                <w:b/>
                <w:sz w:val="18"/>
                <w:szCs w:val="18"/>
              </w:rPr>
            </w:pPr>
            <w:r>
              <w:rPr>
                <w:noProof/>
              </w:rPr>
              <w:lastRenderedPageBreak/>
              <w:drawing>
                <wp:inline distT="0" distB="0" distL="0" distR="0" wp14:anchorId="2F5C7970" wp14:editId="09AB8E04">
                  <wp:extent cx="4643755" cy="2042795"/>
                  <wp:effectExtent l="0" t="0" r="444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3755" cy="2042795"/>
                          </a:xfrm>
                          <a:prstGeom prst="rect">
                            <a:avLst/>
                          </a:prstGeom>
                        </pic:spPr>
                      </pic:pic>
                    </a:graphicData>
                  </a:graphic>
                </wp:inline>
              </w:drawing>
            </w:r>
          </w:p>
          <w:p w14:paraId="70A36565" w14:textId="77777777" w:rsidR="004837C2" w:rsidRDefault="004837C2">
            <w:pPr>
              <w:rPr>
                <w:rFonts w:ascii="Book Antiqua" w:hAnsi="Book Antiqua"/>
                <w:b/>
                <w:sz w:val="18"/>
                <w:szCs w:val="18"/>
              </w:rPr>
            </w:pPr>
          </w:p>
          <w:p w14:paraId="4775B7B8" w14:textId="42FC7C19" w:rsidR="004837C2" w:rsidRDefault="005F3D5F">
            <w:pPr>
              <w:rPr>
                <w:rFonts w:ascii="Book Antiqua" w:hAnsi="Book Antiqua"/>
                <w:b/>
                <w:sz w:val="18"/>
                <w:szCs w:val="18"/>
              </w:rPr>
            </w:pPr>
            <w:r>
              <w:rPr>
                <w:rFonts w:ascii="Book Antiqua" w:hAnsi="Book Antiqua" w:hint="eastAsia"/>
                <w:b/>
                <w:sz w:val="18"/>
                <w:szCs w:val="18"/>
              </w:rPr>
              <w:t>4</w:t>
            </w:r>
            <w:r>
              <w:rPr>
                <w:rFonts w:ascii="Book Antiqua" w:hAnsi="Book Antiqua" w:hint="eastAsia"/>
                <w:b/>
                <w:sz w:val="18"/>
                <w:szCs w:val="18"/>
              </w:rPr>
              <w:t>、同步，点击“同步到仓库系统—</w:t>
            </w:r>
            <w:r>
              <w:rPr>
                <w:rFonts w:ascii="幼圆" w:eastAsia="幼圆" w:hAnsi="幼圆" w:cs="幼圆" w:hint="eastAsia"/>
                <w:sz w:val="18"/>
                <w:szCs w:val="18"/>
                <w:bdr w:val="single" w:sz="4" w:space="0" w:color="auto"/>
                <w:shd w:val="clear" w:color="auto" w:fill="BEBEBE"/>
              </w:rPr>
              <w:t>同步</w:t>
            </w:r>
            <w:r>
              <w:rPr>
                <w:rFonts w:ascii="Book Antiqua" w:hAnsi="Book Antiqua" w:hint="eastAsia"/>
                <w:b/>
                <w:sz w:val="18"/>
                <w:szCs w:val="18"/>
              </w:rPr>
              <w:t>”按钮或</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同步</w:t>
            </w:r>
            <w:r>
              <w:rPr>
                <w:rFonts w:ascii="Book Antiqua" w:hAnsi="Book Antiqua" w:hint="eastAsia"/>
                <w:b/>
                <w:sz w:val="18"/>
                <w:szCs w:val="18"/>
              </w:rPr>
              <w:t>，弹出提示框“</w:t>
            </w:r>
            <w:r>
              <w:rPr>
                <w:rFonts w:ascii="Book Antiqua" w:hAnsi="Book Antiqua"/>
                <w:b/>
                <w:sz w:val="18"/>
                <w:szCs w:val="18"/>
              </w:rPr>
              <w:t>产品信息已同步，请等待仓库审核信息</w:t>
            </w:r>
            <w:r>
              <w:rPr>
                <w:rFonts w:ascii="Book Antiqua" w:hAnsi="Book Antiqua" w:hint="eastAsia"/>
                <w:b/>
                <w:sz w:val="18"/>
                <w:szCs w:val="18"/>
              </w:rPr>
              <w:t>”。</w:t>
            </w:r>
          </w:p>
          <w:p w14:paraId="6B31B447" w14:textId="6CDE08E4" w:rsidR="00B05E92" w:rsidRDefault="00B05E92">
            <w:pPr>
              <w:rPr>
                <w:rFonts w:ascii="Book Antiqua" w:hAnsi="Book Antiqua"/>
                <w:b/>
                <w:sz w:val="18"/>
                <w:szCs w:val="18"/>
              </w:rPr>
            </w:pPr>
          </w:p>
          <w:p w14:paraId="1D0811D6" w14:textId="21DBF938" w:rsidR="00B05E92" w:rsidRDefault="00B05E92">
            <w:pPr>
              <w:rPr>
                <w:rFonts w:ascii="Book Antiqua" w:hAnsi="Book Antiqua"/>
                <w:b/>
                <w:sz w:val="18"/>
                <w:szCs w:val="18"/>
              </w:rPr>
            </w:pPr>
            <w:r>
              <w:rPr>
                <w:rFonts w:ascii="Book Antiqua" w:hAnsi="Book Antiqua" w:hint="eastAsia"/>
                <w:b/>
                <w:sz w:val="18"/>
                <w:szCs w:val="18"/>
              </w:rPr>
              <w:t>同步规则：</w:t>
            </w:r>
          </w:p>
          <w:p w14:paraId="6638749B" w14:textId="1647DFF5" w:rsidR="00B05E92" w:rsidRPr="00B05E92" w:rsidRDefault="002D6AEE" w:rsidP="00B05E92">
            <w:pPr>
              <w:rPr>
                <w:rFonts w:ascii="Book Antiqua" w:hAnsi="Book Antiqua"/>
                <w:b/>
                <w:sz w:val="18"/>
                <w:szCs w:val="18"/>
              </w:rPr>
            </w:pPr>
            <w:r>
              <w:rPr>
                <w:rFonts w:ascii="Book Antiqua" w:hAnsi="Book Antiqua" w:hint="eastAsia"/>
                <w:b/>
                <w:sz w:val="18"/>
                <w:szCs w:val="18"/>
              </w:rPr>
              <w:t>未同步时，</w:t>
            </w:r>
            <w:r w:rsidR="00B05E92" w:rsidRPr="00B05E92">
              <w:rPr>
                <w:rFonts w:ascii="Book Antiqua" w:hAnsi="Book Antiqua" w:hint="eastAsia"/>
                <w:b/>
                <w:sz w:val="18"/>
                <w:szCs w:val="18"/>
              </w:rPr>
              <w:t>支持二次</w:t>
            </w:r>
            <w:r w:rsidR="00651D98">
              <w:rPr>
                <w:rFonts w:ascii="Book Antiqua" w:hAnsi="Book Antiqua" w:hint="eastAsia"/>
                <w:b/>
                <w:sz w:val="18"/>
                <w:szCs w:val="18"/>
              </w:rPr>
              <w:t>请求</w:t>
            </w:r>
            <w:r w:rsidR="00B05E92" w:rsidRPr="00B05E92">
              <w:rPr>
                <w:rFonts w:ascii="Book Antiqua" w:hAnsi="Book Antiqua" w:hint="eastAsia"/>
                <w:b/>
                <w:sz w:val="18"/>
                <w:szCs w:val="18"/>
              </w:rPr>
              <w:t>同步，</w:t>
            </w:r>
            <w:r w:rsidR="001B3ABF">
              <w:rPr>
                <w:rFonts w:ascii="Book Antiqua" w:hAnsi="Book Antiqua" w:hint="eastAsia"/>
                <w:b/>
                <w:sz w:val="18"/>
                <w:szCs w:val="18"/>
              </w:rPr>
              <w:t>避免因网络故障导致接口传输数据异常</w:t>
            </w:r>
            <w:r w:rsidR="00042230">
              <w:rPr>
                <w:rFonts w:ascii="Book Antiqua" w:hAnsi="Book Antiqua" w:hint="eastAsia"/>
                <w:b/>
                <w:sz w:val="18"/>
                <w:szCs w:val="18"/>
              </w:rPr>
              <w:t>；</w:t>
            </w:r>
          </w:p>
          <w:p w14:paraId="0EF4AE04" w14:textId="49F1EBFA" w:rsidR="00B05E92" w:rsidRDefault="00B05E92" w:rsidP="00B05E92">
            <w:pPr>
              <w:rPr>
                <w:rFonts w:ascii="Book Antiqua" w:hAnsi="Book Antiqua"/>
                <w:b/>
                <w:sz w:val="18"/>
                <w:szCs w:val="18"/>
              </w:rPr>
            </w:pPr>
            <w:r w:rsidRPr="00B05E92">
              <w:rPr>
                <w:rFonts w:ascii="Book Antiqua" w:hAnsi="Book Antiqua" w:hint="eastAsia"/>
                <w:b/>
                <w:sz w:val="18"/>
                <w:szCs w:val="18"/>
              </w:rPr>
              <w:t>同步成功状态，依靠定时任务“获取产品列表”接口，遍历产品状态</w:t>
            </w:r>
            <w:r w:rsidRPr="00B05E92">
              <w:rPr>
                <w:rFonts w:ascii="Book Antiqua" w:hAnsi="Book Antiqua" w:hint="eastAsia"/>
                <w:b/>
                <w:sz w:val="18"/>
                <w:szCs w:val="18"/>
              </w:rPr>
              <w:t>=</w:t>
            </w:r>
            <w:r w:rsidRPr="00B05E92">
              <w:rPr>
                <w:rFonts w:ascii="Book Antiqua" w:hAnsi="Book Antiqua" w:hint="eastAsia"/>
                <w:b/>
                <w:sz w:val="18"/>
                <w:szCs w:val="18"/>
              </w:rPr>
              <w:t>可用，更新【同步成功】状态</w:t>
            </w:r>
            <w:r w:rsidR="00042230">
              <w:rPr>
                <w:rFonts w:ascii="Book Antiqua" w:hAnsi="Book Antiqua" w:hint="eastAsia"/>
                <w:b/>
                <w:sz w:val="18"/>
                <w:szCs w:val="18"/>
              </w:rPr>
              <w:t>；</w:t>
            </w:r>
          </w:p>
          <w:p w14:paraId="0A15FA91" w14:textId="3B886E6E" w:rsidR="004837C2" w:rsidRDefault="00D5391D">
            <w:pPr>
              <w:jc w:val="center"/>
              <w:rPr>
                <w:rFonts w:ascii="Book Antiqua" w:hAnsi="Book Antiqua"/>
                <w:b/>
                <w:sz w:val="18"/>
                <w:szCs w:val="18"/>
              </w:rPr>
            </w:pPr>
            <w:r>
              <w:rPr>
                <w:noProof/>
              </w:rPr>
              <w:drawing>
                <wp:inline distT="0" distB="0" distL="0" distR="0" wp14:anchorId="7C013791" wp14:editId="55BDAC10">
                  <wp:extent cx="1606633" cy="78744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6633" cy="787440"/>
                          </a:xfrm>
                          <a:prstGeom prst="rect">
                            <a:avLst/>
                          </a:prstGeom>
                        </pic:spPr>
                      </pic:pic>
                    </a:graphicData>
                  </a:graphic>
                </wp:inline>
              </w:drawing>
            </w:r>
          </w:p>
          <w:p w14:paraId="083A55A9" w14:textId="77777777" w:rsidR="004837C2" w:rsidRDefault="004837C2">
            <w:pPr>
              <w:jc w:val="center"/>
              <w:rPr>
                <w:rFonts w:ascii="Book Antiqua" w:hAnsi="Book Antiqua"/>
                <w:b/>
                <w:sz w:val="18"/>
                <w:szCs w:val="18"/>
              </w:rPr>
            </w:pPr>
          </w:p>
          <w:p w14:paraId="40F4E4B9" w14:textId="77777777" w:rsidR="004837C2" w:rsidRDefault="005F3D5F">
            <w:pPr>
              <w:rPr>
                <w:rFonts w:ascii="Book Antiqua" w:hAnsi="Book Antiqua"/>
                <w:b/>
                <w:sz w:val="18"/>
                <w:szCs w:val="18"/>
              </w:rPr>
            </w:pPr>
            <w:r>
              <w:rPr>
                <w:rFonts w:ascii="Book Antiqua" w:hAnsi="Book Antiqua"/>
                <w:b/>
                <w:sz w:val="18"/>
                <w:szCs w:val="18"/>
              </w:rPr>
              <w:t>5</w:t>
            </w:r>
            <w:r>
              <w:rPr>
                <w:rFonts w:ascii="Book Antiqua" w:hAnsi="Book Antiqua" w:hint="eastAsia"/>
                <w:b/>
                <w:sz w:val="18"/>
                <w:szCs w:val="18"/>
              </w:rPr>
              <w:t>、查看，点击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b/>
                <w:sz w:val="18"/>
                <w:szCs w:val="18"/>
              </w:rPr>
              <w:t>，弹出页面窗口“仓库产品信息”，查看同步到仓库系统的产品信息；</w:t>
            </w:r>
          </w:p>
          <w:p w14:paraId="3ADCC849" w14:textId="379A8DDF" w:rsidR="00B05E92" w:rsidRDefault="003A720F" w:rsidP="00B05E92">
            <w:pPr>
              <w:jc w:val="center"/>
              <w:rPr>
                <w:rFonts w:ascii="Book Antiqua" w:hAnsi="Book Antiqua"/>
                <w:b/>
                <w:sz w:val="18"/>
                <w:szCs w:val="18"/>
              </w:rPr>
            </w:pPr>
            <w:r>
              <w:rPr>
                <w:noProof/>
              </w:rPr>
              <w:drawing>
                <wp:inline distT="0" distB="0" distL="0" distR="0" wp14:anchorId="3F4181BF" wp14:editId="4F1B5F24">
                  <wp:extent cx="3860998" cy="2133710"/>
                  <wp:effectExtent l="0" t="0" r="635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60998" cy="2133710"/>
                          </a:xfrm>
                          <a:prstGeom prst="rect">
                            <a:avLst/>
                          </a:prstGeom>
                        </pic:spPr>
                      </pic:pic>
                    </a:graphicData>
                  </a:graphic>
                </wp:inline>
              </w:drawing>
            </w:r>
          </w:p>
          <w:p w14:paraId="3F52D93E" w14:textId="0F5A82DE" w:rsidR="00D557CD" w:rsidRDefault="00D557CD">
            <w:pPr>
              <w:rPr>
                <w:rFonts w:ascii="Book Antiqua" w:hAnsi="Book Antiqua"/>
                <w:b/>
                <w:sz w:val="18"/>
                <w:szCs w:val="18"/>
              </w:rPr>
            </w:pPr>
          </w:p>
          <w:p w14:paraId="1E5B26F6" w14:textId="12138804" w:rsidR="003A720F" w:rsidRDefault="003A720F">
            <w:pPr>
              <w:rPr>
                <w:rFonts w:ascii="Book Antiqua" w:hAnsi="Book Antiqua"/>
                <w:b/>
                <w:sz w:val="18"/>
                <w:szCs w:val="18"/>
              </w:rPr>
            </w:pPr>
          </w:p>
          <w:p w14:paraId="1255C0D8" w14:textId="7ED3EB91" w:rsidR="003A720F" w:rsidRDefault="003A720F">
            <w:pPr>
              <w:rPr>
                <w:rFonts w:ascii="Book Antiqua" w:hAnsi="Book Antiqua"/>
                <w:b/>
                <w:sz w:val="18"/>
                <w:szCs w:val="18"/>
              </w:rPr>
            </w:pPr>
          </w:p>
          <w:p w14:paraId="2301165C" w14:textId="7BC3847C" w:rsidR="003A720F" w:rsidRDefault="003A720F">
            <w:pPr>
              <w:rPr>
                <w:rFonts w:ascii="Book Antiqua" w:hAnsi="Book Antiqua"/>
                <w:b/>
                <w:sz w:val="18"/>
                <w:szCs w:val="18"/>
              </w:rPr>
            </w:pPr>
          </w:p>
          <w:p w14:paraId="16BE8AAD" w14:textId="77777777" w:rsidR="003A720F" w:rsidRDefault="003A720F">
            <w:pPr>
              <w:rPr>
                <w:rFonts w:ascii="Book Antiqua" w:hAnsi="Book Antiqua"/>
                <w:b/>
                <w:sz w:val="18"/>
                <w:szCs w:val="18"/>
              </w:rPr>
            </w:pPr>
          </w:p>
          <w:p w14:paraId="7663D270" w14:textId="2A23ED49" w:rsidR="004837C2" w:rsidRDefault="005F3D5F">
            <w:pPr>
              <w:rPr>
                <w:rFonts w:ascii="Book Antiqua" w:hAnsi="Book Antiqua"/>
                <w:b/>
                <w:sz w:val="18"/>
                <w:szCs w:val="18"/>
              </w:rPr>
            </w:pPr>
            <w:r>
              <w:rPr>
                <w:rFonts w:ascii="Book Antiqua" w:hAnsi="Book Antiqua" w:hint="eastAsia"/>
                <w:b/>
                <w:sz w:val="18"/>
                <w:szCs w:val="18"/>
              </w:rPr>
              <w:t>6</w:t>
            </w:r>
            <w:r>
              <w:rPr>
                <w:rFonts w:ascii="Book Antiqua" w:hAnsi="Book Antiqua" w:hint="eastAsia"/>
                <w:b/>
                <w:sz w:val="18"/>
                <w:szCs w:val="18"/>
              </w:rPr>
              <w:t>、本地产品字段与仓储系统产品管理</w:t>
            </w:r>
            <w:proofErr w:type="spellStart"/>
            <w:r>
              <w:rPr>
                <w:rFonts w:ascii="Book Antiqua" w:hAnsi="Book Antiqua" w:hint="eastAsia"/>
                <w:b/>
                <w:sz w:val="18"/>
                <w:szCs w:val="18"/>
              </w:rPr>
              <w:t>createProduct</w:t>
            </w:r>
            <w:proofErr w:type="spellEnd"/>
            <w:r>
              <w:rPr>
                <w:rFonts w:ascii="Book Antiqua" w:hAnsi="Book Antiqua" w:hint="eastAsia"/>
                <w:b/>
                <w:sz w:val="18"/>
                <w:szCs w:val="18"/>
              </w:rPr>
              <w:t>(</w:t>
            </w:r>
            <w:r>
              <w:rPr>
                <w:rFonts w:ascii="Book Antiqua" w:hAnsi="Book Antiqua" w:hint="eastAsia"/>
                <w:b/>
                <w:sz w:val="18"/>
                <w:szCs w:val="18"/>
              </w:rPr>
              <w:t>新建产品</w:t>
            </w:r>
            <w:r>
              <w:rPr>
                <w:rFonts w:ascii="Book Antiqua" w:hAnsi="Book Antiqua" w:hint="eastAsia"/>
                <w:b/>
                <w:sz w:val="18"/>
                <w:szCs w:val="18"/>
              </w:rPr>
              <w:t>)</w:t>
            </w:r>
            <w:r>
              <w:rPr>
                <w:rFonts w:ascii="Book Antiqua" w:hAnsi="Book Antiqua" w:hint="eastAsia"/>
                <w:b/>
                <w:sz w:val="18"/>
                <w:szCs w:val="18"/>
              </w:rPr>
              <w:t>接口字段对应关系：</w:t>
            </w:r>
          </w:p>
          <w:p w14:paraId="6E8CFF42" w14:textId="77777777" w:rsidR="004837C2" w:rsidRDefault="004837C2">
            <w:pPr>
              <w:rPr>
                <w:rFonts w:ascii="Book Antiqua" w:hAnsi="Book Antiqua"/>
                <w:b/>
                <w:sz w:val="18"/>
                <w:szCs w:val="18"/>
              </w:rPr>
            </w:pPr>
          </w:p>
          <w:tbl>
            <w:tblPr>
              <w:tblW w:w="7262" w:type="dxa"/>
              <w:tblLayout w:type="fixed"/>
              <w:tblLook w:val="04A0" w:firstRow="1" w:lastRow="0" w:firstColumn="1" w:lastColumn="0" w:noHBand="0" w:noVBand="1"/>
            </w:tblPr>
            <w:tblGrid>
              <w:gridCol w:w="2727"/>
              <w:gridCol w:w="2129"/>
              <w:gridCol w:w="1272"/>
              <w:gridCol w:w="1134"/>
            </w:tblGrid>
            <w:tr w:rsidR="004837C2" w14:paraId="6F319277"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32296876" w14:textId="77777777" w:rsidR="004837C2" w:rsidRDefault="005F3D5F">
                  <w:pPr>
                    <w:widowControl/>
                    <w:jc w:val="left"/>
                    <w:rPr>
                      <w:rFonts w:ascii="宋体" w:hAnsi="宋体" w:cs="宋体"/>
                      <w:color w:val="000000"/>
                      <w:kern w:val="0"/>
                      <w:sz w:val="22"/>
                      <w:szCs w:val="22"/>
                    </w:rPr>
                  </w:pPr>
                  <w:r>
                    <w:rPr>
                      <w:rFonts w:ascii="宋体" w:hAnsi="宋体" w:cs="宋体" w:hint="eastAsia"/>
                      <w:b/>
                      <w:bCs/>
                      <w:color w:val="000000"/>
                      <w:kern w:val="0"/>
                      <w:sz w:val="22"/>
                      <w:szCs w:val="22"/>
                    </w:rPr>
                    <w:t>本地产品</w:t>
                  </w:r>
                </w:p>
              </w:tc>
              <w:tc>
                <w:tcPr>
                  <w:tcW w:w="2129" w:type="dxa"/>
                  <w:tcBorders>
                    <w:top w:val="single" w:sz="6" w:space="0" w:color="auto"/>
                    <w:left w:val="nil"/>
                    <w:bottom w:val="single" w:sz="6" w:space="0" w:color="auto"/>
                    <w:right w:val="single" w:sz="6" w:space="0" w:color="auto"/>
                  </w:tcBorders>
                  <w:shd w:val="clear" w:color="auto" w:fill="D9D9D9" w:themeFill="background1" w:themeFillShade="D9"/>
                </w:tcPr>
                <w:p w14:paraId="7999367A" w14:textId="77777777" w:rsidR="004837C2" w:rsidRDefault="005F3D5F">
                  <w:pPr>
                    <w:widowControl/>
                    <w:jc w:val="center"/>
                    <w:rPr>
                      <w:rFonts w:ascii="宋体" w:hAnsi="宋体" w:cs="宋体"/>
                      <w:b/>
                      <w:bCs/>
                      <w:color w:val="000000"/>
                      <w:kern w:val="0"/>
                      <w:sz w:val="22"/>
                      <w:szCs w:val="22"/>
                    </w:rPr>
                  </w:pPr>
                  <w:proofErr w:type="spellStart"/>
                  <w:r>
                    <w:rPr>
                      <w:rFonts w:ascii="宋体" w:hAnsi="宋体" w:cs="宋体" w:hint="eastAsia"/>
                      <w:b/>
                      <w:bCs/>
                      <w:color w:val="000000"/>
                      <w:kern w:val="0"/>
                      <w:sz w:val="22"/>
                      <w:szCs w:val="22"/>
                    </w:rPr>
                    <w:t>createProduct</w:t>
                  </w:r>
                  <w:proofErr w:type="spellEnd"/>
                  <w:r>
                    <w:rPr>
                      <w:rFonts w:ascii="宋体" w:hAnsi="宋体" w:cs="宋体" w:hint="eastAsia"/>
                      <w:b/>
                      <w:bCs/>
                      <w:color w:val="000000"/>
                      <w:kern w:val="0"/>
                      <w:sz w:val="22"/>
                      <w:szCs w:val="22"/>
                    </w:rPr>
                    <w:t>-</w:t>
                  </w:r>
                </w:p>
                <w:p w14:paraId="05CBEEB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参数名</w:t>
                  </w:r>
                </w:p>
              </w:tc>
              <w:tc>
                <w:tcPr>
                  <w:tcW w:w="1272" w:type="dxa"/>
                  <w:tcBorders>
                    <w:top w:val="single" w:sz="6" w:space="0" w:color="auto"/>
                    <w:left w:val="nil"/>
                    <w:bottom w:val="single" w:sz="6" w:space="0" w:color="auto"/>
                    <w:right w:val="single" w:sz="6" w:space="0" w:color="auto"/>
                  </w:tcBorders>
                  <w:shd w:val="clear" w:color="auto" w:fill="D9D9D9" w:themeFill="background1" w:themeFillShade="D9"/>
                </w:tcPr>
                <w:p w14:paraId="7B90C64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数据类型</w:t>
                  </w:r>
                </w:p>
              </w:tc>
              <w:tc>
                <w:tcPr>
                  <w:tcW w:w="1134" w:type="dxa"/>
                  <w:tcBorders>
                    <w:top w:val="single" w:sz="6" w:space="0" w:color="auto"/>
                    <w:left w:val="nil"/>
                    <w:bottom w:val="single" w:sz="6" w:space="0" w:color="auto"/>
                    <w:right w:val="single" w:sz="6" w:space="0" w:color="auto"/>
                  </w:tcBorders>
                  <w:shd w:val="clear" w:color="auto" w:fill="D9D9D9" w:themeFill="background1" w:themeFillShade="D9"/>
                </w:tcPr>
                <w:p w14:paraId="7C12902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是否必填</w:t>
                  </w:r>
                </w:p>
              </w:tc>
            </w:tr>
            <w:tr w:rsidR="004837C2" w14:paraId="76A5540B"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5BCCDF2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p>
              </w:tc>
              <w:tc>
                <w:tcPr>
                  <w:tcW w:w="2129" w:type="dxa"/>
                  <w:tcBorders>
                    <w:top w:val="single" w:sz="6" w:space="0" w:color="auto"/>
                    <w:left w:val="nil"/>
                    <w:bottom w:val="single" w:sz="6" w:space="0" w:color="auto"/>
                    <w:right w:val="single" w:sz="6" w:space="0" w:color="auto"/>
                  </w:tcBorders>
                  <w:vAlign w:val="center"/>
                </w:tcPr>
                <w:p w14:paraId="5D98F796"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product_sku</w:t>
                  </w:r>
                  <w:proofErr w:type="spellEnd"/>
                </w:p>
              </w:tc>
              <w:tc>
                <w:tcPr>
                  <w:tcW w:w="1272" w:type="dxa"/>
                  <w:tcBorders>
                    <w:top w:val="single" w:sz="6" w:space="0" w:color="auto"/>
                    <w:left w:val="nil"/>
                    <w:bottom w:val="single" w:sz="6" w:space="0" w:color="auto"/>
                    <w:right w:val="single" w:sz="6" w:space="0" w:color="auto"/>
                  </w:tcBorders>
                </w:tcPr>
                <w:p w14:paraId="505F265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6D4E79D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161619B8"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3F961E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客户编码</w:t>
                  </w:r>
                </w:p>
              </w:tc>
              <w:tc>
                <w:tcPr>
                  <w:tcW w:w="2129" w:type="dxa"/>
                  <w:tcBorders>
                    <w:top w:val="single" w:sz="6" w:space="0" w:color="auto"/>
                    <w:left w:val="nil"/>
                    <w:bottom w:val="single" w:sz="6" w:space="0" w:color="auto"/>
                    <w:right w:val="single" w:sz="6" w:space="0" w:color="auto"/>
                  </w:tcBorders>
                  <w:vAlign w:val="center"/>
                </w:tcPr>
                <w:p w14:paraId="7D1D4C72"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reference_no</w:t>
                  </w:r>
                  <w:proofErr w:type="spellEnd"/>
                </w:p>
              </w:tc>
              <w:tc>
                <w:tcPr>
                  <w:tcW w:w="1272" w:type="dxa"/>
                  <w:tcBorders>
                    <w:top w:val="single" w:sz="6" w:space="0" w:color="auto"/>
                    <w:left w:val="nil"/>
                    <w:bottom w:val="single" w:sz="6" w:space="0" w:color="auto"/>
                    <w:right w:val="single" w:sz="6" w:space="0" w:color="auto"/>
                  </w:tcBorders>
                </w:tcPr>
                <w:p w14:paraId="680AAED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7CE2710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76C7B241"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68E5601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产品名称</w:t>
                  </w:r>
                </w:p>
              </w:tc>
              <w:tc>
                <w:tcPr>
                  <w:tcW w:w="2129" w:type="dxa"/>
                  <w:tcBorders>
                    <w:top w:val="single" w:sz="6" w:space="0" w:color="auto"/>
                    <w:left w:val="nil"/>
                    <w:bottom w:val="single" w:sz="6" w:space="0" w:color="auto"/>
                    <w:right w:val="single" w:sz="6" w:space="0" w:color="auto"/>
                  </w:tcBorders>
                  <w:vAlign w:val="center"/>
                </w:tcPr>
                <w:p w14:paraId="42A5222F"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product_title</w:t>
                  </w:r>
                  <w:proofErr w:type="spellEnd"/>
                </w:p>
              </w:tc>
              <w:tc>
                <w:tcPr>
                  <w:tcW w:w="1272" w:type="dxa"/>
                  <w:tcBorders>
                    <w:top w:val="single" w:sz="6" w:space="0" w:color="auto"/>
                    <w:left w:val="nil"/>
                    <w:bottom w:val="single" w:sz="6" w:space="0" w:color="auto"/>
                    <w:right w:val="single" w:sz="6" w:space="0" w:color="auto"/>
                  </w:tcBorders>
                </w:tcPr>
                <w:p w14:paraId="541D434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4" w:type="dxa"/>
                  <w:tcBorders>
                    <w:top w:val="single" w:sz="6" w:space="0" w:color="auto"/>
                    <w:left w:val="nil"/>
                    <w:bottom w:val="single" w:sz="6" w:space="0" w:color="auto"/>
                    <w:right w:val="single" w:sz="6" w:space="0" w:color="auto"/>
                  </w:tcBorders>
                </w:tcPr>
                <w:p w14:paraId="01AA212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3335F95E"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660E71E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产品重量</w:t>
                  </w:r>
                </w:p>
              </w:tc>
              <w:tc>
                <w:tcPr>
                  <w:tcW w:w="2129" w:type="dxa"/>
                  <w:tcBorders>
                    <w:top w:val="single" w:sz="6" w:space="0" w:color="auto"/>
                    <w:left w:val="nil"/>
                    <w:bottom w:val="single" w:sz="6" w:space="0" w:color="auto"/>
                    <w:right w:val="single" w:sz="6" w:space="0" w:color="auto"/>
                  </w:tcBorders>
                  <w:vAlign w:val="center"/>
                </w:tcPr>
                <w:p w14:paraId="5335A8A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product_weight</w:t>
                  </w:r>
                  <w:proofErr w:type="spellEnd"/>
                </w:p>
              </w:tc>
              <w:tc>
                <w:tcPr>
                  <w:tcW w:w="1272" w:type="dxa"/>
                  <w:tcBorders>
                    <w:top w:val="single" w:sz="6" w:space="0" w:color="auto"/>
                    <w:left w:val="nil"/>
                    <w:bottom w:val="single" w:sz="6" w:space="0" w:color="auto"/>
                    <w:right w:val="single" w:sz="6" w:space="0" w:color="auto"/>
                  </w:tcBorders>
                </w:tcPr>
                <w:p w14:paraId="4C94E04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float</w:t>
                  </w:r>
                </w:p>
              </w:tc>
              <w:tc>
                <w:tcPr>
                  <w:tcW w:w="1134" w:type="dxa"/>
                  <w:tcBorders>
                    <w:top w:val="single" w:sz="6" w:space="0" w:color="auto"/>
                    <w:left w:val="nil"/>
                    <w:bottom w:val="single" w:sz="6" w:space="0" w:color="auto"/>
                    <w:right w:val="single" w:sz="6" w:space="0" w:color="auto"/>
                  </w:tcBorders>
                </w:tcPr>
                <w:p w14:paraId="066D893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7D512EC5"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38AC64B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产品尺寸（长）</w:t>
                  </w:r>
                </w:p>
              </w:tc>
              <w:tc>
                <w:tcPr>
                  <w:tcW w:w="2129" w:type="dxa"/>
                  <w:tcBorders>
                    <w:top w:val="single" w:sz="6" w:space="0" w:color="auto"/>
                    <w:left w:val="nil"/>
                    <w:bottom w:val="single" w:sz="6" w:space="0" w:color="auto"/>
                    <w:right w:val="single" w:sz="6" w:space="0" w:color="auto"/>
                  </w:tcBorders>
                  <w:vAlign w:val="center"/>
                </w:tcPr>
                <w:p w14:paraId="489F9019"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product_length</w:t>
                  </w:r>
                  <w:proofErr w:type="spellEnd"/>
                </w:p>
              </w:tc>
              <w:tc>
                <w:tcPr>
                  <w:tcW w:w="1272" w:type="dxa"/>
                  <w:tcBorders>
                    <w:top w:val="single" w:sz="6" w:space="0" w:color="auto"/>
                    <w:left w:val="nil"/>
                    <w:bottom w:val="single" w:sz="6" w:space="0" w:color="auto"/>
                    <w:right w:val="single" w:sz="6" w:space="0" w:color="auto"/>
                  </w:tcBorders>
                </w:tcPr>
                <w:p w14:paraId="2C67F8F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float</w:t>
                  </w:r>
                </w:p>
              </w:tc>
              <w:tc>
                <w:tcPr>
                  <w:tcW w:w="1134" w:type="dxa"/>
                  <w:tcBorders>
                    <w:top w:val="single" w:sz="6" w:space="0" w:color="auto"/>
                    <w:left w:val="nil"/>
                    <w:bottom w:val="single" w:sz="6" w:space="0" w:color="auto"/>
                    <w:right w:val="single" w:sz="6" w:space="0" w:color="auto"/>
                  </w:tcBorders>
                </w:tcPr>
                <w:p w14:paraId="2BC69BB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17100A76"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2E7C339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产品尺寸（宽）</w:t>
                  </w:r>
                </w:p>
              </w:tc>
              <w:tc>
                <w:tcPr>
                  <w:tcW w:w="2129" w:type="dxa"/>
                  <w:tcBorders>
                    <w:top w:val="single" w:sz="6" w:space="0" w:color="auto"/>
                    <w:left w:val="nil"/>
                    <w:bottom w:val="single" w:sz="6" w:space="0" w:color="auto"/>
                    <w:right w:val="single" w:sz="6" w:space="0" w:color="auto"/>
                  </w:tcBorders>
                  <w:vAlign w:val="center"/>
                </w:tcPr>
                <w:p w14:paraId="6DD4747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product_width</w:t>
                  </w:r>
                  <w:proofErr w:type="spellEnd"/>
                </w:p>
              </w:tc>
              <w:tc>
                <w:tcPr>
                  <w:tcW w:w="1272" w:type="dxa"/>
                  <w:tcBorders>
                    <w:top w:val="single" w:sz="6" w:space="0" w:color="auto"/>
                    <w:left w:val="nil"/>
                    <w:bottom w:val="single" w:sz="6" w:space="0" w:color="auto"/>
                    <w:right w:val="single" w:sz="6" w:space="0" w:color="auto"/>
                  </w:tcBorders>
                </w:tcPr>
                <w:p w14:paraId="0A85953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float</w:t>
                  </w:r>
                </w:p>
              </w:tc>
              <w:tc>
                <w:tcPr>
                  <w:tcW w:w="1134" w:type="dxa"/>
                  <w:tcBorders>
                    <w:top w:val="single" w:sz="6" w:space="0" w:color="auto"/>
                    <w:left w:val="nil"/>
                    <w:bottom w:val="single" w:sz="6" w:space="0" w:color="auto"/>
                    <w:right w:val="single" w:sz="6" w:space="0" w:color="auto"/>
                  </w:tcBorders>
                </w:tcPr>
                <w:p w14:paraId="41B9FC4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48C8B81A"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5D6DFC1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产品尺寸（高）</w:t>
                  </w:r>
                </w:p>
              </w:tc>
              <w:tc>
                <w:tcPr>
                  <w:tcW w:w="2129" w:type="dxa"/>
                  <w:tcBorders>
                    <w:top w:val="single" w:sz="6" w:space="0" w:color="auto"/>
                    <w:left w:val="nil"/>
                    <w:bottom w:val="single" w:sz="6" w:space="0" w:color="auto"/>
                    <w:right w:val="single" w:sz="6" w:space="0" w:color="auto"/>
                  </w:tcBorders>
                  <w:vAlign w:val="center"/>
                </w:tcPr>
                <w:p w14:paraId="5F6D43D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product_height</w:t>
                  </w:r>
                  <w:proofErr w:type="spellEnd"/>
                </w:p>
              </w:tc>
              <w:tc>
                <w:tcPr>
                  <w:tcW w:w="1272" w:type="dxa"/>
                  <w:tcBorders>
                    <w:top w:val="single" w:sz="6" w:space="0" w:color="auto"/>
                    <w:left w:val="nil"/>
                    <w:bottom w:val="single" w:sz="6" w:space="0" w:color="auto"/>
                    <w:right w:val="single" w:sz="6" w:space="0" w:color="auto"/>
                  </w:tcBorders>
                </w:tcPr>
                <w:p w14:paraId="7DD16DF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float</w:t>
                  </w:r>
                </w:p>
              </w:tc>
              <w:tc>
                <w:tcPr>
                  <w:tcW w:w="1134" w:type="dxa"/>
                  <w:tcBorders>
                    <w:top w:val="single" w:sz="6" w:space="0" w:color="auto"/>
                    <w:left w:val="nil"/>
                    <w:bottom w:val="single" w:sz="6" w:space="0" w:color="auto"/>
                    <w:right w:val="single" w:sz="6" w:space="0" w:color="auto"/>
                  </w:tcBorders>
                </w:tcPr>
                <w:p w14:paraId="66759B0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518D5D2A"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B9A8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产品属性</w:t>
                  </w:r>
                </w:p>
              </w:tc>
              <w:tc>
                <w:tcPr>
                  <w:tcW w:w="2129" w:type="dxa"/>
                  <w:tcBorders>
                    <w:top w:val="single" w:sz="6" w:space="0" w:color="auto"/>
                    <w:left w:val="nil"/>
                    <w:bottom w:val="single" w:sz="6" w:space="0" w:color="auto"/>
                    <w:right w:val="single" w:sz="6" w:space="0" w:color="auto"/>
                  </w:tcBorders>
                  <w:vAlign w:val="center"/>
                </w:tcPr>
                <w:p w14:paraId="0A7337A2"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contain_battery</w:t>
                  </w:r>
                  <w:proofErr w:type="spellEnd"/>
                </w:p>
              </w:tc>
              <w:tc>
                <w:tcPr>
                  <w:tcW w:w="1272" w:type="dxa"/>
                  <w:tcBorders>
                    <w:top w:val="single" w:sz="6" w:space="0" w:color="auto"/>
                    <w:left w:val="nil"/>
                    <w:bottom w:val="single" w:sz="6" w:space="0" w:color="auto"/>
                    <w:right w:val="single" w:sz="6" w:space="0" w:color="auto"/>
                  </w:tcBorders>
                </w:tcPr>
                <w:p w14:paraId="012A037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43D4B0B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63C99B38"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3BE80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申报价格、申报币种</w:t>
                  </w:r>
                </w:p>
              </w:tc>
              <w:tc>
                <w:tcPr>
                  <w:tcW w:w="2129" w:type="dxa"/>
                  <w:tcBorders>
                    <w:top w:val="single" w:sz="6" w:space="0" w:color="auto"/>
                    <w:left w:val="nil"/>
                    <w:bottom w:val="single" w:sz="6" w:space="0" w:color="auto"/>
                    <w:right w:val="single" w:sz="6" w:space="0" w:color="auto"/>
                  </w:tcBorders>
                  <w:vAlign w:val="center"/>
                </w:tcPr>
                <w:p w14:paraId="1041313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product_declared_value</w:t>
                  </w:r>
                  <w:proofErr w:type="spellEnd"/>
                </w:p>
              </w:tc>
              <w:tc>
                <w:tcPr>
                  <w:tcW w:w="1272" w:type="dxa"/>
                  <w:tcBorders>
                    <w:top w:val="single" w:sz="6" w:space="0" w:color="auto"/>
                    <w:left w:val="nil"/>
                    <w:bottom w:val="single" w:sz="6" w:space="0" w:color="auto"/>
                    <w:right w:val="single" w:sz="6" w:space="0" w:color="auto"/>
                  </w:tcBorders>
                </w:tcPr>
                <w:p w14:paraId="300A725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float</w:t>
                  </w:r>
                </w:p>
              </w:tc>
              <w:tc>
                <w:tcPr>
                  <w:tcW w:w="1134" w:type="dxa"/>
                  <w:tcBorders>
                    <w:top w:val="single" w:sz="6" w:space="0" w:color="auto"/>
                    <w:left w:val="nil"/>
                    <w:bottom w:val="single" w:sz="6" w:space="0" w:color="auto"/>
                    <w:right w:val="single" w:sz="6" w:space="0" w:color="auto"/>
                  </w:tcBorders>
                </w:tcPr>
                <w:p w14:paraId="1BD209A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420A9C3F"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85492B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申报英文名</w:t>
                  </w:r>
                </w:p>
              </w:tc>
              <w:tc>
                <w:tcPr>
                  <w:tcW w:w="2129" w:type="dxa"/>
                  <w:tcBorders>
                    <w:top w:val="single" w:sz="6" w:space="0" w:color="auto"/>
                    <w:left w:val="nil"/>
                    <w:bottom w:val="single" w:sz="6" w:space="0" w:color="auto"/>
                    <w:right w:val="single" w:sz="6" w:space="0" w:color="auto"/>
                  </w:tcBorders>
                  <w:vAlign w:val="center"/>
                </w:tcPr>
                <w:p w14:paraId="6F8DCC2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product_declared_name</w:t>
                  </w:r>
                  <w:proofErr w:type="spellEnd"/>
                </w:p>
              </w:tc>
              <w:tc>
                <w:tcPr>
                  <w:tcW w:w="1272" w:type="dxa"/>
                  <w:tcBorders>
                    <w:top w:val="single" w:sz="6" w:space="0" w:color="auto"/>
                    <w:left w:val="nil"/>
                    <w:bottom w:val="single" w:sz="6" w:space="0" w:color="auto"/>
                    <w:right w:val="single" w:sz="6" w:space="0" w:color="auto"/>
                  </w:tcBorders>
                </w:tcPr>
                <w:p w14:paraId="2DDEB5B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4" w:type="dxa"/>
                  <w:tcBorders>
                    <w:top w:val="single" w:sz="6" w:space="0" w:color="auto"/>
                    <w:left w:val="nil"/>
                    <w:bottom w:val="single" w:sz="6" w:space="0" w:color="auto"/>
                    <w:right w:val="single" w:sz="6" w:space="0" w:color="auto"/>
                  </w:tcBorders>
                </w:tcPr>
                <w:p w14:paraId="53ECE49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771E07F5"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18EE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申报中文名</w:t>
                  </w:r>
                </w:p>
              </w:tc>
              <w:tc>
                <w:tcPr>
                  <w:tcW w:w="2129" w:type="dxa"/>
                  <w:tcBorders>
                    <w:top w:val="single" w:sz="6" w:space="0" w:color="auto"/>
                    <w:left w:val="nil"/>
                    <w:bottom w:val="single" w:sz="6" w:space="0" w:color="auto"/>
                    <w:right w:val="single" w:sz="6" w:space="0" w:color="auto"/>
                  </w:tcBorders>
                  <w:vAlign w:val="center"/>
                </w:tcPr>
                <w:p w14:paraId="5381DD78"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product_declared_name_zh</w:t>
                  </w:r>
                  <w:proofErr w:type="spellEnd"/>
                </w:p>
              </w:tc>
              <w:tc>
                <w:tcPr>
                  <w:tcW w:w="1272" w:type="dxa"/>
                  <w:tcBorders>
                    <w:top w:val="single" w:sz="6" w:space="0" w:color="auto"/>
                    <w:left w:val="nil"/>
                    <w:bottom w:val="single" w:sz="6" w:space="0" w:color="auto"/>
                    <w:right w:val="single" w:sz="6" w:space="0" w:color="auto"/>
                  </w:tcBorders>
                </w:tcPr>
                <w:p w14:paraId="381A16F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4" w:type="dxa"/>
                  <w:tcBorders>
                    <w:top w:val="single" w:sz="6" w:space="0" w:color="auto"/>
                    <w:left w:val="nil"/>
                    <w:bottom w:val="single" w:sz="6" w:space="0" w:color="auto"/>
                    <w:right w:val="single" w:sz="6" w:space="0" w:color="auto"/>
                  </w:tcBorders>
                </w:tcPr>
                <w:p w14:paraId="5BEEE6E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2FD96134"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24377E"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4671AF6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cat_lang</w:t>
                  </w:r>
                  <w:proofErr w:type="spellEnd"/>
                </w:p>
              </w:tc>
              <w:tc>
                <w:tcPr>
                  <w:tcW w:w="1272" w:type="dxa"/>
                  <w:tcBorders>
                    <w:top w:val="single" w:sz="6" w:space="0" w:color="auto"/>
                    <w:left w:val="nil"/>
                    <w:bottom w:val="single" w:sz="6" w:space="0" w:color="auto"/>
                    <w:right w:val="single" w:sz="6" w:space="0" w:color="auto"/>
                  </w:tcBorders>
                </w:tcPr>
                <w:p w14:paraId="1263832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4" w:type="dxa"/>
                  <w:tcBorders>
                    <w:top w:val="single" w:sz="6" w:space="0" w:color="auto"/>
                    <w:left w:val="nil"/>
                    <w:bottom w:val="single" w:sz="6" w:space="0" w:color="auto"/>
                    <w:right w:val="single" w:sz="6" w:space="0" w:color="auto"/>
                  </w:tcBorders>
                </w:tcPr>
                <w:p w14:paraId="0EAA21A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0A64C872"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172CC7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仓库一级品类</w:t>
                  </w:r>
                </w:p>
              </w:tc>
              <w:tc>
                <w:tcPr>
                  <w:tcW w:w="2129" w:type="dxa"/>
                  <w:tcBorders>
                    <w:top w:val="single" w:sz="6" w:space="0" w:color="auto"/>
                    <w:left w:val="nil"/>
                    <w:bottom w:val="single" w:sz="6" w:space="0" w:color="auto"/>
                    <w:right w:val="single" w:sz="6" w:space="0" w:color="auto"/>
                  </w:tcBorders>
                  <w:vAlign w:val="center"/>
                </w:tcPr>
                <w:p w14:paraId="6C1A395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cat_id_level0</w:t>
                  </w:r>
                </w:p>
              </w:tc>
              <w:tc>
                <w:tcPr>
                  <w:tcW w:w="1272" w:type="dxa"/>
                  <w:tcBorders>
                    <w:top w:val="single" w:sz="6" w:space="0" w:color="auto"/>
                    <w:left w:val="nil"/>
                    <w:bottom w:val="single" w:sz="6" w:space="0" w:color="auto"/>
                    <w:right w:val="single" w:sz="6" w:space="0" w:color="auto"/>
                  </w:tcBorders>
                </w:tcPr>
                <w:p w14:paraId="45165EC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063DC2B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2EC47E20"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6A739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仓库二级品类</w:t>
                  </w:r>
                </w:p>
              </w:tc>
              <w:tc>
                <w:tcPr>
                  <w:tcW w:w="2129" w:type="dxa"/>
                  <w:tcBorders>
                    <w:top w:val="single" w:sz="6" w:space="0" w:color="auto"/>
                    <w:left w:val="nil"/>
                    <w:bottom w:val="single" w:sz="6" w:space="0" w:color="auto"/>
                    <w:right w:val="single" w:sz="6" w:space="0" w:color="auto"/>
                  </w:tcBorders>
                  <w:vAlign w:val="center"/>
                </w:tcPr>
                <w:p w14:paraId="29E127D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cat_id_level1</w:t>
                  </w:r>
                </w:p>
              </w:tc>
              <w:tc>
                <w:tcPr>
                  <w:tcW w:w="1272" w:type="dxa"/>
                  <w:tcBorders>
                    <w:top w:val="single" w:sz="6" w:space="0" w:color="auto"/>
                    <w:left w:val="nil"/>
                    <w:bottom w:val="single" w:sz="6" w:space="0" w:color="auto"/>
                    <w:right w:val="single" w:sz="6" w:space="0" w:color="auto"/>
                  </w:tcBorders>
                </w:tcPr>
                <w:p w14:paraId="3DC267F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661AD75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63D3951E"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2750B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仓库三级品类</w:t>
                  </w:r>
                </w:p>
              </w:tc>
              <w:tc>
                <w:tcPr>
                  <w:tcW w:w="2129" w:type="dxa"/>
                  <w:tcBorders>
                    <w:top w:val="single" w:sz="6" w:space="0" w:color="auto"/>
                    <w:left w:val="nil"/>
                    <w:bottom w:val="single" w:sz="6" w:space="0" w:color="auto"/>
                    <w:right w:val="single" w:sz="6" w:space="0" w:color="auto"/>
                  </w:tcBorders>
                  <w:vAlign w:val="center"/>
                </w:tcPr>
                <w:p w14:paraId="5650541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cat_id_level2</w:t>
                  </w:r>
                </w:p>
              </w:tc>
              <w:tc>
                <w:tcPr>
                  <w:tcW w:w="1272" w:type="dxa"/>
                  <w:tcBorders>
                    <w:top w:val="single" w:sz="6" w:space="0" w:color="auto"/>
                    <w:left w:val="nil"/>
                    <w:bottom w:val="single" w:sz="6" w:space="0" w:color="auto"/>
                    <w:right w:val="single" w:sz="6" w:space="0" w:color="auto"/>
                  </w:tcBorders>
                </w:tcPr>
                <w:p w14:paraId="62B61D5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7F90748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2246FECD" w14:textId="77777777">
              <w:trPr>
                <w:trHeight w:val="249"/>
              </w:trPr>
              <w:tc>
                <w:tcPr>
                  <w:tcW w:w="27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0C88B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主要成分</w:t>
                  </w:r>
                </w:p>
              </w:tc>
              <w:tc>
                <w:tcPr>
                  <w:tcW w:w="2129" w:type="dxa"/>
                  <w:tcBorders>
                    <w:top w:val="single" w:sz="6" w:space="0" w:color="auto"/>
                    <w:left w:val="nil"/>
                    <w:bottom w:val="single" w:sz="6" w:space="0" w:color="auto"/>
                    <w:right w:val="single" w:sz="6" w:space="0" w:color="auto"/>
                  </w:tcBorders>
                  <w:vAlign w:val="center"/>
                </w:tcPr>
                <w:p w14:paraId="46E5FF7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component</w:t>
                  </w:r>
                </w:p>
              </w:tc>
              <w:tc>
                <w:tcPr>
                  <w:tcW w:w="1272" w:type="dxa"/>
                  <w:tcBorders>
                    <w:top w:val="single" w:sz="6" w:space="0" w:color="auto"/>
                    <w:left w:val="nil"/>
                    <w:bottom w:val="single" w:sz="6" w:space="0" w:color="auto"/>
                    <w:right w:val="single" w:sz="6" w:space="0" w:color="auto"/>
                  </w:tcBorders>
                </w:tcPr>
                <w:p w14:paraId="0086656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4" w:type="dxa"/>
                  <w:tcBorders>
                    <w:top w:val="single" w:sz="6" w:space="0" w:color="auto"/>
                    <w:left w:val="nil"/>
                    <w:bottom w:val="single" w:sz="6" w:space="0" w:color="auto"/>
                    <w:right w:val="single" w:sz="6" w:space="0" w:color="auto"/>
                  </w:tcBorders>
                </w:tcPr>
                <w:p w14:paraId="3EECECD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5F35747F" w14:textId="77777777">
              <w:trPr>
                <w:trHeight w:val="249"/>
              </w:trPr>
              <w:tc>
                <w:tcPr>
                  <w:tcW w:w="2727" w:type="dxa"/>
                  <w:tcBorders>
                    <w:top w:val="nil"/>
                    <w:left w:val="single" w:sz="4" w:space="0" w:color="auto"/>
                    <w:bottom w:val="single" w:sz="4" w:space="0" w:color="auto"/>
                    <w:right w:val="single" w:sz="4" w:space="0" w:color="auto"/>
                  </w:tcBorders>
                  <w:shd w:val="clear" w:color="auto" w:fill="auto"/>
                  <w:noWrap/>
                  <w:vAlign w:val="center"/>
                </w:tcPr>
                <w:p w14:paraId="18A9C5BB"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441366C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verify</w:t>
                  </w:r>
                </w:p>
              </w:tc>
              <w:tc>
                <w:tcPr>
                  <w:tcW w:w="1272" w:type="dxa"/>
                  <w:tcBorders>
                    <w:top w:val="single" w:sz="6" w:space="0" w:color="auto"/>
                    <w:left w:val="nil"/>
                    <w:bottom w:val="single" w:sz="6" w:space="0" w:color="auto"/>
                    <w:right w:val="single" w:sz="6" w:space="0" w:color="auto"/>
                  </w:tcBorders>
                </w:tcPr>
                <w:p w14:paraId="375BDEC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4" w:type="dxa"/>
                  <w:tcBorders>
                    <w:top w:val="single" w:sz="6" w:space="0" w:color="auto"/>
                    <w:left w:val="nil"/>
                    <w:bottom w:val="single" w:sz="6" w:space="0" w:color="auto"/>
                    <w:right w:val="single" w:sz="6" w:space="0" w:color="auto"/>
                  </w:tcBorders>
                </w:tcPr>
                <w:p w14:paraId="5A7F42E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bl>
          <w:p w14:paraId="20C32646" w14:textId="77777777" w:rsidR="004837C2" w:rsidRDefault="004837C2">
            <w:pPr>
              <w:rPr>
                <w:rFonts w:ascii="Book Antiqua" w:hAnsi="Book Antiqua"/>
                <w:b/>
                <w:sz w:val="18"/>
                <w:szCs w:val="18"/>
              </w:rPr>
            </w:pPr>
          </w:p>
        </w:tc>
      </w:tr>
      <w:tr w:rsidR="004837C2" w14:paraId="757EA888" w14:textId="77777777">
        <w:trPr>
          <w:trHeight w:val="561"/>
          <w:jc w:val="center"/>
        </w:trPr>
        <w:tc>
          <w:tcPr>
            <w:tcW w:w="9112" w:type="dxa"/>
            <w:gridSpan w:val="2"/>
            <w:shd w:val="clear" w:color="auto" w:fill="F8F8F8"/>
            <w:vAlign w:val="center"/>
          </w:tcPr>
          <w:p w14:paraId="0A70170B"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2D2FE619"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930B0E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2BFE5DD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5862BA2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E8B403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1F2BF2C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740D598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3F2FF0A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58115ED4"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219B2619"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本地产品</w:t>
                  </w:r>
                </w:p>
              </w:tc>
            </w:tr>
            <w:tr w:rsidR="004837C2" w14:paraId="14AEC3A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D6FCB6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r>
                    <w:rPr>
                      <w:rFonts w:ascii="宋体" w:hAnsi="宋体" w:cs="宋体" w:hint="eastAsia"/>
                      <w:color w:val="000000"/>
                      <w:kern w:val="0"/>
                      <w:sz w:val="22"/>
                      <w:szCs w:val="22"/>
                    </w:rPr>
                    <w:t xml:space="preserve"> </w:t>
                  </w:r>
                </w:p>
              </w:tc>
              <w:tc>
                <w:tcPr>
                  <w:tcW w:w="1302" w:type="dxa"/>
                  <w:tcBorders>
                    <w:top w:val="single" w:sz="6" w:space="0" w:color="auto"/>
                    <w:left w:val="nil"/>
                    <w:bottom w:val="single" w:sz="6" w:space="0" w:color="auto"/>
                    <w:right w:val="single" w:sz="6" w:space="0" w:color="auto"/>
                  </w:tcBorders>
                  <w:vAlign w:val="center"/>
                </w:tcPr>
                <w:p w14:paraId="34D9EBFB"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73EC850" w14:textId="77777777" w:rsidR="004837C2" w:rsidRDefault="005F3D5F">
                  <w:pPr>
                    <w:widowControl/>
                    <w:jc w:val="center"/>
                    <w:rPr>
                      <w:rFonts w:ascii="宋体" w:hAnsi="宋体" w:cs="宋体"/>
                      <w:bCs/>
                      <w:color w:val="000000"/>
                      <w:kern w:val="0"/>
                      <w:sz w:val="22"/>
                      <w:szCs w:val="22"/>
                    </w:rPr>
                  </w:pPr>
                  <w:r>
                    <w:rPr>
                      <w:rFonts w:ascii="宋体" w:hAnsi="宋体" w:cs="宋体"/>
                      <w:bCs/>
                      <w:color w:val="000000"/>
                      <w:kern w:val="0"/>
                      <w:sz w:val="22"/>
                      <w:szCs w:val="22"/>
                    </w:rPr>
                    <w:t>5</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E976D85"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2515399"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500C49D"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9837F13"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验证唯一性</w:t>
                  </w:r>
                </w:p>
              </w:tc>
            </w:tr>
            <w:tr w:rsidR="004837C2" w14:paraId="12DBE59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F958EE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产品名称 </w:t>
                  </w:r>
                </w:p>
              </w:tc>
              <w:tc>
                <w:tcPr>
                  <w:tcW w:w="1302" w:type="dxa"/>
                  <w:tcBorders>
                    <w:top w:val="single" w:sz="6" w:space="0" w:color="auto"/>
                    <w:left w:val="nil"/>
                    <w:bottom w:val="single" w:sz="6" w:space="0" w:color="auto"/>
                    <w:right w:val="single" w:sz="6" w:space="0" w:color="auto"/>
                  </w:tcBorders>
                  <w:vAlign w:val="center"/>
                </w:tcPr>
                <w:p w14:paraId="779728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CED296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15A335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C70E2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1BE992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8056AB8" w14:textId="77777777" w:rsidR="004837C2" w:rsidRDefault="004837C2">
                  <w:pPr>
                    <w:widowControl/>
                    <w:jc w:val="left"/>
                    <w:rPr>
                      <w:rFonts w:ascii="宋体" w:hAnsi="宋体" w:cs="宋体"/>
                      <w:color w:val="000000"/>
                      <w:kern w:val="0"/>
                      <w:sz w:val="22"/>
                      <w:szCs w:val="22"/>
                    </w:rPr>
                  </w:pPr>
                </w:p>
              </w:tc>
            </w:tr>
            <w:tr w:rsidR="004837C2" w14:paraId="6070B2E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904B0E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产品属性</w:t>
                  </w:r>
                </w:p>
              </w:tc>
              <w:tc>
                <w:tcPr>
                  <w:tcW w:w="1302" w:type="dxa"/>
                  <w:tcBorders>
                    <w:top w:val="single" w:sz="6" w:space="0" w:color="auto"/>
                    <w:left w:val="nil"/>
                    <w:bottom w:val="single" w:sz="6" w:space="0" w:color="auto"/>
                    <w:right w:val="single" w:sz="6" w:space="0" w:color="auto"/>
                  </w:tcBorders>
                  <w:vAlign w:val="center"/>
                </w:tcPr>
                <w:p w14:paraId="64031A8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61CB47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644C8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7DCD1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D57B4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8BCE6F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属性</w:t>
                  </w:r>
                </w:p>
                <w:p w14:paraId="71F454D5" w14:textId="576D422A" w:rsidR="004837C2" w:rsidRDefault="00CC2B14">
                  <w:pPr>
                    <w:widowControl/>
                    <w:jc w:val="left"/>
                    <w:rPr>
                      <w:rFonts w:ascii="宋体" w:hAnsi="宋体" w:cs="宋体"/>
                      <w:color w:val="000000"/>
                      <w:kern w:val="0"/>
                      <w:sz w:val="22"/>
                      <w:szCs w:val="22"/>
                    </w:rPr>
                  </w:pPr>
                  <w:r>
                    <w:rPr>
                      <w:rFonts w:ascii="宋体" w:hAnsi="宋体" w:cs="宋体" w:hint="eastAsia"/>
                      <w:color w:val="000000"/>
                      <w:kern w:val="0"/>
                      <w:sz w:val="22"/>
                      <w:szCs w:val="22"/>
                    </w:rPr>
                    <w:t>普货</w:t>
                  </w:r>
                </w:p>
                <w:p w14:paraId="456772CE" w14:textId="72B41A5E" w:rsidR="004837C2" w:rsidRDefault="00CC2B14">
                  <w:pPr>
                    <w:widowControl/>
                    <w:jc w:val="left"/>
                    <w:rPr>
                      <w:rFonts w:ascii="宋体" w:hAnsi="宋体" w:cs="宋体"/>
                      <w:color w:val="000000"/>
                      <w:kern w:val="0"/>
                      <w:sz w:val="22"/>
                      <w:szCs w:val="22"/>
                    </w:rPr>
                  </w:pPr>
                  <w:r>
                    <w:rPr>
                      <w:rFonts w:ascii="宋体" w:hAnsi="宋体" w:cs="宋体" w:hint="eastAsia"/>
                      <w:color w:val="000000"/>
                      <w:kern w:val="0"/>
                      <w:sz w:val="22"/>
                      <w:szCs w:val="22"/>
                    </w:rPr>
                    <w:t>含电池</w:t>
                  </w:r>
                </w:p>
                <w:p w14:paraId="2CAC136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纯电池</w:t>
                  </w:r>
                </w:p>
              </w:tc>
            </w:tr>
            <w:tr w:rsidR="004837C2" w14:paraId="18A9147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E8C1E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产品重量</w:t>
                  </w:r>
                </w:p>
              </w:tc>
              <w:tc>
                <w:tcPr>
                  <w:tcW w:w="1302" w:type="dxa"/>
                  <w:tcBorders>
                    <w:top w:val="single" w:sz="6" w:space="0" w:color="auto"/>
                    <w:left w:val="nil"/>
                    <w:bottom w:val="single" w:sz="6" w:space="0" w:color="auto"/>
                    <w:right w:val="single" w:sz="6" w:space="0" w:color="auto"/>
                  </w:tcBorders>
                  <w:vAlign w:val="center"/>
                </w:tcPr>
                <w:p w14:paraId="4068279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6C499A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F47CA4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026DBC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DCA5C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73C201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1A2EC8C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982CC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产品尺寸（长）</w:t>
                  </w:r>
                </w:p>
              </w:tc>
              <w:tc>
                <w:tcPr>
                  <w:tcW w:w="1302" w:type="dxa"/>
                  <w:tcBorders>
                    <w:top w:val="single" w:sz="6" w:space="0" w:color="auto"/>
                    <w:left w:val="nil"/>
                    <w:bottom w:val="single" w:sz="6" w:space="0" w:color="auto"/>
                    <w:right w:val="single" w:sz="6" w:space="0" w:color="auto"/>
                  </w:tcBorders>
                  <w:vAlign w:val="center"/>
                </w:tcPr>
                <w:p w14:paraId="19EB6D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7E0AA5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0F2B28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9B7BB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89E7B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2FD4AE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65D2F4A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FD913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产品尺寸（宽）</w:t>
                  </w:r>
                </w:p>
              </w:tc>
              <w:tc>
                <w:tcPr>
                  <w:tcW w:w="1302" w:type="dxa"/>
                  <w:tcBorders>
                    <w:top w:val="single" w:sz="6" w:space="0" w:color="auto"/>
                    <w:left w:val="nil"/>
                    <w:bottom w:val="single" w:sz="6" w:space="0" w:color="auto"/>
                    <w:right w:val="single" w:sz="6" w:space="0" w:color="auto"/>
                  </w:tcBorders>
                  <w:vAlign w:val="center"/>
                </w:tcPr>
                <w:p w14:paraId="15C9DD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C4D540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D9DC1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804CD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B5201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4095A1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02C578C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8FFCC7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产品尺寸（高）</w:t>
                  </w:r>
                </w:p>
              </w:tc>
              <w:tc>
                <w:tcPr>
                  <w:tcW w:w="1302" w:type="dxa"/>
                  <w:tcBorders>
                    <w:top w:val="single" w:sz="6" w:space="0" w:color="auto"/>
                    <w:left w:val="nil"/>
                    <w:bottom w:val="single" w:sz="6" w:space="0" w:color="auto"/>
                    <w:right w:val="single" w:sz="6" w:space="0" w:color="auto"/>
                  </w:tcBorders>
                  <w:vAlign w:val="center"/>
                </w:tcPr>
                <w:p w14:paraId="38547E8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1C86AD7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5B9F0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93E989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170373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902FD8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6B35D9F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CB6C4C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产品品类 </w:t>
                  </w:r>
                </w:p>
              </w:tc>
              <w:tc>
                <w:tcPr>
                  <w:tcW w:w="1302" w:type="dxa"/>
                  <w:tcBorders>
                    <w:top w:val="single" w:sz="6" w:space="0" w:color="auto"/>
                    <w:left w:val="nil"/>
                    <w:bottom w:val="single" w:sz="6" w:space="0" w:color="auto"/>
                    <w:right w:val="single" w:sz="6" w:space="0" w:color="auto"/>
                  </w:tcBorders>
                  <w:vAlign w:val="center"/>
                </w:tcPr>
                <w:p w14:paraId="3AA6F9E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2CD0E85"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FB2DF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C3DD3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AE7320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2784682"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，产品分类</w:t>
                  </w:r>
                  <w:r>
                    <w:rPr>
                      <w:rFonts w:ascii="宋体" w:hAnsi="宋体" w:cs="宋体"/>
                      <w:color w:val="000000"/>
                      <w:kern w:val="0"/>
                      <w:sz w:val="22"/>
                      <w:szCs w:val="22"/>
                    </w:rPr>
                    <w:t>表</w:t>
                  </w:r>
                  <w:r>
                    <w:rPr>
                      <w:rFonts w:ascii="宋体" w:hAnsi="宋体" w:cs="宋体" w:hint="eastAsia"/>
                      <w:color w:val="000000"/>
                      <w:kern w:val="0"/>
                      <w:sz w:val="22"/>
                      <w:szCs w:val="22"/>
                    </w:rPr>
                    <w:t>一二三级分类名称</w:t>
                  </w:r>
                </w:p>
              </w:tc>
            </w:tr>
            <w:tr w:rsidR="004837C2" w14:paraId="39B0C87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BF8CD4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产品标题</w:t>
                  </w:r>
                </w:p>
              </w:tc>
              <w:tc>
                <w:tcPr>
                  <w:tcW w:w="1302" w:type="dxa"/>
                  <w:tcBorders>
                    <w:top w:val="single" w:sz="6" w:space="0" w:color="auto"/>
                    <w:left w:val="nil"/>
                    <w:bottom w:val="single" w:sz="6" w:space="0" w:color="auto"/>
                    <w:right w:val="single" w:sz="6" w:space="0" w:color="auto"/>
                  </w:tcBorders>
                  <w:vAlign w:val="center"/>
                </w:tcPr>
                <w:p w14:paraId="62E7D4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2DA30F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795D5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A2C013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53674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50E892A" w14:textId="77777777" w:rsidR="004837C2" w:rsidRDefault="004837C2">
                  <w:pPr>
                    <w:widowControl/>
                    <w:jc w:val="left"/>
                    <w:rPr>
                      <w:rFonts w:ascii="宋体" w:hAnsi="宋体" w:cs="宋体"/>
                      <w:color w:val="000000"/>
                      <w:kern w:val="0"/>
                      <w:sz w:val="22"/>
                      <w:szCs w:val="22"/>
                    </w:rPr>
                  </w:pPr>
                </w:p>
              </w:tc>
            </w:tr>
            <w:tr w:rsidR="004837C2" w14:paraId="5DED489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E06ECD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产品描述</w:t>
                  </w:r>
                </w:p>
              </w:tc>
              <w:tc>
                <w:tcPr>
                  <w:tcW w:w="1302" w:type="dxa"/>
                  <w:tcBorders>
                    <w:top w:val="single" w:sz="6" w:space="0" w:color="auto"/>
                    <w:left w:val="nil"/>
                    <w:bottom w:val="single" w:sz="6" w:space="0" w:color="auto"/>
                    <w:right w:val="single" w:sz="6" w:space="0" w:color="auto"/>
                  </w:tcBorders>
                  <w:vAlign w:val="center"/>
                </w:tcPr>
                <w:p w14:paraId="7AB8169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347AB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F79BF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CB491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62CB0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B74765B" w14:textId="77777777" w:rsidR="004837C2" w:rsidRDefault="004837C2">
                  <w:pPr>
                    <w:widowControl/>
                    <w:jc w:val="left"/>
                    <w:rPr>
                      <w:rFonts w:ascii="宋体" w:hAnsi="宋体" w:cs="宋体"/>
                      <w:color w:val="000000"/>
                      <w:kern w:val="0"/>
                      <w:sz w:val="22"/>
                      <w:szCs w:val="22"/>
                    </w:rPr>
                  </w:pPr>
                </w:p>
              </w:tc>
            </w:tr>
            <w:tr w:rsidR="004837C2" w14:paraId="48D43B4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3079AC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申报中文名</w:t>
                  </w:r>
                </w:p>
              </w:tc>
              <w:tc>
                <w:tcPr>
                  <w:tcW w:w="1302" w:type="dxa"/>
                  <w:tcBorders>
                    <w:top w:val="single" w:sz="6" w:space="0" w:color="auto"/>
                    <w:left w:val="nil"/>
                    <w:bottom w:val="single" w:sz="6" w:space="0" w:color="auto"/>
                    <w:right w:val="single" w:sz="6" w:space="0" w:color="auto"/>
                  </w:tcBorders>
                  <w:vAlign w:val="center"/>
                </w:tcPr>
                <w:p w14:paraId="05C9CC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9A940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D23A8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BFCA8A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6DEF3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225A268" w14:textId="77777777" w:rsidR="004837C2" w:rsidRDefault="004837C2">
                  <w:pPr>
                    <w:widowControl/>
                    <w:jc w:val="left"/>
                    <w:rPr>
                      <w:rFonts w:ascii="宋体" w:hAnsi="宋体" w:cs="宋体"/>
                      <w:color w:val="000000"/>
                      <w:kern w:val="0"/>
                      <w:sz w:val="22"/>
                      <w:szCs w:val="22"/>
                    </w:rPr>
                  </w:pPr>
                </w:p>
              </w:tc>
            </w:tr>
            <w:tr w:rsidR="004837C2" w14:paraId="7E3EB50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0F4232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申报英文名</w:t>
                  </w:r>
                </w:p>
              </w:tc>
              <w:tc>
                <w:tcPr>
                  <w:tcW w:w="1302" w:type="dxa"/>
                  <w:tcBorders>
                    <w:top w:val="single" w:sz="6" w:space="0" w:color="auto"/>
                    <w:left w:val="nil"/>
                    <w:bottom w:val="single" w:sz="6" w:space="0" w:color="auto"/>
                    <w:right w:val="single" w:sz="6" w:space="0" w:color="auto"/>
                  </w:tcBorders>
                  <w:vAlign w:val="center"/>
                </w:tcPr>
                <w:p w14:paraId="00F4BC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7F40CF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8A2B3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4BB018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536D77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3F58D69" w14:textId="77777777" w:rsidR="004837C2" w:rsidRDefault="004837C2">
                  <w:pPr>
                    <w:widowControl/>
                    <w:jc w:val="left"/>
                    <w:rPr>
                      <w:rFonts w:ascii="宋体" w:hAnsi="宋体" w:cs="宋体"/>
                      <w:color w:val="000000"/>
                      <w:kern w:val="0"/>
                      <w:sz w:val="22"/>
                      <w:szCs w:val="22"/>
                    </w:rPr>
                  </w:pPr>
                </w:p>
              </w:tc>
            </w:tr>
            <w:tr w:rsidR="004837C2" w14:paraId="6470A94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6B4D7F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申报价格（币种）</w:t>
                  </w:r>
                </w:p>
              </w:tc>
              <w:tc>
                <w:tcPr>
                  <w:tcW w:w="1302" w:type="dxa"/>
                  <w:tcBorders>
                    <w:top w:val="single" w:sz="6" w:space="0" w:color="auto"/>
                    <w:left w:val="nil"/>
                    <w:bottom w:val="single" w:sz="6" w:space="0" w:color="auto"/>
                    <w:right w:val="single" w:sz="6" w:space="0" w:color="auto"/>
                  </w:tcBorders>
                  <w:vAlign w:val="center"/>
                </w:tcPr>
                <w:p w14:paraId="22CDFE91"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3ABC05D" w14:textId="50B457EB" w:rsidR="004837C2" w:rsidRDefault="00453F69">
                  <w:pPr>
                    <w:widowControl/>
                    <w:jc w:val="center"/>
                    <w:rPr>
                      <w:rFonts w:ascii="宋体" w:hAnsi="宋体" w:cs="宋体"/>
                      <w:color w:val="000000"/>
                      <w:kern w:val="0"/>
                      <w:sz w:val="22"/>
                      <w:szCs w:val="22"/>
                    </w:rPr>
                  </w:pPr>
                  <w:r>
                    <w:rPr>
                      <w:rFonts w:ascii="宋体" w:hAnsi="宋体" w:cs="宋体"/>
                      <w:bCs/>
                      <w:color w:val="000000"/>
                      <w:kern w:val="0"/>
                      <w:sz w:val="22"/>
                      <w:szCs w:val="22"/>
                    </w:rPr>
                    <w:t>1</w:t>
                  </w:r>
                  <w:r w:rsidR="005F3D5F">
                    <w:rPr>
                      <w:rFonts w:ascii="宋体" w:hAnsi="宋体" w:cs="宋体"/>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EFF98C2"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E9436A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702496B"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DC734A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，汇率管理中已经添加的币种信息</w:t>
                  </w:r>
                </w:p>
                <w:p w14:paraId="5E3CFAD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货币名称-标识符</w:t>
                  </w:r>
                </w:p>
              </w:tc>
            </w:tr>
            <w:tr w:rsidR="004837C2" w14:paraId="39B3B71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11BF7F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申报价格</w:t>
                  </w:r>
                </w:p>
              </w:tc>
              <w:tc>
                <w:tcPr>
                  <w:tcW w:w="1302" w:type="dxa"/>
                  <w:tcBorders>
                    <w:top w:val="single" w:sz="6" w:space="0" w:color="auto"/>
                    <w:left w:val="nil"/>
                    <w:bottom w:val="single" w:sz="6" w:space="0" w:color="auto"/>
                    <w:right w:val="single" w:sz="6" w:space="0" w:color="auto"/>
                  </w:tcBorders>
                  <w:vAlign w:val="center"/>
                </w:tcPr>
                <w:p w14:paraId="3903B3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E18F56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E8BB73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1001B9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C3001B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8BEC5B7" w14:textId="77777777" w:rsidR="004837C2" w:rsidRDefault="004837C2">
                  <w:pPr>
                    <w:widowControl/>
                    <w:jc w:val="left"/>
                    <w:rPr>
                      <w:rFonts w:ascii="宋体" w:hAnsi="宋体" w:cs="宋体"/>
                      <w:color w:val="000000"/>
                      <w:kern w:val="0"/>
                      <w:sz w:val="22"/>
                      <w:szCs w:val="22"/>
                    </w:rPr>
                  </w:pPr>
                </w:p>
              </w:tc>
            </w:tr>
            <w:tr w:rsidR="004837C2" w14:paraId="608EF08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E842E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产品品牌</w:t>
                  </w:r>
                </w:p>
              </w:tc>
              <w:tc>
                <w:tcPr>
                  <w:tcW w:w="1302" w:type="dxa"/>
                  <w:tcBorders>
                    <w:top w:val="single" w:sz="6" w:space="0" w:color="auto"/>
                    <w:left w:val="nil"/>
                    <w:bottom w:val="single" w:sz="6" w:space="0" w:color="auto"/>
                    <w:right w:val="single" w:sz="6" w:space="0" w:color="auto"/>
                  </w:tcBorders>
                  <w:vAlign w:val="center"/>
                </w:tcPr>
                <w:p w14:paraId="6FE84945"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D4FC903"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8DF5620"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AF7E1E3"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2A1C09E"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26750AD" w14:textId="77777777" w:rsidR="004837C2" w:rsidRDefault="004837C2">
                  <w:pPr>
                    <w:widowControl/>
                    <w:jc w:val="left"/>
                    <w:rPr>
                      <w:rFonts w:ascii="宋体" w:hAnsi="宋体" w:cs="宋体"/>
                      <w:color w:val="000000"/>
                      <w:kern w:val="0"/>
                      <w:sz w:val="22"/>
                      <w:szCs w:val="22"/>
                    </w:rPr>
                  </w:pPr>
                </w:p>
              </w:tc>
            </w:tr>
            <w:tr w:rsidR="004837C2" w14:paraId="7565F95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6AEA2F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制造商</w:t>
                  </w:r>
                </w:p>
              </w:tc>
              <w:tc>
                <w:tcPr>
                  <w:tcW w:w="1302" w:type="dxa"/>
                  <w:tcBorders>
                    <w:top w:val="single" w:sz="6" w:space="0" w:color="auto"/>
                    <w:left w:val="nil"/>
                    <w:bottom w:val="single" w:sz="6" w:space="0" w:color="auto"/>
                    <w:right w:val="single" w:sz="6" w:space="0" w:color="auto"/>
                  </w:tcBorders>
                  <w:vAlign w:val="center"/>
                </w:tcPr>
                <w:p w14:paraId="54AFC157"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59902FD"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A14A2B1"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4B220AA"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09BF4B8"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A082451" w14:textId="77777777" w:rsidR="004837C2" w:rsidRDefault="004837C2">
                  <w:pPr>
                    <w:widowControl/>
                    <w:jc w:val="left"/>
                    <w:rPr>
                      <w:rFonts w:ascii="宋体" w:hAnsi="宋体" w:cs="宋体"/>
                      <w:color w:val="000000"/>
                      <w:kern w:val="0"/>
                      <w:sz w:val="22"/>
                      <w:szCs w:val="22"/>
                    </w:rPr>
                  </w:pPr>
                </w:p>
              </w:tc>
            </w:tr>
            <w:tr w:rsidR="004837C2" w14:paraId="3DC366D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41C38A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海关编码</w:t>
                  </w:r>
                </w:p>
              </w:tc>
              <w:tc>
                <w:tcPr>
                  <w:tcW w:w="1302" w:type="dxa"/>
                  <w:tcBorders>
                    <w:top w:val="single" w:sz="6" w:space="0" w:color="auto"/>
                    <w:left w:val="nil"/>
                    <w:bottom w:val="single" w:sz="6" w:space="0" w:color="auto"/>
                    <w:right w:val="single" w:sz="6" w:space="0" w:color="auto"/>
                  </w:tcBorders>
                  <w:vAlign w:val="center"/>
                </w:tcPr>
                <w:p w14:paraId="29B55C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D9FA11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F4CE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D9ED20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0EB5D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0815C6C" w14:textId="77777777" w:rsidR="004837C2" w:rsidRDefault="004837C2">
                  <w:pPr>
                    <w:widowControl/>
                    <w:jc w:val="left"/>
                    <w:rPr>
                      <w:rFonts w:ascii="宋体" w:hAnsi="宋体" w:cs="宋体"/>
                      <w:color w:val="000000"/>
                      <w:kern w:val="0"/>
                      <w:sz w:val="22"/>
                      <w:szCs w:val="22"/>
                    </w:rPr>
                  </w:pPr>
                </w:p>
              </w:tc>
            </w:tr>
            <w:tr w:rsidR="004837C2" w14:paraId="1F86C1F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C4D042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规格型号</w:t>
                  </w:r>
                </w:p>
              </w:tc>
              <w:tc>
                <w:tcPr>
                  <w:tcW w:w="1302" w:type="dxa"/>
                  <w:tcBorders>
                    <w:top w:val="single" w:sz="6" w:space="0" w:color="auto"/>
                    <w:left w:val="nil"/>
                    <w:bottom w:val="single" w:sz="6" w:space="0" w:color="auto"/>
                    <w:right w:val="single" w:sz="6" w:space="0" w:color="auto"/>
                  </w:tcBorders>
                  <w:vAlign w:val="center"/>
                </w:tcPr>
                <w:p w14:paraId="01A4E8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E7AD672"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981B0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3F4DAE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23A85D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A2E5BDB" w14:textId="77777777" w:rsidR="004837C2" w:rsidRDefault="004837C2">
                  <w:pPr>
                    <w:widowControl/>
                    <w:jc w:val="left"/>
                    <w:rPr>
                      <w:rFonts w:ascii="宋体" w:hAnsi="宋体" w:cs="宋体"/>
                      <w:color w:val="000000"/>
                      <w:kern w:val="0"/>
                      <w:sz w:val="22"/>
                      <w:szCs w:val="22"/>
                    </w:rPr>
                  </w:pPr>
                </w:p>
              </w:tc>
            </w:tr>
            <w:tr w:rsidR="004837C2" w14:paraId="3328B82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FCBFFA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申报单位</w:t>
                  </w:r>
                </w:p>
              </w:tc>
              <w:tc>
                <w:tcPr>
                  <w:tcW w:w="1302" w:type="dxa"/>
                  <w:tcBorders>
                    <w:top w:val="single" w:sz="6" w:space="0" w:color="auto"/>
                    <w:left w:val="nil"/>
                    <w:bottom w:val="single" w:sz="6" w:space="0" w:color="auto"/>
                    <w:right w:val="single" w:sz="6" w:space="0" w:color="auto"/>
                  </w:tcBorders>
                  <w:vAlign w:val="center"/>
                </w:tcPr>
                <w:p w14:paraId="201BFB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C9C34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F867E3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5A5D2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59BEB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9B22B02" w14:textId="77777777" w:rsidR="004837C2" w:rsidRDefault="004837C2">
                  <w:pPr>
                    <w:widowControl/>
                    <w:jc w:val="left"/>
                    <w:rPr>
                      <w:rFonts w:ascii="宋体" w:hAnsi="宋体" w:cs="宋体"/>
                      <w:color w:val="000000"/>
                      <w:kern w:val="0"/>
                      <w:sz w:val="22"/>
                      <w:szCs w:val="22"/>
                    </w:rPr>
                  </w:pPr>
                </w:p>
              </w:tc>
            </w:tr>
            <w:tr w:rsidR="004837C2" w14:paraId="36D5AEE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C2D947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产品图片</w:t>
                  </w:r>
                </w:p>
              </w:tc>
              <w:tc>
                <w:tcPr>
                  <w:tcW w:w="1302" w:type="dxa"/>
                  <w:tcBorders>
                    <w:top w:val="single" w:sz="6" w:space="0" w:color="auto"/>
                    <w:left w:val="nil"/>
                    <w:bottom w:val="single" w:sz="6" w:space="0" w:color="auto"/>
                    <w:right w:val="single" w:sz="6" w:space="0" w:color="auto"/>
                  </w:tcBorders>
                  <w:vAlign w:val="center"/>
                </w:tcPr>
                <w:p w14:paraId="3BA6AE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4794B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w:t>
                  </w:r>
                  <w:r>
                    <w:rPr>
                      <w:rFonts w:ascii="宋体" w:hAnsi="宋体" w:cs="宋体"/>
                      <w:color w:val="000000"/>
                      <w:kern w:val="0"/>
                      <w:sz w:val="22"/>
                      <w:szCs w:val="22"/>
                    </w:rPr>
                    <w:t>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C445A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53E8F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C26C7C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6CA381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图片路径名</w:t>
                  </w:r>
                </w:p>
              </w:tc>
            </w:tr>
            <w:tr w:rsidR="004837C2" w14:paraId="2310E45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EA2CB4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首选供应商</w:t>
                  </w:r>
                </w:p>
              </w:tc>
              <w:tc>
                <w:tcPr>
                  <w:tcW w:w="1302" w:type="dxa"/>
                  <w:tcBorders>
                    <w:top w:val="single" w:sz="6" w:space="0" w:color="auto"/>
                    <w:left w:val="nil"/>
                    <w:bottom w:val="single" w:sz="6" w:space="0" w:color="auto"/>
                    <w:right w:val="single" w:sz="6" w:space="0" w:color="auto"/>
                  </w:tcBorders>
                  <w:vAlign w:val="center"/>
                </w:tcPr>
                <w:p w14:paraId="065C241B"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7E1C8B9"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BDE1B6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2CF039C"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ACA376F"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ABD8D4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，供应商管理中已经添加的供应商信息</w:t>
                  </w:r>
                </w:p>
                <w:p w14:paraId="14E151E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供应商名称</w:t>
                  </w:r>
                </w:p>
              </w:tc>
            </w:tr>
            <w:tr w:rsidR="004837C2" w14:paraId="074932D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A149F0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采购价1</w:t>
                  </w:r>
                </w:p>
              </w:tc>
              <w:tc>
                <w:tcPr>
                  <w:tcW w:w="1302" w:type="dxa"/>
                  <w:tcBorders>
                    <w:top w:val="single" w:sz="6" w:space="0" w:color="auto"/>
                    <w:left w:val="nil"/>
                    <w:bottom w:val="single" w:sz="6" w:space="0" w:color="auto"/>
                    <w:right w:val="single" w:sz="6" w:space="0" w:color="auto"/>
                  </w:tcBorders>
                  <w:vAlign w:val="center"/>
                </w:tcPr>
                <w:p w14:paraId="64254C3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05EAE70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FADBE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77AAE7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8844E0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6B2E00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支持保留2位小数，币种默认人民币</w:t>
                  </w:r>
                </w:p>
              </w:tc>
            </w:tr>
            <w:tr w:rsidR="004837C2" w14:paraId="4ABD791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E2FB10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采购链接1</w:t>
                  </w:r>
                </w:p>
              </w:tc>
              <w:tc>
                <w:tcPr>
                  <w:tcW w:w="1302" w:type="dxa"/>
                  <w:tcBorders>
                    <w:top w:val="single" w:sz="6" w:space="0" w:color="auto"/>
                    <w:left w:val="nil"/>
                    <w:bottom w:val="single" w:sz="6" w:space="0" w:color="auto"/>
                    <w:right w:val="single" w:sz="6" w:space="0" w:color="auto"/>
                  </w:tcBorders>
                  <w:vAlign w:val="center"/>
                </w:tcPr>
                <w:p w14:paraId="26A734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790669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9BC9F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543BDF4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7F25F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83F982B" w14:textId="77777777" w:rsidR="004837C2" w:rsidRDefault="004837C2">
                  <w:pPr>
                    <w:widowControl/>
                    <w:jc w:val="left"/>
                    <w:rPr>
                      <w:rFonts w:ascii="宋体" w:hAnsi="宋体" w:cs="宋体"/>
                      <w:color w:val="000000"/>
                      <w:kern w:val="0"/>
                      <w:sz w:val="22"/>
                      <w:szCs w:val="22"/>
                    </w:rPr>
                  </w:pPr>
                </w:p>
              </w:tc>
            </w:tr>
            <w:tr w:rsidR="004837C2" w14:paraId="696F12E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1DC696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备选供应商</w:t>
                  </w:r>
                </w:p>
              </w:tc>
              <w:tc>
                <w:tcPr>
                  <w:tcW w:w="1302" w:type="dxa"/>
                  <w:tcBorders>
                    <w:top w:val="single" w:sz="6" w:space="0" w:color="auto"/>
                    <w:left w:val="nil"/>
                    <w:bottom w:val="single" w:sz="6" w:space="0" w:color="auto"/>
                    <w:right w:val="single" w:sz="6" w:space="0" w:color="auto"/>
                  </w:tcBorders>
                  <w:vAlign w:val="center"/>
                </w:tcPr>
                <w:p w14:paraId="5FC3CD9C"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5B3C0EC"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BFD031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46D403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E460952"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FE0929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，供应商管理中已经添加的供应商信息</w:t>
                  </w:r>
                </w:p>
                <w:p w14:paraId="356471D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供应商名称</w:t>
                  </w:r>
                </w:p>
              </w:tc>
            </w:tr>
            <w:tr w:rsidR="004837C2" w14:paraId="7DC587C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535EA2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采购价2</w:t>
                  </w:r>
                </w:p>
              </w:tc>
              <w:tc>
                <w:tcPr>
                  <w:tcW w:w="1302" w:type="dxa"/>
                  <w:tcBorders>
                    <w:top w:val="single" w:sz="6" w:space="0" w:color="auto"/>
                    <w:left w:val="nil"/>
                    <w:bottom w:val="single" w:sz="6" w:space="0" w:color="auto"/>
                    <w:right w:val="single" w:sz="6" w:space="0" w:color="auto"/>
                  </w:tcBorders>
                  <w:vAlign w:val="center"/>
                </w:tcPr>
                <w:p w14:paraId="6065EFF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41B4410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B2FA95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E8176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7B3C5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6A8335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支持保留2位小数，币种默认人民币</w:t>
                  </w:r>
                </w:p>
              </w:tc>
            </w:tr>
            <w:tr w:rsidR="004837C2" w14:paraId="373017C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DF7104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采购链接</w:t>
                  </w:r>
                  <w:r>
                    <w:rPr>
                      <w:rFonts w:ascii="宋体" w:hAnsi="宋体" w:cs="宋体"/>
                      <w:color w:val="000000"/>
                      <w:kern w:val="0"/>
                      <w:sz w:val="22"/>
                      <w:szCs w:val="22"/>
                    </w:rPr>
                    <w:t>2</w:t>
                  </w:r>
                </w:p>
              </w:tc>
              <w:tc>
                <w:tcPr>
                  <w:tcW w:w="1302" w:type="dxa"/>
                  <w:tcBorders>
                    <w:top w:val="single" w:sz="6" w:space="0" w:color="auto"/>
                    <w:left w:val="nil"/>
                    <w:bottom w:val="single" w:sz="6" w:space="0" w:color="auto"/>
                    <w:right w:val="single" w:sz="6" w:space="0" w:color="auto"/>
                  </w:tcBorders>
                  <w:vAlign w:val="center"/>
                </w:tcPr>
                <w:p w14:paraId="2A390B3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96F8A5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1A9A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52A3F0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65851A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541C505" w14:textId="77777777" w:rsidR="004837C2" w:rsidRDefault="004837C2">
                  <w:pPr>
                    <w:widowControl/>
                    <w:jc w:val="left"/>
                    <w:rPr>
                      <w:rFonts w:ascii="宋体" w:hAnsi="宋体" w:cs="宋体"/>
                      <w:color w:val="000000"/>
                      <w:kern w:val="0"/>
                      <w:sz w:val="22"/>
                      <w:szCs w:val="22"/>
                    </w:rPr>
                  </w:pPr>
                </w:p>
              </w:tc>
            </w:tr>
            <w:tr w:rsidR="004837C2" w14:paraId="2F6A414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B0CE14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操作</w:t>
                  </w:r>
                </w:p>
              </w:tc>
              <w:tc>
                <w:tcPr>
                  <w:tcW w:w="1302" w:type="dxa"/>
                  <w:tcBorders>
                    <w:top w:val="single" w:sz="6" w:space="0" w:color="auto"/>
                    <w:left w:val="nil"/>
                    <w:bottom w:val="single" w:sz="6" w:space="0" w:color="auto"/>
                    <w:right w:val="single" w:sz="6" w:space="0" w:color="auto"/>
                  </w:tcBorders>
                  <w:vAlign w:val="center"/>
                </w:tcPr>
                <w:p w14:paraId="482BD65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4CA5DC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27CB8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35CCF61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30A8BE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6A50C4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草稿：审核、编辑、删除；</w:t>
                  </w:r>
                </w:p>
                <w:p w14:paraId="54D5F6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审核：查看</w:t>
                  </w:r>
                </w:p>
              </w:tc>
            </w:tr>
          </w:tbl>
          <w:p w14:paraId="1A5852F0" w14:textId="1355961C" w:rsidR="004837C2" w:rsidRDefault="004837C2">
            <w:pPr>
              <w:rPr>
                <w:rFonts w:ascii="Book Antiqua" w:hAnsi="Book Antiqua"/>
                <w:sz w:val="18"/>
                <w:szCs w:val="18"/>
              </w:rPr>
            </w:pPr>
          </w:p>
          <w:p w14:paraId="556C7781" w14:textId="77777777" w:rsidR="00D14B2C" w:rsidRDefault="00D14B2C">
            <w:pPr>
              <w:rPr>
                <w:rFonts w:ascii="Book Antiqua" w:hAnsi="Book Antiqua"/>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62A76D70"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9726F7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462C185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24AF1DE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D1AB4E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349BE70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5BFAC5F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3E8A81E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4017CD9E"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4C1E43B1"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同步到仓库</w:t>
                  </w:r>
                </w:p>
              </w:tc>
            </w:tr>
            <w:tr w:rsidR="004837C2" w14:paraId="1C42F75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C380A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仓库分类 </w:t>
                  </w:r>
                </w:p>
              </w:tc>
              <w:tc>
                <w:tcPr>
                  <w:tcW w:w="1302" w:type="dxa"/>
                  <w:tcBorders>
                    <w:top w:val="single" w:sz="6" w:space="0" w:color="auto"/>
                    <w:left w:val="nil"/>
                    <w:bottom w:val="single" w:sz="6" w:space="0" w:color="auto"/>
                    <w:right w:val="single" w:sz="6" w:space="0" w:color="auto"/>
                  </w:tcBorders>
                  <w:vAlign w:val="center"/>
                </w:tcPr>
                <w:p w14:paraId="3D09035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DD1EC36"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95F91A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263C32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842A94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065CBA9"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，授权仓储系统的各级分类信息</w:t>
                  </w:r>
                </w:p>
              </w:tc>
            </w:tr>
            <w:tr w:rsidR="004837C2" w14:paraId="4D60244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016F85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是否含电池</w:t>
                  </w:r>
                </w:p>
              </w:tc>
              <w:tc>
                <w:tcPr>
                  <w:tcW w:w="1302" w:type="dxa"/>
                  <w:tcBorders>
                    <w:top w:val="single" w:sz="6" w:space="0" w:color="auto"/>
                    <w:left w:val="nil"/>
                    <w:bottom w:val="single" w:sz="6" w:space="0" w:color="auto"/>
                    <w:right w:val="single" w:sz="6" w:space="0" w:color="auto"/>
                  </w:tcBorders>
                  <w:vAlign w:val="center"/>
                </w:tcPr>
                <w:p w14:paraId="1C418B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99D16C9" w14:textId="77777777" w:rsidR="004837C2" w:rsidRDefault="005F3D5F">
                  <w:pPr>
                    <w:widowControl/>
                    <w:jc w:val="center"/>
                    <w:rPr>
                      <w:rFonts w:ascii="宋体" w:hAnsi="宋体" w:cs="宋体"/>
                      <w:bCs/>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A7FD2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4B366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177F0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1640AF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下拉框，字典，</w:t>
                  </w:r>
                </w:p>
                <w:p w14:paraId="2604D03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w:t>
                  </w:r>
                </w:p>
                <w:p w14:paraId="21B58F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否</w:t>
                  </w:r>
                </w:p>
              </w:tc>
            </w:tr>
            <w:tr w:rsidR="004837C2" w14:paraId="3F33F4D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C5DCC0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主要成分</w:t>
                  </w:r>
                </w:p>
              </w:tc>
              <w:tc>
                <w:tcPr>
                  <w:tcW w:w="1302" w:type="dxa"/>
                  <w:tcBorders>
                    <w:top w:val="single" w:sz="6" w:space="0" w:color="auto"/>
                    <w:left w:val="nil"/>
                    <w:bottom w:val="single" w:sz="6" w:space="0" w:color="auto"/>
                    <w:right w:val="single" w:sz="6" w:space="0" w:color="auto"/>
                  </w:tcBorders>
                  <w:vAlign w:val="center"/>
                </w:tcPr>
                <w:p w14:paraId="356926E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E051C72" w14:textId="77777777" w:rsidR="004837C2" w:rsidRDefault="005F3D5F">
                  <w:pPr>
                    <w:widowControl/>
                    <w:jc w:val="center"/>
                    <w:rPr>
                      <w:rFonts w:ascii="宋体" w:hAnsi="宋体" w:cs="宋体"/>
                      <w:bCs/>
                      <w:color w:val="000000"/>
                      <w:kern w:val="0"/>
                      <w:sz w:val="22"/>
                      <w:szCs w:val="22"/>
                    </w:rPr>
                  </w:pPr>
                  <w:r>
                    <w:rPr>
                      <w:rFonts w:ascii="宋体" w:hAnsi="宋体" w:cs="宋体"/>
                      <w:color w:val="000000"/>
                      <w:kern w:val="0"/>
                      <w:sz w:val="22"/>
                      <w:szCs w:val="22"/>
                    </w:rPr>
                    <w:t>500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520F65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C963E0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AD703D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5BA17E8" w14:textId="77777777" w:rsidR="004837C2" w:rsidRDefault="004837C2">
                  <w:pPr>
                    <w:widowControl/>
                    <w:jc w:val="left"/>
                    <w:rPr>
                      <w:rFonts w:ascii="宋体" w:hAnsi="宋体" w:cs="宋体"/>
                      <w:color w:val="000000"/>
                      <w:kern w:val="0"/>
                      <w:sz w:val="22"/>
                      <w:szCs w:val="22"/>
                    </w:rPr>
                  </w:pPr>
                </w:p>
              </w:tc>
            </w:tr>
            <w:tr w:rsidR="004837C2" w14:paraId="7766144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745134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400275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96075A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48E35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EB975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BCBC37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8046E71" w14:textId="02647FAA"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未同步：编辑、同步；</w:t>
                  </w:r>
                </w:p>
                <w:p w14:paraId="64824571" w14:textId="05A627C8" w:rsidR="00CC2B14" w:rsidRDefault="00CC2B14">
                  <w:pPr>
                    <w:widowControl/>
                    <w:jc w:val="left"/>
                    <w:rPr>
                      <w:rFonts w:ascii="宋体" w:hAnsi="宋体" w:cs="宋体"/>
                      <w:color w:val="000000"/>
                      <w:kern w:val="0"/>
                      <w:sz w:val="22"/>
                      <w:szCs w:val="22"/>
                    </w:rPr>
                  </w:pPr>
                  <w:r>
                    <w:rPr>
                      <w:rFonts w:ascii="宋体" w:hAnsi="宋体" w:cs="宋体" w:hint="eastAsia"/>
                      <w:color w:val="000000"/>
                      <w:kern w:val="0"/>
                      <w:sz w:val="22"/>
                      <w:szCs w:val="22"/>
                    </w:rPr>
                    <w:t>同步中：查看、同步；</w:t>
                  </w:r>
                </w:p>
                <w:p w14:paraId="5D0DD9B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同步成功：查看</w:t>
                  </w:r>
                </w:p>
              </w:tc>
            </w:tr>
          </w:tbl>
          <w:p w14:paraId="2224B69F" w14:textId="77777777" w:rsidR="004837C2" w:rsidRDefault="004837C2">
            <w:pPr>
              <w:rPr>
                <w:rFonts w:ascii="Book Antiqua" w:hAnsi="Book Antiqua"/>
                <w:sz w:val="18"/>
                <w:szCs w:val="18"/>
              </w:rPr>
            </w:pPr>
          </w:p>
        </w:tc>
      </w:tr>
      <w:tr w:rsidR="004837C2" w14:paraId="3128A675" w14:textId="77777777">
        <w:trPr>
          <w:jc w:val="center"/>
        </w:trPr>
        <w:tc>
          <w:tcPr>
            <w:tcW w:w="1583" w:type="dxa"/>
            <w:shd w:val="clear" w:color="auto" w:fill="F8F8F8"/>
            <w:vAlign w:val="center"/>
          </w:tcPr>
          <w:p w14:paraId="17146125"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03DF861D" w14:textId="77777777" w:rsidR="004837C2" w:rsidRDefault="004837C2">
            <w:pPr>
              <w:rPr>
                <w:rFonts w:ascii="Book Antiqua" w:hAnsi="Book Antiqua"/>
                <w:color w:val="595959" w:themeColor="text1" w:themeTint="A6"/>
                <w:sz w:val="18"/>
                <w:szCs w:val="18"/>
              </w:rPr>
            </w:pPr>
          </w:p>
        </w:tc>
      </w:tr>
      <w:tr w:rsidR="004837C2" w14:paraId="34F670BD" w14:textId="77777777">
        <w:trPr>
          <w:jc w:val="center"/>
        </w:trPr>
        <w:tc>
          <w:tcPr>
            <w:tcW w:w="1583" w:type="dxa"/>
            <w:shd w:val="clear" w:color="auto" w:fill="F8F8F8"/>
            <w:vAlign w:val="center"/>
          </w:tcPr>
          <w:p w14:paraId="7F869883"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6995DAC4"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B56BA4D" w14:textId="77777777">
        <w:trPr>
          <w:jc w:val="center"/>
        </w:trPr>
        <w:tc>
          <w:tcPr>
            <w:tcW w:w="1583" w:type="dxa"/>
            <w:shd w:val="clear" w:color="auto" w:fill="F8F8F8"/>
            <w:vAlign w:val="center"/>
          </w:tcPr>
          <w:p w14:paraId="6D4FCCD6"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9722734" w14:textId="77777777" w:rsidR="004837C2" w:rsidRDefault="005F3D5F">
            <w:r>
              <w:rPr>
                <w:rFonts w:ascii="Book Antiqua" w:hAnsi="Book Antiqua" w:hint="eastAsia"/>
                <w:sz w:val="18"/>
                <w:szCs w:val="18"/>
              </w:rPr>
              <w:t>无</w:t>
            </w:r>
          </w:p>
        </w:tc>
      </w:tr>
      <w:tr w:rsidR="004837C2" w14:paraId="7D08C842" w14:textId="77777777">
        <w:trPr>
          <w:trHeight w:val="816"/>
          <w:jc w:val="center"/>
        </w:trPr>
        <w:tc>
          <w:tcPr>
            <w:tcW w:w="1583" w:type="dxa"/>
            <w:shd w:val="clear" w:color="auto" w:fill="F8F8F8"/>
            <w:vAlign w:val="center"/>
          </w:tcPr>
          <w:p w14:paraId="6935EF97"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53568F8" w14:textId="77777777" w:rsidR="004837C2" w:rsidRDefault="005F3D5F">
            <w:pPr>
              <w:jc w:val="center"/>
              <w:rPr>
                <w:rFonts w:ascii="Book Antiqua" w:hAnsi="Book Antiqua"/>
                <w:sz w:val="18"/>
                <w:szCs w:val="18"/>
              </w:rPr>
            </w:pPr>
            <w:r>
              <w:rPr>
                <w:noProof/>
              </w:rPr>
              <w:drawing>
                <wp:inline distT="0" distB="0" distL="0" distR="0" wp14:anchorId="688924C7" wp14:editId="7054D569">
                  <wp:extent cx="3746500" cy="3752850"/>
                  <wp:effectExtent l="0" t="0" r="635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8"/>
                          <a:stretch>
                            <a:fillRect/>
                          </a:stretch>
                        </pic:blipFill>
                        <pic:spPr>
                          <a:xfrm>
                            <a:off x="0" y="0"/>
                            <a:ext cx="3746693" cy="3753043"/>
                          </a:xfrm>
                          <a:prstGeom prst="rect">
                            <a:avLst/>
                          </a:prstGeom>
                        </pic:spPr>
                      </pic:pic>
                    </a:graphicData>
                  </a:graphic>
                </wp:inline>
              </w:drawing>
            </w:r>
          </w:p>
        </w:tc>
      </w:tr>
    </w:tbl>
    <w:p w14:paraId="54F787D5" w14:textId="77777777" w:rsidR="004837C2" w:rsidRDefault="004837C2"/>
    <w:p w14:paraId="3722D9F6" w14:textId="77777777" w:rsidR="004837C2" w:rsidRDefault="005F3D5F">
      <w:pPr>
        <w:pStyle w:val="3"/>
        <w:numPr>
          <w:ilvl w:val="2"/>
          <w:numId w:val="1"/>
        </w:numPr>
        <w:rPr>
          <w:rFonts w:ascii="黑体" w:eastAsia="黑体" w:hAnsi="黑体"/>
          <w:sz w:val="24"/>
          <w:szCs w:val="24"/>
        </w:rPr>
      </w:pPr>
      <w:bookmarkStart w:id="43" w:name="_Toc12719526"/>
      <w:r>
        <w:rPr>
          <w:rFonts w:ascii="黑体" w:eastAsia="黑体" w:hAnsi="黑体"/>
          <w:sz w:val="24"/>
          <w:szCs w:val="24"/>
        </w:rPr>
        <w:lastRenderedPageBreak/>
        <w:t>UC-</w:t>
      </w:r>
      <w:r>
        <w:rPr>
          <w:rFonts w:ascii="黑体" w:eastAsia="黑体" w:hAnsi="黑体" w:hint="eastAsia"/>
          <w:sz w:val="24"/>
          <w:szCs w:val="24"/>
        </w:rPr>
        <w:t>F</w:t>
      </w:r>
      <w:r>
        <w:rPr>
          <w:rFonts w:ascii="黑体" w:eastAsia="黑体" w:hAnsi="黑体"/>
          <w:sz w:val="24"/>
          <w:szCs w:val="24"/>
        </w:rPr>
        <w:t>2</w:t>
      </w:r>
      <w:r>
        <w:rPr>
          <w:rFonts w:ascii="黑体" w:eastAsia="黑体" w:hAnsi="黑体" w:hint="eastAsia"/>
          <w:sz w:val="24"/>
          <w:szCs w:val="24"/>
        </w:rPr>
        <w:t>.0 产品分类</w:t>
      </w:r>
      <w:bookmarkEnd w:id="43"/>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076FC70F" w14:textId="77777777">
        <w:trPr>
          <w:jc w:val="center"/>
        </w:trPr>
        <w:tc>
          <w:tcPr>
            <w:tcW w:w="1583" w:type="dxa"/>
            <w:shd w:val="clear" w:color="auto" w:fill="F8F8F8"/>
            <w:vAlign w:val="center"/>
          </w:tcPr>
          <w:p w14:paraId="4F107534"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56D26A1"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w:t>
            </w:r>
            <w:r>
              <w:rPr>
                <w:rFonts w:ascii="Book Antiqua" w:hAnsi="Book Antiqua" w:hint="eastAsia"/>
                <w:b/>
                <w:color w:val="00B050"/>
                <w:sz w:val="18"/>
                <w:szCs w:val="18"/>
              </w:rPr>
              <w:t>.0</w:t>
            </w:r>
          </w:p>
        </w:tc>
      </w:tr>
      <w:tr w:rsidR="004837C2" w14:paraId="250871CC" w14:textId="77777777">
        <w:trPr>
          <w:jc w:val="center"/>
        </w:trPr>
        <w:tc>
          <w:tcPr>
            <w:tcW w:w="1583" w:type="dxa"/>
            <w:shd w:val="clear" w:color="auto" w:fill="F8F8F8"/>
            <w:vAlign w:val="center"/>
          </w:tcPr>
          <w:p w14:paraId="66343262"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B7DD2AF" w14:textId="77777777" w:rsidR="004837C2" w:rsidRDefault="005F3D5F">
            <w:pPr>
              <w:rPr>
                <w:rFonts w:ascii="Book Antiqua" w:hAnsi="Book Antiqua"/>
                <w:sz w:val="18"/>
                <w:szCs w:val="18"/>
              </w:rPr>
            </w:pPr>
            <w:r>
              <w:rPr>
                <w:rFonts w:ascii="Verdana" w:hAnsi="Verdana" w:hint="eastAsia"/>
                <w:sz w:val="18"/>
                <w:szCs w:val="18"/>
              </w:rPr>
              <w:t>产品分类</w:t>
            </w:r>
          </w:p>
        </w:tc>
      </w:tr>
      <w:tr w:rsidR="004837C2" w14:paraId="7E0B7FB6" w14:textId="77777777">
        <w:trPr>
          <w:jc w:val="center"/>
        </w:trPr>
        <w:tc>
          <w:tcPr>
            <w:tcW w:w="1583" w:type="dxa"/>
            <w:shd w:val="clear" w:color="auto" w:fill="F8F8F8"/>
            <w:vAlign w:val="center"/>
          </w:tcPr>
          <w:p w14:paraId="50025A14"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546893C" w14:textId="77777777" w:rsidR="004837C2" w:rsidRDefault="005F3D5F">
            <w:pPr>
              <w:rPr>
                <w:rFonts w:ascii="Book Antiqua" w:hAnsi="Book Antiqua"/>
                <w:sz w:val="18"/>
                <w:szCs w:val="18"/>
              </w:rPr>
            </w:pPr>
            <w:r>
              <w:rPr>
                <w:rFonts w:ascii="宋体" w:hAnsi="宋体"/>
                <w:sz w:val="18"/>
                <w:szCs w:val="18"/>
              </w:rPr>
              <w:t>新增产品分类功能</w:t>
            </w:r>
          </w:p>
        </w:tc>
      </w:tr>
      <w:tr w:rsidR="004837C2" w14:paraId="240EB485" w14:textId="77777777">
        <w:trPr>
          <w:jc w:val="center"/>
        </w:trPr>
        <w:tc>
          <w:tcPr>
            <w:tcW w:w="1583" w:type="dxa"/>
            <w:shd w:val="clear" w:color="auto" w:fill="F8F8F8"/>
            <w:vAlign w:val="center"/>
          </w:tcPr>
          <w:p w14:paraId="1A2F5CC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2608360F" w14:textId="77777777" w:rsidR="004837C2" w:rsidRDefault="005F3D5F">
            <w:pPr>
              <w:rPr>
                <w:rFonts w:ascii="宋体" w:hAnsi="宋体"/>
                <w:sz w:val="18"/>
                <w:szCs w:val="18"/>
              </w:rPr>
            </w:pPr>
            <w:r>
              <w:rPr>
                <w:rFonts w:ascii="宋体" w:hAnsi="宋体" w:hint="eastAsia"/>
                <w:sz w:val="18"/>
                <w:szCs w:val="18"/>
              </w:rPr>
              <w:t>伍胤俊</w:t>
            </w:r>
          </w:p>
        </w:tc>
      </w:tr>
      <w:tr w:rsidR="004837C2" w14:paraId="199F088C" w14:textId="77777777">
        <w:trPr>
          <w:jc w:val="center"/>
        </w:trPr>
        <w:tc>
          <w:tcPr>
            <w:tcW w:w="1583" w:type="dxa"/>
            <w:shd w:val="clear" w:color="auto" w:fill="F8F8F8"/>
            <w:vAlign w:val="center"/>
          </w:tcPr>
          <w:p w14:paraId="63300856"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44BCCA05"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8</w:t>
            </w:r>
            <w:r>
              <w:rPr>
                <w:rFonts w:ascii="宋体" w:hAnsi="宋体" w:hint="eastAsia"/>
                <w:sz w:val="18"/>
                <w:szCs w:val="18"/>
              </w:rPr>
              <w:t>日</w:t>
            </w:r>
          </w:p>
        </w:tc>
      </w:tr>
      <w:tr w:rsidR="004837C2" w14:paraId="2F3A768A" w14:textId="77777777">
        <w:trPr>
          <w:jc w:val="center"/>
        </w:trPr>
        <w:tc>
          <w:tcPr>
            <w:tcW w:w="1583" w:type="dxa"/>
            <w:shd w:val="clear" w:color="auto" w:fill="F8F8F8"/>
            <w:vAlign w:val="center"/>
          </w:tcPr>
          <w:p w14:paraId="05179777"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751A50F9" w14:textId="77777777" w:rsidR="004837C2" w:rsidRDefault="005F3D5F">
            <w:pPr>
              <w:rPr>
                <w:rFonts w:ascii="宋体" w:hAnsi="宋体"/>
                <w:sz w:val="18"/>
                <w:szCs w:val="18"/>
              </w:rPr>
            </w:pPr>
            <w:r>
              <w:rPr>
                <w:noProof/>
              </w:rPr>
              <w:drawing>
                <wp:inline distT="0" distB="0" distL="0" distR="0" wp14:anchorId="018C054D" wp14:editId="73B3FAAA">
                  <wp:extent cx="4643755" cy="2566670"/>
                  <wp:effectExtent l="0" t="0" r="4445"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9"/>
                          <a:stretch>
                            <a:fillRect/>
                          </a:stretch>
                        </pic:blipFill>
                        <pic:spPr>
                          <a:xfrm>
                            <a:off x="0" y="0"/>
                            <a:ext cx="4643755" cy="2566670"/>
                          </a:xfrm>
                          <a:prstGeom prst="rect">
                            <a:avLst/>
                          </a:prstGeom>
                        </pic:spPr>
                      </pic:pic>
                    </a:graphicData>
                  </a:graphic>
                </wp:inline>
              </w:drawing>
            </w:r>
          </w:p>
          <w:p w14:paraId="0DA148C3"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2</w:t>
            </w:r>
            <w:r>
              <w:rPr>
                <w:rFonts w:ascii="宋体" w:hAnsi="宋体" w:hint="eastAsia"/>
                <w:sz w:val="18"/>
                <w:szCs w:val="18"/>
              </w:rPr>
              <w:t>.0.1</w:t>
            </w:r>
          </w:p>
          <w:p w14:paraId="7F710E51" w14:textId="77777777" w:rsidR="004837C2" w:rsidRDefault="005F3D5F">
            <w:pPr>
              <w:rPr>
                <w:rFonts w:ascii="宋体" w:hAnsi="宋体"/>
                <w:sz w:val="18"/>
                <w:szCs w:val="18"/>
              </w:rPr>
            </w:pPr>
            <w:r>
              <w:rPr>
                <w:noProof/>
              </w:rPr>
              <w:drawing>
                <wp:inline distT="0" distB="0" distL="0" distR="0" wp14:anchorId="5AA44597" wp14:editId="6B0EA492">
                  <wp:extent cx="4643755" cy="251714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30"/>
                          <a:stretch>
                            <a:fillRect/>
                          </a:stretch>
                        </pic:blipFill>
                        <pic:spPr>
                          <a:xfrm>
                            <a:off x="0" y="0"/>
                            <a:ext cx="4643755" cy="2517140"/>
                          </a:xfrm>
                          <a:prstGeom prst="rect">
                            <a:avLst/>
                          </a:prstGeom>
                        </pic:spPr>
                      </pic:pic>
                    </a:graphicData>
                  </a:graphic>
                </wp:inline>
              </w:drawing>
            </w:r>
          </w:p>
          <w:p w14:paraId="2F3F437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2</w:t>
            </w:r>
            <w:r>
              <w:rPr>
                <w:rFonts w:ascii="宋体" w:hAnsi="宋体" w:hint="eastAsia"/>
                <w:sz w:val="18"/>
                <w:szCs w:val="18"/>
              </w:rPr>
              <w:t>.0.2</w:t>
            </w:r>
          </w:p>
          <w:p w14:paraId="290B365F" w14:textId="710527AF" w:rsidR="004837C2" w:rsidRDefault="00FA3AFA">
            <w:pPr>
              <w:jc w:val="center"/>
              <w:rPr>
                <w:rFonts w:ascii="宋体" w:hAnsi="宋体"/>
                <w:sz w:val="18"/>
                <w:szCs w:val="18"/>
              </w:rPr>
            </w:pPr>
            <w:r>
              <w:rPr>
                <w:noProof/>
              </w:rPr>
              <w:drawing>
                <wp:inline distT="0" distB="0" distL="0" distR="0" wp14:anchorId="6DD04741" wp14:editId="6A4A6AFE">
                  <wp:extent cx="1866996" cy="1054154"/>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6996" cy="1054154"/>
                          </a:xfrm>
                          <a:prstGeom prst="rect">
                            <a:avLst/>
                          </a:prstGeom>
                        </pic:spPr>
                      </pic:pic>
                    </a:graphicData>
                  </a:graphic>
                </wp:inline>
              </w:drawing>
            </w:r>
          </w:p>
          <w:p w14:paraId="2E3198B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2</w:t>
            </w:r>
            <w:r>
              <w:rPr>
                <w:rFonts w:ascii="宋体" w:hAnsi="宋体" w:hint="eastAsia"/>
                <w:sz w:val="18"/>
                <w:szCs w:val="18"/>
              </w:rPr>
              <w:t>.0.</w:t>
            </w:r>
            <w:r>
              <w:rPr>
                <w:rFonts w:ascii="宋体" w:hAnsi="宋体"/>
                <w:sz w:val="18"/>
                <w:szCs w:val="18"/>
              </w:rPr>
              <w:t>3</w:t>
            </w:r>
          </w:p>
          <w:p w14:paraId="3FBC0217" w14:textId="7D157DDE" w:rsidR="004837C2" w:rsidRDefault="00FA3AFA">
            <w:pPr>
              <w:jc w:val="center"/>
              <w:rPr>
                <w:rFonts w:ascii="宋体" w:hAnsi="宋体"/>
                <w:sz w:val="18"/>
                <w:szCs w:val="18"/>
              </w:rPr>
            </w:pPr>
            <w:r>
              <w:rPr>
                <w:noProof/>
              </w:rPr>
              <w:lastRenderedPageBreak/>
              <w:drawing>
                <wp:inline distT="0" distB="0" distL="0" distR="0" wp14:anchorId="3C8AB592" wp14:editId="306468B3">
                  <wp:extent cx="1892397" cy="1047804"/>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2397" cy="1047804"/>
                          </a:xfrm>
                          <a:prstGeom prst="rect">
                            <a:avLst/>
                          </a:prstGeom>
                        </pic:spPr>
                      </pic:pic>
                    </a:graphicData>
                  </a:graphic>
                </wp:inline>
              </w:drawing>
            </w:r>
          </w:p>
          <w:p w14:paraId="2AA8F7E3"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2</w:t>
            </w:r>
            <w:r>
              <w:rPr>
                <w:rFonts w:ascii="宋体" w:hAnsi="宋体" w:hint="eastAsia"/>
                <w:sz w:val="18"/>
                <w:szCs w:val="18"/>
              </w:rPr>
              <w:t>.0.</w:t>
            </w:r>
            <w:r>
              <w:rPr>
                <w:rFonts w:ascii="宋体" w:hAnsi="宋体"/>
                <w:sz w:val="18"/>
                <w:szCs w:val="18"/>
              </w:rPr>
              <w:t>4</w:t>
            </w:r>
          </w:p>
        </w:tc>
      </w:tr>
      <w:tr w:rsidR="004837C2" w14:paraId="130FCC1E" w14:textId="77777777">
        <w:trPr>
          <w:jc w:val="center"/>
        </w:trPr>
        <w:tc>
          <w:tcPr>
            <w:tcW w:w="1583" w:type="dxa"/>
            <w:shd w:val="clear" w:color="auto" w:fill="F8F8F8"/>
            <w:vAlign w:val="center"/>
          </w:tcPr>
          <w:p w14:paraId="70E2530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359793D9" w14:textId="77777777" w:rsidR="004837C2" w:rsidRDefault="004837C2">
            <w:pPr>
              <w:rPr>
                <w:rFonts w:ascii="Book Antiqua" w:hAnsi="Book Antiqua"/>
                <w:sz w:val="18"/>
                <w:szCs w:val="18"/>
              </w:rPr>
            </w:pPr>
          </w:p>
        </w:tc>
      </w:tr>
      <w:tr w:rsidR="004837C2" w14:paraId="20516966" w14:textId="77777777">
        <w:trPr>
          <w:jc w:val="center"/>
        </w:trPr>
        <w:tc>
          <w:tcPr>
            <w:tcW w:w="1583" w:type="dxa"/>
            <w:shd w:val="clear" w:color="auto" w:fill="F8F8F8"/>
            <w:vAlign w:val="center"/>
          </w:tcPr>
          <w:p w14:paraId="60165E08"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55224F84" w14:textId="77777777" w:rsidR="004837C2" w:rsidRDefault="004837C2">
            <w:pPr>
              <w:rPr>
                <w:rFonts w:ascii="Book Antiqua" w:hAnsi="Book Antiqua"/>
                <w:sz w:val="18"/>
                <w:szCs w:val="18"/>
              </w:rPr>
            </w:pPr>
          </w:p>
        </w:tc>
      </w:tr>
      <w:tr w:rsidR="004837C2" w14:paraId="744DA353" w14:textId="77777777">
        <w:trPr>
          <w:jc w:val="center"/>
        </w:trPr>
        <w:tc>
          <w:tcPr>
            <w:tcW w:w="1583" w:type="dxa"/>
            <w:shd w:val="clear" w:color="auto" w:fill="F8F8F8"/>
            <w:vAlign w:val="center"/>
          </w:tcPr>
          <w:p w14:paraId="6E453DDA"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7162BF31" w14:textId="77777777" w:rsidR="004837C2" w:rsidRDefault="005F3D5F">
            <w:pPr>
              <w:rPr>
                <w:rFonts w:ascii="Book Antiqua" w:hAnsi="Book Antiqua"/>
                <w:sz w:val="18"/>
                <w:szCs w:val="18"/>
              </w:rPr>
            </w:pPr>
            <w:r>
              <w:rPr>
                <w:rFonts w:ascii="Book Antiqua" w:hAnsi="Book Antiqua" w:hint="eastAsia"/>
                <w:sz w:val="18"/>
                <w:szCs w:val="18"/>
              </w:rPr>
              <w:t>一级分类、二级分类、三级分类</w:t>
            </w:r>
          </w:p>
        </w:tc>
      </w:tr>
      <w:tr w:rsidR="004837C2" w14:paraId="5F0E1E1E" w14:textId="77777777">
        <w:trPr>
          <w:trHeight w:val="268"/>
          <w:jc w:val="center"/>
        </w:trPr>
        <w:tc>
          <w:tcPr>
            <w:tcW w:w="1583" w:type="dxa"/>
            <w:shd w:val="clear" w:color="auto" w:fill="F8F8F8"/>
            <w:vAlign w:val="center"/>
          </w:tcPr>
          <w:p w14:paraId="617F8FFA"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75C34827" w14:textId="77777777" w:rsidR="004837C2" w:rsidRDefault="005F3D5F">
            <w:pPr>
              <w:rPr>
                <w:rFonts w:ascii="Book Antiqua" w:hAnsi="Book Antiqua"/>
                <w:b/>
                <w:sz w:val="18"/>
                <w:szCs w:val="18"/>
              </w:rPr>
            </w:pPr>
            <w:r>
              <w:rPr>
                <w:rFonts w:ascii="Book Antiqua" w:hAnsi="Book Antiqua" w:hint="eastAsia"/>
                <w:b/>
                <w:sz w:val="18"/>
                <w:szCs w:val="18"/>
              </w:rPr>
              <w:t>描述</w:t>
            </w:r>
          </w:p>
          <w:p w14:paraId="5FB3F44E" w14:textId="77777777" w:rsidR="004837C2" w:rsidRDefault="005F3D5F">
            <w:pPr>
              <w:pStyle w:val="afb"/>
              <w:numPr>
                <w:ilvl w:val="0"/>
                <w:numId w:val="6"/>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产品分类管理，添加与维护品类信息</w:t>
            </w:r>
            <w:r>
              <w:rPr>
                <w:rFonts w:ascii="Book Antiqua" w:hAnsi="Book Antiqua"/>
                <w:color w:val="000000" w:themeColor="text1"/>
                <w:sz w:val="18"/>
                <w:szCs w:val="18"/>
              </w:rPr>
              <w:t>。</w:t>
            </w:r>
          </w:p>
          <w:p w14:paraId="15B04328" w14:textId="77777777" w:rsidR="004837C2" w:rsidRDefault="005F3D5F">
            <w:pPr>
              <w:rPr>
                <w:rFonts w:ascii="Book Antiqua" w:hAnsi="Book Antiqua"/>
                <w:b/>
                <w:sz w:val="18"/>
                <w:szCs w:val="18"/>
              </w:rPr>
            </w:pPr>
            <w:r>
              <w:rPr>
                <w:rFonts w:ascii="Book Antiqua" w:hAnsi="Book Antiqua" w:hint="eastAsia"/>
                <w:b/>
                <w:sz w:val="18"/>
                <w:szCs w:val="18"/>
              </w:rPr>
              <w:t>过程</w:t>
            </w:r>
          </w:p>
          <w:p w14:paraId="260D21CF" w14:textId="77777777" w:rsidR="004837C2" w:rsidRDefault="005F3D5F">
            <w:pPr>
              <w:pStyle w:val="afb"/>
              <w:numPr>
                <w:ilvl w:val="0"/>
                <w:numId w:val="6"/>
              </w:numPr>
              <w:rPr>
                <w:rFonts w:ascii="Book Antiqua" w:hAnsi="Book Antiqua"/>
                <w:color w:val="FF0000"/>
                <w:sz w:val="18"/>
                <w:szCs w:val="18"/>
              </w:rPr>
            </w:pPr>
            <w:r>
              <w:rPr>
                <w:rFonts w:ascii="Book Antiqua" w:hAnsi="Book Antiqua" w:hint="eastAsia"/>
                <w:sz w:val="18"/>
                <w:szCs w:val="18"/>
              </w:rPr>
              <w:t>添加产品分类，</w:t>
            </w:r>
            <w:r>
              <w:rPr>
                <w:rFonts w:ascii="Book Antiqua" w:hAnsi="Book Antiqua" w:hint="eastAsia"/>
                <w:color w:val="000000" w:themeColor="text1"/>
                <w:sz w:val="18"/>
                <w:szCs w:val="18"/>
              </w:rPr>
              <w:t>点击对应级别分类下放的</w:t>
            </w:r>
            <w:r>
              <w:rPr>
                <w:rFonts w:ascii="幼圆" w:eastAsia="幼圆" w:hAnsi="幼圆" w:cs="幼圆" w:hint="eastAsia"/>
                <w:sz w:val="18"/>
                <w:szCs w:val="18"/>
                <w:bdr w:val="single" w:sz="4" w:space="0" w:color="auto"/>
                <w:shd w:val="clear" w:color="auto" w:fill="BEBEBE"/>
              </w:rPr>
              <w:t>添加</w:t>
            </w:r>
            <w:r>
              <w:rPr>
                <w:rFonts w:ascii="Book Antiqua" w:hAnsi="Book Antiqua" w:hint="eastAsia"/>
                <w:color w:val="000000" w:themeColor="text1"/>
                <w:sz w:val="18"/>
                <w:szCs w:val="18"/>
              </w:rPr>
              <w:t>按钮，显示下方详情面板，并输入【分类名称】，点击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按钮提交分类信息，点击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按钮取消此次添加并隐藏下方详情面板</w:t>
            </w:r>
            <w:r>
              <w:rPr>
                <w:rFonts w:ascii="Book Antiqua" w:hAnsi="Book Antiqua"/>
                <w:sz w:val="18"/>
                <w:szCs w:val="18"/>
              </w:rPr>
              <w:t>。</w:t>
            </w:r>
            <w:r>
              <w:rPr>
                <w:rFonts w:ascii="Book Antiqua" w:hAnsi="Book Antiqua" w:hint="eastAsia"/>
                <w:sz w:val="18"/>
                <w:szCs w:val="18"/>
              </w:rPr>
              <w:t>（如图</w:t>
            </w:r>
            <w:r>
              <w:rPr>
                <w:rFonts w:ascii="Book Antiqua" w:hAnsi="Book Antiqua" w:hint="eastAsia"/>
                <w:sz w:val="18"/>
                <w:szCs w:val="18"/>
              </w:rPr>
              <w:t>2</w:t>
            </w:r>
            <w:r>
              <w:rPr>
                <w:rFonts w:ascii="Book Antiqua" w:hAnsi="Book Antiqua"/>
                <w:sz w:val="18"/>
                <w:szCs w:val="18"/>
              </w:rPr>
              <w:t>.0.1</w:t>
            </w:r>
            <w:r>
              <w:rPr>
                <w:rFonts w:ascii="Book Antiqua" w:hAnsi="Book Antiqua" w:hint="eastAsia"/>
                <w:sz w:val="18"/>
                <w:szCs w:val="18"/>
              </w:rPr>
              <w:t>）</w:t>
            </w:r>
          </w:p>
          <w:p w14:paraId="60D6D897" w14:textId="77777777" w:rsidR="004837C2" w:rsidRDefault="005F3D5F">
            <w:pPr>
              <w:pStyle w:val="afb"/>
              <w:numPr>
                <w:ilvl w:val="0"/>
                <w:numId w:val="6"/>
              </w:numPr>
              <w:rPr>
                <w:rFonts w:ascii="Book Antiqua" w:hAnsi="Book Antiqua"/>
                <w:color w:val="FF0000"/>
                <w:sz w:val="18"/>
                <w:szCs w:val="18"/>
              </w:rPr>
            </w:pPr>
            <w:r>
              <w:rPr>
                <w:rFonts w:ascii="Book Antiqua" w:hAnsi="Book Antiqua" w:hint="eastAsia"/>
                <w:sz w:val="18"/>
                <w:szCs w:val="18"/>
              </w:rPr>
              <w:t>修改产品分类，选择一笔产品分类纪录</w:t>
            </w:r>
            <w:r>
              <w:rPr>
                <w:rFonts w:ascii="Book Antiqua" w:hAnsi="Book Antiqua"/>
                <w:sz w:val="18"/>
                <w:szCs w:val="18"/>
              </w:rPr>
              <w:t>，</w:t>
            </w:r>
            <w:r>
              <w:rPr>
                <w:rFonts w:ascii="Book Antiqua" w:hAnsi="Book Antiqua" w:hint="eastAsia"/>
                <w:color w:val="000000" w:themeColor="text1"/>
                <w:sz w:val="18"/>
                <w:szCs w:val="18"/>
              </w:rPr>
              <w:t>显示下方详情面板，支持修改【分类名称】，点击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按钮提交分类信息，点击</w:t>
            </w:r>
            <w:r>
              <w:rPr>
                <w:rFonts w:ascii="幼圆" w:eastAsia="幼圆" w:hAnsi="幼圆" w:cs="幼圆" w:hint="eastAsia"/>
                <w:sz w:val="18"/>
                <w:szCs w:val="18"/>
                <w:bdr w:val="single" w:sz="4" w:space="0" w:color="auto"/>
                <w:shd w:val="clear" w:color="auto" w:fill="BEBEBE"/>
              </w:rPr>
              <w:t>删除</w:t>
            </w:r>
            <w:r>
              <w:rPr>
                <w:rFonts w:ascii="Book Antiqua" w:hAnsi="Book Antiqua" w:hint="eastAsia"/>
                <w:color w:val="000000" w:themeColor="text1"/>
                <w:sz w:val="18"/>
                <w:szCs w:val="18"/>
              </w:rPr>
              <w:t>按钮进行删除品类操作</w:t>
            </w:r>
            <w:r>
              <w:rPr>
                <w:rFonts w:ascii="Book Antiqua" w:hAnsi="Book Antiqua"/>
                <w:sz w:val="18"/>
                <w:szCs w:val="18"/>
              </w:rPr>
              <w:t>。</w:t>
            </w:r>
            <w:r>
              <w:rPr>
                <w:rFonts w:ascii="Book Antiqua" w:hAnsi="Book Antiqua" w:hint="eastAsia"/>
                <w:sz w:val="18"/>
                <w:szCs w:val="18"/>
              </w:rPr>
              <w:t>（如图</w:t>
            </w:r>
            <w:r>
              <w:rPr>
                <w:rFonts w:ascii="Book Antiqua" w:hAnsi="Book Antiqua" w:hint="eastAsia"/>
                <w:sz w:val="18"/>
                <w:szCs w:val="18"/>
              </w:rPr>
              <w:t>2</w:t>
            </w:r>
            <w:r>
              <w:rPr>
                <w:rFonts w:ascii="Book Antiqua" w:hAnsi="Book Antiqua"/>
                <w:sz w:val="18"/>
                <w:szCs w:val="18"/>
              </w:rPr>
              <w:t>.0.2</w:t>
            </w:r>
            <w:r>
              <w:rPr>
                <w:rFonts w:ascii="Book Antiqua" w:hAnsi="Book Antiqua" w:hint="eastAsia"/>
                <w:sz w:val="18"/>
                <w:szCs w:val="18"/>
              </w:rPr>
              <w:t>）</w:t>
            </w:r>
          </w:p>
          <w:p w14:paraId="2D400341"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BC9ABC2" w14:textId="77777777" w:rsidR="004837C2" w:rsidRDefault="005F3D5F">
            <w:pPr>
              <w:pStyle w:val="afb"/>
              <w:numPr>
                <w:ilvl w:val="0"/>
                <w:numId w:val="6"/>
              </w:numPr>
              <w:rPr>
                <w:rFonts w:ascii="Book Antiqua" w:hAnsi="Book Antiqua"/>
                <w:color w:val="FF0000"/>
                <w:sz w:val="18"/>
                <w:szCs w:val="18"/>
              </w:rPr>
            </w:pPr>
            <w:r>
              <w:rPr>
                <w:rFonts w:ascii="Book Antiqua" w:hAnsi="Book Antiqua" w:hint="eastAsia"/>
                <w:color w:val="000000" w:themeColor="text1"/>
                <w:sz w:val="18"/>
                <w:szCs w:val="18"/>
              </w:rPr>
              <w:t>添加产品分类，</w:t>
            </w:r>
            <w:r>
              <w:rPr>
                <w:rFonts w:ascii="Book Antiqua" w:hAnsi="Book Antiqua"/>
                <w:color w:val="000000" w:themeColor="text1"/>
                <w:sz w:val="18"/>
                <w:szCs w:val="18"/>
              </w:rPr>
              <w:t>验证</w:t>
            </w:r>
            <w:r>
              <w:rPr>
                <w:rFonts w:ascii="Book Antiqua" w:hAnsi="Book Antiqua" w:hint="eastAsia"/>
                <w:color w:val="000000" w:themeColor="text1"/>
                <w:sz w:val="18"/>
                <w:szCs w:val="18"/>
              </w:rPr>
              <w:t>【分类名称】</w:t>
            </w:r>
            <w:r>
              <w:rPr>
                <w:rFonts w:ascii="Book Antiqua" w:hAnsi="Book Antiqua"/>
                <w:color w:val="000000" w:themeColor="text1"/>
                <w:sz w:val="18"/>
                <w:szCs w:val="18"/>
              </w:rPr>
              <w:t>的唯一性</w:t>
            </w:r>
            <w:r>
              <w:rPr>
                <w:rFonts w:ascii="Book Antiqua" w:hAnsi="Book Antiqua" w:hint="eastAsia"/>
                <w:color w:val="000000" w:themeColor="text1"/>
                <w:sz w:val="18"/>
                <w:szCs w:val="18"/>
              </w:rPr>
              <w:t>，</w:t>
            </w:r>
            <w:r>
              <w:rPr>
                <w:rFonts w:ascii="Book Antiqua" w:hAnsi="Book Antiqua"/>
                <w:color w:val="000000" w:themeColor="text1"/>
                <w:sz w:val="18"/>
                <w:szCs w:val="18"/>
              </w:rPr>
              <w:t>如</w:t>
            </w:r>
            <w:r>
              <w:rPr>
                <w:rFonts w:ascii="Book Antiqua" w:hAnsi="Book Antiqua" w:hint="eastAsia"/>
                <w:color w:val="000000" w:themeColor="text1"/>
                <w:sz w:val="18"/>
                <w:szCs w:val="18"/>
              </w:rPr>
              <w:t>分类名称</w:t>
            </w:r>
            <w:r>
              <w:rPr>
                <w:rFonts w:ascii="Book Antiqua" w:hAnsi="Book Antiqua"/>
                <w:color w:val="000000" w:themeColor="text1"/>
                <w:sz w:val="18"/>
                <w:szCs w:val="18"/>
              </w:rPr>
              <w:t>重复</w:t>
            </w:r>
            <w:r>
              <w:rPr>
                <w:rFonts w:ascii="Book Antiqua" w:hAnsi="Book Antiqua" w:hint="eastAsia"/>
                <w:color w:val="000000" w:themeColor="text1"/>
                <w:sz w:val="18"/>
                <w:szCs w:val="18"/>
              </w:rPr>
              <w:t>，</w:t>
            </w:r>
            <w:r>
              <w:rPr>
                <w:rFonts w:ascii="Book Antiqua" w:hAnsi="Book Antiqua"/>
                <w:color w:val="000000" w:themeColor="text1"/>
                <w:sz w:val="18"/>
                <w:szCs w:val="18"/>
              </w:rPr>
              <w:t>则</w:t>
            </w:r>
            <w:r>
              <w:rPr>
                <w:rFonts w:ascii="Book Antiqua" w:hAnsi="Book Antiqua" w:hint="eastAsia"/>
                <w:color w:val="000000" w:themeColor="text1"/>
                <w:sz w:val="18"/>
                <w:szCs w:val="18"/>
              </w:rPr>
              <w:t>在点击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w:t>
            </w:r>
            <w:r>
              <w:rPr>
                <w:rFonts w:ascii="Book Antiqua" w:hAnsi="Book Antiqua" w:hint="eastAsia"/>
                <w:sz w:val="18"/>
                <w:szCs w:val="18"/>
              </w:rPr>
              <w:t>弹出</w:t>
            </w:r>
            <w:r>
              <w:rPr>
                <w:rFonts w:ascii="Book Antiqua" w:hAnsi="Book Antiqua"/>
                <w:sz w:val="18"/>
                <w:szCs w:val="18"/>
              </w:rPr>
              <w:t>提示框</w:t>
            </w:r>
            <w:r>
              <w:rPr>
                <w:rFonts w:ascii="Book Antiqua" w:hAnsi="Book Antiqua" w:hint="eastAsia"/>
                <w:sz w:val="18"/>
                <w:szCs w:val="18"/>
              </w:rPr>
              <w:t>，进行</w:t>
            </w:r>
            <w:r>
              <w:rPr>
                <w:rFonts w:ascii="Book Antiqua" w:hAnsi="Book Antiqua"/>
                <w:color w:val="000000" w:themeColor="text1"/>
                <w:sz w:val="18"/>
                <w:szCs w:val="18"/>
              </w:rPr>
              <w:t>提示：</w:t>
            </w:r>
            <w:r>
              <w:rPr>
                <w:rFonts w:ascii="Book Antiqua" w:hAnsi="Book Antiqua" w:hint="eastAsia"/>
                <w:color w:val="000000" w:themeColor="text1"/>
                <w:sz w:val="18"/>
                <w:szCs w:val="18"/>
              </w:rPr>
              <w:t>“分类名称：</w:t>
            </w:r>
            <w:r>
              <w:rPr>
                <w:rFonts w:ascii="Book Antiqua" w:hAnsi="Book Antiqua" w:hint="eastAsia"/>
                <w:color w:val="000000" w:themeColor="text1"/>
                <w:sz w:val="18"/>
                <w:szCs w:val="18"/>
              </w:rPr>
              <w:t>X</w:t>
            </w:r>
            <w:r>
              <w:rPr>
                <w:rFonts w:ascii="Book Antiqua" w:hAnsi="Book Antiqua"/>
                <w:color w:val="000000" w:themeColor="text1"/>
                <w:sz w:val="18"/>
                <w:szCs w:val="18"/>
              </w:rPr>
              <w:t xml:space="preserve">XX </w:t>
            </w:r>
            <w:r>
              <w:rPr>
                <w:rFonts w:ascii="Book Antiqua" w:hAnsi="Book Antiqua" w:hint="eastAsia"/>
                <w:color w:val="000000" w:themeColor="text1"/>
                <w:sz w:val="18"/>
                <w:szCs w:val="18"/>
              </w:rPr>
              <w:t>已存在”</w:t>
            </w:r>
            <w:r>
              <w:rPr>
                <w:rFonts w:ascii="Book Antiqua" w:hAnsi="Book Antiqua"/>
                <w:color w:val="000000" w:themeColor="text1"/>
                <w:sz w:val="18"/>
                <w:szCs w:val="18"/>
              </w:rPr>
              <w:t>。</w:t>
            </w:r>
          </w:p>
          <w:p w14:paraId="52CEEE78" w14:textId="77777777" w:rsidR="004837C2" w:rsidRDefault="005F3D5F">
            <w:pPr>
              <w:pStyle w:val="afb"/>
              <w:numPr>
                <w:ilvl w:val="0"/>
                <w:numId w:val="6"/>
              </w:numPr>
              <w:rPr>
                <w:rFonts w:ascii="Book Antiqua" w:hAnsi="Book Antiqua"/>
                <w:color w:val="000000" w:themeColor="text1"/>
                <w:sz w:val="18"/>
                <w:szCs w:val="18"/>
              </w:rPr>
            </w:pPr>
            <w:r>
              <w:rPr>
                <w:rFonts w:ascii="Book Antiqua" w:hAnsi="Book Antiqua" w:hint="eastAsia"/>
                <w:color w:val="000000" w:themeColor="text1"/>
                <w:sz w:val="18"/>
                <w:szCs w:val="18"/>
              </w:rPr>
              <w:t>修改产品分类，</w:t>
            </w:r>
            <w:r>
              <w:rPr>
                <w:rFonts w:ascii="Book Antiqua" w:hAnsi="Book Antiqua"/>
                <w:color w:val="000000" w:themeColor="text1"/>
                <w:sz w:val="18"/>
                <w:szCs w:val="18"/>
              </w:rPr>
              <w:t>验证</w:t>
            </w:r>
            <w:r>
              <w:rPr>
                <w:rFonts w:ascii="Book Antiqua" w:hAnsi="Book Antiqua" w:hint="eastAsia"/>
                <w:color w:val="000000" w:themeColor="text1"/>
                <w:sz w:val="18"/>
                <w:szCs w:val="18"/>
              </w:rPr>
              <w:t>【分类名称】</w:t>
            </w:r>
            <w:r>
              <w:rPr>
                <w:rFonts w:ascii="Book Antiqua" w:hAnsi="Book Antiqua"/>
                <w:color w:val="000000" w:themeColor="text1"/>
                <w:sz w:val="18"/>
                <w:szCs w:val="18"/>
              </w:rPr>
              <w:t>的唯一性</w:t>
            </w:r>
            <w:r>
              <w:rPr>
                <w:rFonts w:ascii="Book Antiqua" w:hAnsi="Book Antiqua" w:hint="eastAsia"/>
                <w:color w:val="000000" w:themeColor="text1"/>
                <w:sz w:val="18"/>
                <w:szCs w:val="18"/>
              </w:rPr>
              <w:t>，</w:t>
            </w:r>
            <w:r>
              <w:rPr>
                <w:rFonts w:ascii="Book Antiqua" w:hAnsi="Book Antiqua"/>
                <w:color w:val="000000" w:themeColor="text1"/>
                <w:sz w:val="18"/>
                <w:szCs w:val="18"/>
              </w:rPr>
              <w:t>如</w:t>
            </w:r>
            <w:r>
              <w:rPr>
                <w:rFonts w:ascii="Book Antiqua" w:hAnsi="Book Antiqua" w:hint="eastAsia"/>
                <w:color w:val="000000" w:themeColor="text1"/>
                <w:sz w:val="18"/>
                <w:szCs w:val="18"/>
              </w:rPr>
              <w:t>分类名称</w:t>
            </w:r>
            <w:r>
              <w:rPr>
                <w:rFonts w:ascii="Book Antiqua" w:hAnsi="Book Antiqua"/>
                <w:color w:val="000000" w:themeColor="text1"/>
                <w:sz w:val="18"/>
                <w:szCs w:val="18"/>
              </w:rPr>
              <w:t>重复</w:t>
            </w:r>
            <w:r>
              <w:rPr>
                <w:rFonts w:ascii="Book Antiqua" w:hAnsi="Book Antiqua" w:hint="eastAsia"/>
                <w:color w:val="000000" w:themeColor="text1"/>
                <w:sz w:val="18"/>
                <w:szCs w:val="18"/>
              </w:rPr>
              <w:t>，</w:t>
            </w:r>
            <w:r>
              <w:rPr>
                <w:rFonts w:ascii="Book Antiqua" w:hAnsi="Book Antiqua"/>
                <w:color w:val="000000" w:themeColor="text1"/>
                <w:sz w:val="18"/>
                <w:szCs w:val="18"/>
              </w:rPr>
              <w:t>则</w:t>
            </w:r>
            <w:r>
              <w:rPr>
                <w:rFonts w:ascii="Book Antiqua" w:hAnsi="Book Antiqua" w:hint="eastAsia"/>
                <w:color w:val="000000" w:themeColor="text1"/>
                <w:sz w:val="18"/>
                <w:szCs w:val="18"/>
              </w:rPr>
              <w:t>在点击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w:t>
            </w:r>
            <w:r>
              <w:rPr>
                <w:rFonts w:ascii="Book Antiqua" w:hAnsi="Book Antiqua" w:hint="eastAsia"/>
                <w:sz w:val="18"/>
                <w:szCs w:val="18"/>
              </w:rPr>
              <w:t>弹出</w:t>
            </w:r>
            <w:r>
              <w:rPr>
                <w:rFonts w:ascii="Book Antiqua" w:hAnsi="Book Antiqua"/>
                <w:sz w:val="18"/>
                <w:szCs w:val="18"/>
              </w:rPr>
              <w:t>提示框</w:t>
            </w:r>
            <w:r>
              <w:rPr>
                <w:rFonts w:ascii="Book Antiqua" w:hAnsi="Book Antiqua" w:hint="eastAsia"/>
                <w:sz w:val="18"/>
                <w:szCs w:val="18"/>
              </w:rPr>
              <w:t>，进行</w:t>
            </w:r>
            <w:r>
              <w:rPr>
                <w:rFonts w:ascii="Book Antiqua" w:hAnsi="Book Antiqua"/>
                <w:color w:val="000000" w:themeColor="text1"/>
                <w:sz w:val="18"/>
                <w:szCs w:val="18"/>
              </w:rPr>
              <w:t>提示：</w:t>
            </w:r>
            <w:r>
              <w:rPr>
                <w:rFonts w:ascii="Book Antiqua" w:hAnsi="Book Antiqua" w:hint="eastAsia"/>
                <w:color w:val="000000" w:themeColor="text1"/>
                <w:sz w:val="18"/>
                <w:szCs w:val="18"/>
              </w:rPr>
              <w:t>“分类名称：</w:t>
            </w:r>
            <w:r>
              <w:rPr>
                <w:rFonts w:ascii="Book Antiqua" w:hAnsi="Book Antiqua" w:hint="eastAsia"/>
                <w:color w:val="000000" w:themeColor="text1"/>
                <w:sz w:val="18"/>
                <w:szCs w:val="18"/>
              </w:rPr>
              <w:t>X</w:t>
            </w:r>
            <w:r>
              <w:rPr>
                <w:rFonts w:ascii="Book Antiqua" w:hAnsi="Book Antiqua"/>
                <w:color w:val="000000" w:themeColor="text1"/>
                <w:sz w:val="18"/>
                <w:szCs w:val="18"/>
              </w:rPr>
              <w:t xml:space="preserve">XX </w:t>
            </w:r>
            <w:r>
              <w:rPr>
                <w:rFonts w:ascii="Book Antiqua" w:hAnsi="Book Antiqua" w:hint="eastAsia"/>
                <w:color w:val="000000" w:themeColor="text1"/>
                <w:sz w:val="18"/>
                <w:szCs w:val="18"/>
              </w:rPr>
              <w:t>已存在”</w:t>
            </w:r>
            <w:r>
              <w:rPr>
                <w:rFonts w:ascii="Book Antiqua" w:hAnsi="Book Antiqua"/>
                <w:color w:val="000000" w:themeColor="text1"/>
                <w:sz w:val="18"/>
                <w:szCs w:val="18"/>
              </w:rPr>
              <w:t>。</w:t>
            </w:r>
          </w:p>
          <w:p w14:paraId="679F45E3" w14:textId="77777777" w:rsidR="004837C2" w:rsidRDefault="005F3D5F">
            <w:pPr>
              <w:pStyle w:val="afb"/>
              <w:numPr>
                <w:ilvl w:val="0"/>
                <w:numId w:val="6"/>
              </w:numPr>
              <w:rPr>
                <w:rFonts w:ascii="Book Antiqua" w:hAnsi="Book Antiqua"/>
                <w:color w:val="FF0000"/>
                <w:sz w:val="18"/>
                <w:szCs w:val="18"/>
              </w:rPr>
            </w:pPr>
            <w:r>
              <w:rPr>
                <w:rFonts w:ascii="Book Antiqua" w:hAnsi="Book Antiqua" w:hint="eastAsia"/>
                <w:color w:val="000000" w:themeColor="text1"/>
                <w:sz w:val="18"/>
                <w:szCs w:val="18"/>
              </w:rPr>
              <w:t>删除产品分类，若为三级分类或无子分类，则稽核该产品分类下及子分类下是否有已存在的本地产品纪录（所有产品状态），如已存在归属商品，</w:t>
            </w:r>
            <w:r>
              <w:rPr>
                <w:rFonts w:ascii="Book Antiqua" w:hAnsi="Book Antiqua"/>
                <w:color w:val="000000" w:themeColor="text1"/>
                <w:sz w:val="18"/>
                <w:szCs w:val="18"/>
              </w:rPr>
              <w:t>则</w:t>
            </w:r>
            <w:r>
              <w:rPr>
                <w:rFonts w:ascii="Book Antiqua" w:hAnsi="Book Antiqua" w:hint="eastAsia"/>
                <w:color w:val="000000" w:themeColor="text1"/>
                <w:sz w:val="18"/>
                <w:szCs w:val="18"/>
              </w:rPr>
              <w:t>在点击</w:t>
            </w:r>
            <w:r>
              <w:rPr>
                <w:rFonts w:ascii="幼圆" w:eastAsia="幼圆" w:hAnsi="幼圆" w:cs="幼圆" w:hint="eastAsia"/>
                <w:sz w:val="18"/>
                <w:szCs w:val="18"/>
                <w:bdr w:val="single" w:sz="4" w:space="0" w:color="auto"/>
                <w:shd w:val="clear" w:color="auto" w:fill="BEBEBE"/>
              </w:rPr>
              <w:t>删除</w:t>
            </w:r>
            <w:r>
              <w:rPr>
                <w:rFonts w:ascii="Book Antiqua" w:hAnsi="Book Antiqua" w:hint="eastAsia"/>
                <w:color w:val="000000" w:themeColor="text1"/>
                <w:sz w:val="18"/>
                <w:szCs w:val="18"/>
              </w:rPr>
              <w:t>按钮</w:t>
            </w:r>
            <w:r>
              <w:rPr>
                <w:rFonts w:ascii="Book Antiqua" w:hAnsi="Book Antiqua" w:hint="eastAsia"/>
                <w:sz w:val="18"/>
                <w:szCs w:val="18"/>
              </w:rPr>
              <w:t>弹出</w:t>
            </w:r>
            <w:r>
              <w:rPr>
                <w:rFonts w:ascii="Book Antiqua" w:hAnsi="Book Antiqua"/>
                <w:sz w:val="18"/>
                <w:szCs w:val="18"/>
              </w:rPr>
              <w:t>提示框</w:t>
            </w:r>
            <w:r>
              <w:rPr>
                <w:rFonts w:ascii="Book Antiqua" w:hAnsi="Book Antiqua" w:hint="eastAsia"/>
                <w:sz w:val="18"/>
                <w:szCs w:val="18"/>
              </w:rPr>
              <w:t>，进行</w:t>
            </w:r>
            <w:r>
              <w:rPr>
                <w:rFonts w:ascii="Book Antiqua" w:hAnsi="Book Antiqua"/>
                <w:color w:val="000000" w:themeColor="text1"/>
                <w:sz w:val="18"/>
                <w:szCs w:val="18"/>
              </w:rPr>
              <w:t>提示：</w:t>
            </w:r>
            <w:r>
              <w:rPr>
                <w:rFonts w:ascii="Book Antiqua" w:hAnsi="Book Antiqua" w:hint="eastAsia"/>
                <w:color w:val="000000" w:themeColor="text1"/>
                <w:sz w:val="18"/>
                <w:szCs w:val="18"/>
              </w:rPr>
              <w:t>“此分类下已存在商品纪录，不允许删除”</w:t>
            </w:r>
            <w:r>
              <w:rPr>
                <w:rFonts w:ascii="Book Antiqua" w:hAnsi="Book Antiqua"/>
                <w:color w:val="000000" w:themeColor="text1"/>
                <w:sz w:val="18"/>
                <w:szCs w:val="18"/>
              </w:rPr>
              <w:t>。</w:t>
            </w:r>
            <w:r>
              <w:rPr>
                <w:rFonts w:ascii="Book Antiqua" w:hAnsi="Book Antiqua" w:hint="eastAsia"/>
                <w:color w:val="000000" w:themeColor="text1"/>
                <w:sz w:val="18"/>
                <w:szCs w:val="18"/>
              </w:rPr>
              <w:t>（如图</w:t>
            </w:r>
            <w:r>
              <w:rPr>
                <w:rFonts w:ascii="Book Antiqua" w:hAnsi="Book Antiqua" w:hint="eastAsia"/>
                <w:color w:val="000000" w:themeColor="text1"/>
                <w:sz w:val="18"/>
                <w:szCs w:val="18"/>
              </w:rPr>
              <w:t>2</w:t>
            </w:r>
            <w:r>
              <w:rPr>
                <w:rFonts w:ascii="Book Antiqua" w:hAnsi="Book Antiqua"/>
                <w:color w:val="000000" w:themeColor="text1"/>
                <w:sz w:val="18"/>
                <w:szCs w:val="18"/>
              </w:rPr>
              <w:t>.0.3</w:t>
            </w:r>
            <w:r>
              <w:rPr>
                <w:rFonts w:ascii="Book Antiqua" w:hAnsi="Book Antiqua" w:hint="eastAsia"/>
                <w:color w:val="000000" w:themeColor="text1"/>
                <w:sz w:val="18"/>
                <w:szCs w:val="18"/>
              </w:rPr>
              <w:t>）</w:t>
            </w:r>
          </w:p>
          <w:p w14:paraId="6448FC90" w14:textId="77777777" w:rsidR="004837C2" w:rsidRDefault="005F3D5F">
            <w:pPr>
              <w:pStyle w:val="afb"/>
              <w:numPr>
                <w:ilvl w:val="0"/>
                <w:numId w:val="6"/>
              </w:numPr>
              <w:rPr>
                <w:rFonts w:ascii="Book Antiqua" w:hAnsi="Book Antiqua"/>
                <w:color w:val="FF0000"/>
                <w:sz w:val="18"/>
                <w:szCs w:val="18"/>
              </w:rPr>
            </w:pPr>
            <w:r>
              <w:rPr>
                <w:rFonts w:ascii="Book Antiqua" w:hAnsi="Book Antiqua" w:hint="eastAsia"/>
                <w:color w:val="000000" w:themeColor="text1"/>
                <w:sz w:val="18"/>
                <w:szCs w:val="18"/>
              </w:rPr>
              <w:t>删除产品分类，若有子分类，</w:t>
            </w:r>
            <w:r>
              <w:rPr>
                <w:rFonts w:ascii="Book Antiqua" w:hAnsi="Book Antiqua"/>
                <w:color w:val="000000" w:themeColor="text1"/>
                <w:sz w:val="18"/>
                <w:szCs w:val="18"/>
              </w:rPr>
              <w:t>则</w:t>
            </w:r>
            <w:r>
              <w:rPr>
                <w:rFonts w:ascii="Book Antiqua" w:hAnsi="Book Antiqua" w:hint="eastAsia"/>
                <w:color w:val="000000" w:themeColor="text1"/>
                <w:sz w:val="18"/>
                <w:szCs w:val="18"/>
              </w:rPr>
              <w:t>在点击</w:t>
            </w:r>
            <w:r>
              <w:rPr>
                <w:rFonts w:ascii="幼圆" w:eastAsia="幼圆" w:hAnsi="幼圆" w:cs="幼圆" w:hint="eastAsia"/>
                <w:sz w:val="18"/>
                <w:szCs w:val="18"/>
                <w:bdr w:val="single" w:sz="4" w:space="0" w:color="auto"/>
                <w:shd w:val="clear" w:color="auto" w:fill="BEBEBE"/>
              </w:rPr>
              <w:t>删除</w:t>
            </w:r>
            <w:r>
              <w:rPr>
                <w:rFonts w:ascii="Book Antiqua" w:hAnsi="Book Antiqua" w:hint="eastAsia"/>
                <w:color w:val="000000" w:themeColor="text1"/>
                <w:sz w:val="18"/>
                <w:szCs w:val="18"/>
              </w:rPr>
              <w:t>按钮</w:t>
            </w:r>
            <w:r>
              <w:rPr>
                <w:rFonts w:ascii="Book Antiqua" w:hAnsi="Book Antiqua" w:hint="eastAsia"/>
                <w:sz w:val="18"/>
                <w:szCs w:val="18"/>
              </w:rPr>
              <w:t>弹出</w:t>
            </w:r>
            <w:r>
              <w:rPr>
                <w:rFonts w:ascii="Book Antiqua" w:hAnsi="Book Antiqua"/>
                <w:sz w:val="18"/>
                <w:szCs w:val="18"/>
              </w:rPr>
              <w:t>提示框</w:t>
            </w:r>
            <w:r>
              <w:rPr>
                <w:rFonts w:ascii="Book Antiqua" w:hAnsi="Book Antiqua" w:hint="eastAsia"/>
                <w:sz w:val="18"/>
                <w:szCs w:val="18"/>
              </w:rPr>
              <w:t>，进行</w:t>
            </w:r>
            <w:r>
              <w:rPr>
                <w:rFonts w:ascii="Book Antiqua" w:hAnsi="Book Antiqua"/>
                <w:color w:val="000000" w:themeColor="text1"/>
                <w:sz w:val="18"/>
                <w:szCs w:val="18"/>
              </w:rPr>
              <w:t>提示：</w:t>
            </w:r>
            <w:r>
              <w:rPr>
                <w:rFonts w:ascii="Book Antiqua" w:hAnsi="Book Antiqua" w:hint="eastAsia"/>
                <w:color w:val="000000" w:themeColor="text1"/>
                <w:sz w:val="18"/>
                <w:szCs w:val="18"/>
              </w:rPr>
              <w:t>“此分类下存在子分类，不允许删除”</w:t>
            </w:r>
            <w:r>
              <w:rPr>
                <w:rFonts w:ascii="Book Antiqua" w:hAnsi="Book Antiqua"/>
                <w:color w:val="000000" w:themeColor="text1"/>
                <w:sz w:val="18"/>
                <w:szCs w:val="18"/>
              </w:rPr>
              <w:t>。</w:t>
            </w:r>
            <w:r>
              <w:rPr>
                <w:rFonts w:ascii="Book Antiqua" w:hAnsi="Book Antiqua" w:hint="eastAsia"/>
                <w:color w:val="000000" w:themeColor="text1"/>
                <w:sz w:val="18"/>
                <w:szCs w:val="18"/>
              </w:rPr>
              <w:t>（如图</w:t>
            </w:r>
            <w:r>
              <w:rPr>
                <w:rFonts w:ascii="Book Antiqua" w:hAnsi="Book Antiqua" w:hint="eastAsia"/>
                <w:color w:val="000000" w:themeColor="text1"/>
                <w:sz w:val="18"/>
                <w:szCs w:val="18"/>
              </w:rPr>
              <w:t>2</w:t>
            </w:r>
            <w:r>
              <w:rPr>
                <w:rFonts w:ascii="Book Antiqua" w:hAnsi="Book Antiqua"/>
                <w:color w:val="000000" w:themeColor="text1"/>
                <w:sz w:val="18"/>
                <w:szCs w:val="18"/>
              </w:rPr>
              <w:t>.0.4</w:t>
            </w:r>
            <w:r>
              <w:rPr>
                <w:rFonts w:ascii="Book Antiqua" w:hAnsi="Book Antiqua" w:hint="eastAsia"/>
                <w:color w:val="000000" w:themeColor="text1"/>
                <w:sz w:val="18"/>
                <w:szCs w:val="18"/>
              </w:rPr>
              <w:t>）</w:t>
            </w:r>
          </w:p>
        </w:tc>
      </w:tr>
      <w:tr w:rsidR="004837C2" w14:paraId="4E1CF7B0" w14:textId="77777777">
        <w:trPr>
          <w:jc w:val="center"/>
        </w:trPr>
        <w:tc>
          <w:tcPr>
            <w:tcW w:w="1583" w:type="dxa"/>
            <w:shd w:val="clear" w:color="auto" w:fill="F8F8F8"/>
            <w:vAlign w:val="center"/>
          </w:tcPr>
          <w:p w14:paraId="3BA63DC4"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739C4C03" w14:textId="77777777" w:rsidR="004837C2" w:rsidRDefault="004837C2">
            <w:pPr>
              <w:rPr>
                <w:rFonts w:ascii="Book Antiqua" w:hAnsi="Book Antiqua"/>
                <w:b/>
                <w:sz w:val="18"/>
                <w:szCs w:val="18"/>
              </w:rPr>
            </w:pPr>
          </w:p>
        </w:tc>
      </w:tr>
      <w:tr w:rsidR="004837C2" w14:paraId="751FE564" w14:textId="77777777">
        <w:trPr>
          <w:trHeight w:val="561"/>
          <w:jc w:val="center"/>
        </w:trPr>
        <w:tc>
          <w:tcPr>
            <w:tcW w:w="9112" w:type="dxa"/>
            <w:gridSpan w:val="2"/>
            <w:shd w:val="clear" w:color="auto" w:fill="F8F8F8"/>
            <w:vAlign w:val="center"/>
          </w:tcPr>
          <w:p w14:paraId="48570AA8" w14:textId="77777777" w:rsidR="004837C2" w:rsidRDefault="004837C2">
            <w:pPr>
              <w:rPr>
                <w:rFonts w:ascii="Book Antiqua" w:hAnsi="Book Antiqua"/>
                <w:b/>
                <w:sz w:val="18"/>
                <w:szCs w:val="18"/>
              </w:rPr>
            </w:pPr>
          </w:p>
          <w:tbl>
            <w:tblPr>
              <w:tblW w:w="8744" w:type="dxa"/>
              <w:tblLayout w:type="fixed"/>
              <w:tblLook w:val="04A0" w:firstRow="1" w:lastRow="0" w:firstColumn="1" w:lastColumn="0" w:noHBand="0" w:noVBand="1"/>
            </w:tblPr>
            <w:tblGrid>
              <w:gridCol w:w="1193"/>
              <w:gridCol w:w="1266"/>
              <w:gridCol w:w="708"/>
              <w:gridCol w:w="992"/>
              <w:gridCol w:w="708"/>
              <w:gridCol w:w="852"/>
              <w:gridCol w:w="3025"/>
            </w:tblGrid>
            <w:tr w:rsidR="004837C2" w14:paraId="4767BA8B" w14:textId="77777777">
              <w:trPr>
                <w:trHeight w:val="261"/>
              </w:trPr>
              <w:tc>
                <w:tcPr>
                  <w:tcW w:w="11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E40A23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266" w:type="dxa"/>
                  <w:tcBorders>
                    <w:top w:val="single" w:sz="4" w:space="0" w:color="auto"/>
                    <w:left w:val="nil"/>
                    <w:bottom w:val="single" w:sz="6" w:space="0" w:color="auto"/>
                    <w:right w:val="single" w:sz="6" w:space="0" w:color="auto"/>
                  </w:tcBorders>
                  <w:shd w:val="clear" w:color="000000" w:fill="D9D9D9"/>
                  <w:vAlign w:val="center"/>
                </w:tcPr>
                <w:p w14:paraId="209B703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708" w:type="dxa"/>
                  <w:tcBorders>
                    <w:top w:val="single" w:sz="4" w:space="0" w:color="auto"/>
                    <w:left w:val="single" w:sz="6" w:space="0" w:color="auto"/>
                    <w:bottom w:val="single" w:sz="6" w:space="0" w:color="auto"/>
                    <w:right w:val="single" w:sz="4" w:space="0" w:color="auto"/>
                  </w:tcBorders>
                  <w:shd w:val="clear" w:color="000000" w:fill="D9D9D9"/>
                  <w:vAlign w:val="center"/>
                </w:tcPr>
                <w:p w14:paraId="062BF6B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FA3DDE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8" w:type="dxa"/>
                  <w:tcBorders>
                    <w:top w:val="single" w:sz="4" w:space="0" w:color="auto"/>
                    <w:left w:val="nil"/>
                    <w:bottom w:val="single" w:sz="4" w:space="0" w:color="auto"/>
                    <w:right w:val="single" w:sz="4" w:space="0" w:color="auto"/>
                  </w:tcBorders>
                  <w:shd w:val="clear" w:color="000000" w:fill="D9D9D9"/>
                  <w:noWrap/>
                  <w:vAlign w:val="center"/>
                </w:tcPr>
                <w:p w14:paraId="2C8505E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852" w:type="dxa"/>
                  <w:tcBorders>
                    <w:top w:val="single" w:sz="4" w:space="0" w:color="auto"/>
                    <w:left w:val="nil"/>
                    <w:bottom w:val="single" w:sz="4" w:space="0" w:color="auto"/>
                    <w:right w:val="single" w:sz="4" w:space="0" w:color="auto"/>
                  </w:tcBorders>
                  <w:shd w:val="clear" w:color="000000" w:fill="D9D9D9"/>
                  <w:noWrap/>
                  <w:vAlign w:val="center"/>
                </w:tcPr>
                <w:p w14:paraId="0640CCC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025" w:type="dxa"/>
                  <w:tcBorders>
                    <w:top w:val="single" w:sz="4" w:space="0" w:color="auto"/>
                    <w:left w:val="nil"/>
                    <w:bottom w:val="single" w:sz="4" w:space="0" w:color="auto"/>
                    <w:right w:val="single" w:sz="4" w:space="0" w:color="auto"/>
                  </w:tcBorders>
                  <w:shd w:val="clear" w:color="000000" w:fill="D9D9D9"/>
                  <w:noWrap/>
                  <w:vAlign w:val="center"/>
                </w:tcPr>
                <w:p w14:paraId="7EFCE84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6062FB1F" w14:textId="77777777">
              <w:trPr>
                <w:trHeight w:val="261"/>
              </w:trPr>
              <w:tc>
                <w:tcPr>
                  <w:tcW w:w="8744" w:type="dxa"/>
                  <w:gridSpan w:val="7"/>
                  <w:tcBorders>
                    <w:top w:val="single" w:sz="6" w:space="0" w:color="auto"/>
                    <w:left w:val="single" w:sz="4" w:space="0" w:color="auto"/>
                    <w:bottom w:val="single" w:sz="6" w:space="0" w:color="auto"/>
                    <w:right w:val="single" w:sz="4" w:space="0" w:color="auto"/>
                  </w:tcBorders>
                  <w:shd w:val="clear" w:color="000000" w:fill="FFFFFF"/>
                </w:tcPr>
                <w:p w14:paraId="716C3CB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产品分类</w:t>
                  </w:r>
                </w:p>
              </w:tc>
            </w:tr>
            <w:tr w:rsidR="004837C2" w14:paraId="5D47D1C5" w14:textId="77777777">
              <w:trPr>
                <w:trHeight w:val="261"/>
              </w:trPr>
              <w:tc>
                <w:tcPr>
                  <w:tcW w:w="1193" w:type="dxa"/>
                  <w:tcBorders>
                    <w:top w:val="nil"/>
                    <w:left w:val="single" w:sz="4" w:space="0" w:color="auto"/>
                    <w:bottom w:val="single" w:sz="4" w:space="0" w:color="auto"/>
                    <w:right w:val="single" w:sz="4" w:space="0" w:color="auto"/>
                  </w:tcBorders>
                  <w:shd w:val="clear" w:color="auto" w:fill="auto"/>
                  <w:noWrap/>
                  <w:vAlign w:val="center"/>
                </w:tcPr>
                <w:p w14:paraId="5048B3C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分类名称 </w:t>
                  </w:r>
                </w:p>
              </w:tc>
              <w:tc>
                <w:tcPr>
                  <w:tcW w:w="1266" w:type="dxa"/>
                  <w:tcBorders>
                    <w:top w:val="single" w:sz="6" w:space="0" w:color="auto"/>
                    <w:left w:val="nil"/>
                    <w:bottom w:val="single" w:sz="6" w:space="0" w:color="auto"/>
                    <w:right w:val="single" w:sz="6" w:space="0" w:color="auto"/>
                  </w:tcBorders>
                  <w:vAlign w:val="center"/>
                </w:tcPr>
                <w:p w14:paraId="102663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08" w:type="dxa"/>
                  <w:tcBorders>
                    <w:top w:val="single" w:sz="6" w:space="0" w:color="auto"/>
                    <w:left w:val="single" w:sz="6" w:space="0" w:color="auto"/>
                    <w:bottom w:val="single" w:sz="6" w:space="0" w:color="auto"/>
                    <w:right w:val="single" w:sz="4" w:space="0" w:color="auto"/>
                  </w:tcBorders>
                  <w:vAlign w:val="center"/>
                </w:tcPr>
                <w:p w14:paraId="2BBBE0F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1B2C1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8" w:type="dxa"/>
                  <w:tcBorders>
                    <w:top w:val="nil"/>
                    <w:left w:val="nil"/>
                    <w:bottom w:val="single" w:sz="4" w:space="0" w:color="auto"/>
                    <w:right w:val="single" w:sz="4" w:space="0" w:color="auto"/>
                  </w:tcBorders>
                  <w:shd w:val="clear" w:color="auto" w:fill="auto"/>
                  <w:noWrap/>
                  <w:vAlign w:val="center"/>
                </w:tcPr>
                <w:p w14:paraId="21B6D7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52" w:type="dxa"/>
                  <w:tcBorders>
                    <w:top w:val="nil"/>
                    <w:left w:val="nil"/>
                    <w:bottom w:val="single" w:sz="4" w:space="0" w:color="auto"/>
                    <w:right w:val="single" w:sz="4" w:space="0" w:color="auto"/>
                  </w:tcBorders>
                  <w:shd w:val="clear" w:color="auto" w:fill="auto"/>
                  <w:noWrap/>
                  <w:vAlign w:val="center"/>
                </w:tcPr>
                <w:p w14:paraId="7E8817F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025" w:type="dxa"/>
                  <w:tcBorders>
                    <w:top w:val="nil"/>
                    <w:left w:val="nil"/>
                    <w:bottom w:val="single" w:sz="4" w:space="0" w:color="auto"/>
                    <w:right w:val="single" w:sz="4" w:space="0" w:color="auto"/>
                  </w:tcBorders>
                  <w:shd w:val="clear" w:color="000000" w:fill="FFFFFF"/>
                  <w:noWrap/>
                  <w:vAlign w:val="center"/>
                </w:tcPr>
                <w:p w14:paraId="460C3486"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验证唯一性</w:t>
                  </w:r>
                </w:p>
              </w:tc>
            </w:tr>
          </w:tbl>
          <w:p w14:paraId="27474B49" w14:textId="77777777" w:rsidR="004837C2" w:rsidRDefault="004837C2">
            <w:pPr>
              <w:rPr>
                <w:rFonts w:ascii="Book Antiqua" w:hAnsi="Book Antiqua"/>
                <w:sz w:val="18"/>
                <w:szCs w:val="18"/>
              </w:rPr>
            </w:pPr>
          </w:p>
        </w:tc>
      </w:tr>
      <w:tr w:rsidR="004837C2" w14:paraId="7EE0A8CF" w14:textId="77777777">
        <w:trPr>
          <w:jc w:val="center"/>
        </w:trPr>
        <w:tc>
          <w:tcPr>
            <w:tcW w:w="1583" w:type="dxa"/>
            <w:shd w:val="clear" w:color="auto" w:fill="F8F8F8"/>
            <w:vAlign w:val="center"/>
          </w:tcPr>
          <w:p w14:paraId="63B01E2B"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768246BD" w14:textId="77777777" w:rsidR="004837C2" w:rsidRDefault="004837C2">
            <w:pPr>
              <w:rPr>
                <w:rFonts w:ascii="Book Antiqua" w:hAnsi="Book Antiqua"/>
                <w:color w:val="595959" w:themeColor="text1" w:themeTint="A6"/>
                <w:sz w:val="18"/>
                <w:szCs w:val="18"/>
              </w:rPr>
            </w:pPr>
          </w:p>
        </w:tc>
      </w:tr>
      <w:tr w:rsidR="004837C2" w14:paraId="7343CA7A" w14:textId="77777777">
        <w:trPr>
          <w:jc w:val="center"/>
        </w:trPr>
        <w:tc>
          <w:tcPr>
            <w:tcW w:w="1583" w:type="dxa"/>
            <w:shd w:val="clear" w:color="auto" w:fill="F8F8F8"/>
            <w:vAlign w:val="center"/>
          </w:tcPr>
          <w:p w14:paraId="0BB8F9A0"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524D1C4E" w14:textId="77777777" w:rsidR="004837C2" w:rsidRDefault="005F3D5F">
            <w:pPr>
              <w:rPr>
                <w:rFonts w:ascii="Book Antiqua" w:hAnsi="Book Antiqua"/>
                <w:sz w:val="18"/>
                <w:szCs w:val="18"/>
              </w:rPr>
            </w:pPr>
            <w:r>
              <w:rPr>
                <w:rFonts w:ascii="Book Antiqua" w:hAnsi="Book Antiqua"/>
                <w:sz w:val="18"/>
                <w:szCs w:val="18"/>
              </w:rPr>
              <w:t>无</w:t>
            </w:r>
          </w:p>
        </w:tc>
      </w:tr>
      <w:tr w:rsidR="004837C2" w14:paraId="3DB5B94D" w14:textId="77777777">
        <w:trPr>
          <w:jc w:val="center"/>
        </w:trPr>
        <w:tc>
          <w:tcPr>
            <w:tcW w:w="1583" w:type="dxa"/>
            <w:shd w:val="clear" w:color="auto" w:fill="F8F8F8"/>
            <w:vAlign w:val="center"/>
          </w:tcPr>
          <w:p w14:paraId="0ABBAAFA"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5C9AE7A6" w14:textId="77777777" w:rsidR="004837C2" w:rsidRDefault="005F3D5F">
            <w:r>
              <w:rPr>
                <w:rFonts w:ascii="Book Antiqua" w:hAnsi="Book Antiqua" w:hint="eastAsia"/>
                <w:sz w:val="18"/>
                <w:szCs w:val="18"/>
              </w:rPr>
              <w:t>无</w:t>
            </w:r>
          </w:p>
        </w:tc>
      </w:tr>
      <w:tr w:rsidR="004837C2" w14:paraId="446DA404" w14:textId="77777777">
        <w:trPr>
          <w:jc w:val="center"/>
        </w:trPr>
        <w:tc>
          <w:tcPr>
            <w:tcW w:w="1583" w:type="dxa"/>
            <w:shd w:val="clear" w:color="auto" w:fill="F8F8F8"/>
            <w:vAlign w:val="center"/>
          </w:tcPr>
          <w:p w14:paraId="7F928B52"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33F7CC84" w14:textId="77777777" w:rsidR="004837C2" w:rsidRDefault="004837C2">
            <w:pPr>
              <w:rPr>
                <w:rFonts w:ascii="Book Antiqua" w:hAnsi="Book Antiqua"/>
                <w:sz w:val="18"/>
                <w:szCs w:val="18"/>
              </w:rPr>
            </w:pPr>
          </w:p>
        </w:tc>
      </w:tr>
    </w:tbl>
    <w:p w14:paraId="3D3A12E8" w14:textId="77777777" w:rsidR="004837C2" w:rsidRDefault="004837C2"/>
    <w:p w14:paraId="77F425DF" w14:textId="77777777" w:rsidR="004837C2" w:rsidRDefault="005F3D5F">
      <w:pPr>
        <w:pStyle w:val="3"/>
        <w:numPr>
          <w:ilvl w:val="2"/>
          <w:numId w:val="1"/>
        </w:numPr>
        <w:rPr>
          <w:rFonts w:ascii="黑体" w:eastAsia="黑体" w:hAnsi="黑体"/>
          <w:sz w:val="24"/>
          <w:szCs w:val="24"/>
        </w:rPr>
      </w:pPr>
      <w:bookmarkStart w:id="44" w:name="_Toc12719527"/>
      <w:r>
        <w:rPr>
          <w:rFonts w:ascii="黑体" w:eastAsia="黑体" w:hAnsi="黑体"/>
          <w:sz w:val="24"/>
          <w:szCs w:val="24"/>
        </w:rPr>
        <w:lastRenderedPageBreak/>
        <w:t>UC-</w:t>
      </w:r>
      <w:r>
        <w:rPr>
          <w:rFonts w:ascii="黑体" w:eastAsia="黑体" w:hAnsi="黑体" w:hint="eastAsia"/>
          <w:sz w:val="24"/>
          <w:szCs w:val="24"/>
        </w:rPr>
        <w:t>F</w:t>
      </w:r>
      <w:r>
        <w:rPr>
          <w:rFonts w:ascii="黑体" w:eastAsia="黑体" w:hAnsi="黑体"/>
          <w:sz w:val="24"/>
          <w:szCs w:val="24"/>
        </w:rPr>
        <w:t>3</w:t>
      </w:r>
      <w:r>
        <w:rPr>
          <w:rFonts w:ascii="黑体" w:eastAsia="黑体" w:hAnsi="黑体" w:hint="eastAsia"/>
          <w:sz w:val="24"/>
          <w:szCs w:val="24"/>
        </w:rPr>
        <w:t>.0 供应商管理</w:t>
      </w:r>
      <w:bookmarkEnd w:id="44"/>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0FE5D633" w14:textId="77777777">
        <w:trPr>
          <w:jc w:val="center"/>
        </w:trPr>
        <w:tc>
          <w:tcPr>
            <w:tcW w:w="1583" w:type="dxa"/>
            <w:shd w:val="clear" w:color="auto" w:fill="F8F8F8"/>
            <w:vAlign w:val="center"/>
          </w:tcPr>
          <w:p w14:paraId="6C5DC2D0"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6407877E"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w:t>
            </w:r>
            <w:r>
              <w:rPr>
                <w:rFonts w:ascii="Book Antiqua" w:hAnsi="Book Antiqua" w:hint="eastAsia"/>
                <w:b/>
                <w:color w:val="00B050"/>
                <w:sz w:val="18"/>
                <w:szCs w:val="18"/>
              </w:rPr>
              <w:t>.0</w:t>
            </w:r>
          </w:p>
        </w:tc>
      </w:tr>
      <w:tr w:rsidR="004837C2" w14:paraId="663CEEEA" w14:textId="77777777">
        <w:trPr>
          <w:jc w:val="center"/>
        </w:trPr>
        <w:tc>
          <w:tcPr>
            <w:tcW w:w="1583" w:type="dxa"/>
            <w:shd w:val="clear" w:color="auto" w:fill="F8F8F8"/>
            <w:vAlign w:val="center"/>
          </w:tcPr>
          <w:p w14:paraId="7F572BCE"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4E387067" w14:textId="77777777" w:rsidR="004837C2" w:rsidRDefault="005F3D5F">
            <w:pPr>
              <w:rPr>
                <w:rFonts w:ascii="Book Antiqua" w:hAnsi="Book Antiqua"/>
                <w:sz w:val="18"/>
                <w:szCs w:val="18"/>
              </w:rPr>
            </w:pPr>
            <w:r>
              <w:rPr>
                <w:rFonts w:ascii="Verdana" w:hAnsi="Verdana" w:hint="eastAsia"/>
                <w:sz w:val="18"/>
                <w:szCs w:val="18"/>
              </w:rPr>
              <w:t>供应商管理</w:t>
            </w:r>
          </w:p>
        </w:tc>
      </w:tr>
      <w:tr w:rsidR="004837C2" w14:paraId="3A5C6DE8" w14:textId="77777777">
        <w:trPr>
          <w:jc w:val="center"/>
        </w:trPr>
        <w:tc>
          <w:tcPr>
            <w:tcW w:w="1583" w:type="dxa"/>
            <w:shd w:val="clear" w:color="auto" w:fill="F8F8F8"/>
            <w:vAlign w:val="center"/>
          </w:tcPr>
          <w:p w14:paraId="4AA67C7F"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7002E6C8"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供应商管理</w:t>
            </w:r>
            <w:r>
              <w:rPr>
                <w:rFonts w:ascii="宋体" w:hAnsi="宋体"/>
                <w:sz w:val="18"/>
                <w:szCs w:val="18"/>
              </w:rPr>
              <w:t>功能</w:t>
            </w:r>
          </w:p>
        </w:tc>
      </w:tr>
      <w:tr w:rsidR="004837C2" w14:paraId="4CF43E28" w14:textId="77777777">
        <w:trPr>
          <w:jc w:val="center"/>
        </w:trPr>
        <w:tc>
          <w:tcPr>
            <w:tcW w:w="1583" w:type="dxa"/>
            <w:shd w:val="clear" w:color="auto" w:fill="F8F8F8"/>
            <w:vAlign w:val="center"/>
          </w:tcPr>
          <w:p w14:paraId="06F142D0"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09CDDC2" w14:textId="77777777" w:rsidR="004837C2" w:rsidRDefault="005F3D5F">
            <w:pPr>
              <w:rPr>
                <w:rFonts w:ascii="宋体" w:hAnsi="宋体"/>
                <w:sz w:val="18"/>
                <w:szCs w:val="18"/>
              </w:rPr>
            </w:pPr>
            <w:r>
              <w:rPr>
                <w:rFonts w:ascii="宋体" w:hAnsi="宋体" w:hint="eastAsia"/>
                <w:sz w:val="18"/>
                <w:szCs w:val="18"/>
              </w:rPr>
              <w:t>伍胤俊</w:t>
            </w:r>
          </w:p>
        </w:tc>
      </w:tr>
      <w:tr w:rsidR="004837C2" w14:paraId="51CFF000" w14:textId="77777777">
        <w:trPr>
          <w:jc w:val="center"/>
        </w:trPr>
        <w:tc>
          <w:tcPr>
            <w:tcW w:w="1583" w:type="dxa"/>
            <w:shd w:val="clear" w:color="auto" w:fill="F8F8F8"/>
            <w:vAlign w:val="center"/>
          </w:tcPr>
          <w:p w14:paraId="510166E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3DD5E571"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8</w:t>
            </w:r>
            <w:r>
              <w:rPr>
                <w:rFonts w:ascii="宋体" w:hAnsi="宋体" w:hint="eastAsia"/>
                <w:sz w:val="18"/>
                <w:szCs w:val="18"/>
              </w:rPr>
              <w:t>日</w:t>
            </w:r>
          </w:p>
        </w:tc>
      </w:tr>
      <w:tr w:rsidR="004837C2" w14:paraId="7A0A5E2D" w14:textId="77777777">
        <w:trPr>
          <w:jc w:val="center"/>
        </w:trPr>
        <w:tc>
          <w:tcPr>
            <w:tcW w:w="1583" w:type="dxa"/>
            <w:shd w:val="clear" w:color="auto" w:fill="F8F8F8"/>
            <w:vAlign w:val="center"/>
          </w:tcPr>
          <w:p w14:paraId="31370292"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66A7B53" w14:textId="77777777" w:rsidR="004837C2" w:rsidRDefault="005F3D5F">
            <w:pPr>
              <w:rPr>
                <w:rFonts w:ascii="宋体" w:hAnsi="宋体"/>
                <w:sz w:val="18"/>
                <w:szCs w:val="18"/>
              </w:rPr>
            </w:pPr>
            <w:r>
              <w:rPr>
                <w:noProof/>
              </w:rPr>
              <w:drawing>
                <wp:inline distT="0" distB="0" distL="0" distR="0" wp14:anchorId="389D6623" wp14:editId="09642EA6">
                  <wp:extent cx="4643755" cy="126555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3"/>
                          <a:stretch>
                            <a:fillRect/>
                          </a:stretch>
                        </pic:blipFill>
                        <pic:spPr>
                          <a:xfrm>
                            <a:off x="0" y="0"/>
                            <a:ext cx="4643755" cy="1265555"/>
                          </a:xfrm>
                          <a:prstGeom prst="rect">
                            <a:avLst/>
                          </a:prstGeom>
                        </pic:spPr>
                      </pic:pic>
                    </a:graphicData>
                  </a:graphic>
                </wp:inline>
              </w:drawing>
            </w:r>
          </w:p>
          <w:p w14:paraId="5E09E249"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3</w:t>
            </w:r>
            <w:r>
              <w:rPr>
                <w:rFonts w:ascii="宋体" w:hAnsi="宋体" w:hint="eastAsia"/>
                <w:sz w:val="18"/>
                <w:szCs w:val="18"/>
              </w:rPr>
              <w:t>.0.1</w:t>
            </w:r>
          </w:p>
          <w:p w14:paraId="3C3B0122" w14:textId="0A31DDCE" w:rsidR="004837C2" w:rsidRDefault="00EC192F">
            <w:pPr>
              <w:jc w:val="center"/>
              <w:rPr>
                <w:rFonts w:ascii="宋体" w:hAnsi="宋体"/>
                <w:sz w:val="18"/>
                <w:szCs w:val="18"/>
              </w:rPr>
            </w:pPr>
            <w:r>
              <w:rPr>
                <w:noProof/>
              </w:rPr>
              <w:drawing>
                <wp:inline distT="0" distB="0" distL="0" distR="0" wp14:anchorId="3616D026" wp14:editId="243C1102">
                  <wp:extent cx="2032104" cy="1994002"/>
                  <wp:effectExtent l="0" t="0" r="635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32104" cy="1994002"/>
                          </a:xfrm>
                          <a:prstGeom prst="rect">
                            <a:avLst/>
                          </a:prstGeom>
                        </pic:spPr>
                      </pic:pic>
                    </a:graphicData>
                  </a:graphic>
                </wp:inline>
              </w:drawing>
            </w:r>
          </w:p>
          <w:p w14:paraId="3EA73D6F"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3</w:t>
            </w:r>
            <w:r>
              <w:rPr>
                <w:rFonts w:ascii="宋体" w:hAnsi="宋体" w:hint="eastAsia"/>
                <w:sz w:val="18"/>
                <w:szCs w:val="18"/>
              </w:rPr>
              <w:t>.0.2</w:t>
            </w:r>
          </w:p>
          <w:p w14:paraId="30EC9B20" w14:textId="5297A70A" w:rsidR="004837C2" w:rsidRDefault="00EC192F">
            <w:pPr>
              <w:jc w:val="center"/>
              <w:rPr>
                <w:rFonts w:ascii="宋体" w:hAnsi="宋体"/>
                <w:sz w:val="18"/>
                <w:szCs w:val="18"/>
              </w:rPr>
            </w:pPr>
            <w:r>
              <w:rPr>
                <w:noProof/>
              </w:rPr>
              <w:drawing>
                <wp:inline distT="0" distB="0" distL="0" distR="0" wp14:anchorId="1EF00C6B" wp14:editId="7A1919EB">
                  <wp:extent cx="2044805" cy="1994002"/>
                  <wp:effectExtent l="0" t="0" r="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44805" cy="1994002"/>
                          </a:xfrm>
                          <a:prstGeom prst="rect">
                            <a:avLst/>
                          </a:prstGeom>
                        </pic:spPr>
                      </pic:pic>
                    </a:graphicData>
                  </a:graphic>
                </wp:inline>
              </w:drawing>
            </w:r>
          </w:p>
          <w:p w14:paraId="0007DF43"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3</w:t>
            </w:r>
            <w:r>
              <w:rPr>
                <w:rFonts w:ascii="宋体" w:hAnsi="宋体" w:hint="eastAsia"/>
                <w:sz w:val="18"/>
                <w:szCs w:val="18"/>
              </w:rPr>
              <w:t>.0.</w:t>
            </w:r>
            <w:r>
              <w:rPr>
                <w:rFonts w:ascii="宋体" w:hAnsi="宋体"/>
                <w:sz w:val="18"/>
                <w:szCs w:val="18"/>
              </w:rPr>
              <w:t>3</w:t>
            </w:r>
          </w:p>
          <w:p w14:paraId="490CCF80" w14:textId="797CC6A6" w:rsidR="004837C2" w:rsidRDefault="00EC192F">
            <w:pPr>
              <w:jc w:val="center"/>
              <w:rPr>
                <w:rFonts w:ascii="宋体" w:hAnsi="宋体"/>
                <w:sz w:val="18"/>
                <w:szCs w:val="18"/>
              </w:rPr>
            </w:pPr>
            <w:r>
              <w:rPr>
                <w:noProof/>
              </w:rPr>
              <w:drawing>
                <wp:inline distT="0" distB="0" distL="0" distR="0" wp14:anchorId="42DDCCEF" wp14:editId="520BC5C3">
                  <wp:extent cx="1879697" cy="1085906"/>
                  <wp:effectExtent l="0" t="0" r="635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79697" cy="1085906"/>
                          </a:xfrm>
                          <a:prstGeom prst="rect">
                            <a:avLst/>
                          </a:prstGeom>
                        </pic:spPr>
                      </pic:pic>
                    </a:graphicData>
                  </a:graphic>
                </wp:inline>
              </w:drawing>
            </w:r>
          </w:p>
          <w:p w14:paraId="0B814A41"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3</w:t>
            </w:r>
            <w:r>
              <w:rPr>
                <w:rFonts w:ascii="宋体" w:hAnsi="宋体" w:hint="eastAsia"/>
                <w:sz w:val="18"/>
                <w:szCs w:val="18"/>
              </w:rPr>
              <w:t>.0.</w:t>
            </w:r>
            <w:r>
              <w:rPr>
                <w:rFonts w:ascii="宋体" w:hAnsi="宋体"/>
                <w:sz w:val="18"/>
                <w:szCs w:val="18"/>
              </w:rPr>
              <w:t>4</w:t>
            </w:r>
          </w:p>
        </w:tc>
      </w:tr>
      <w:tr w:rsidR="004837C2" w14:paraId="4163F0E0" w14:textId="77777777">
        <w:trPr>
          <w:jc w:val="center"/>
        </w:trPr>
        <w:tc>
          <w:tcPr>
            <w:tcW w:w="1583" w:type="dxa"/>
            <w:shd w:val="clear" w:color="auto" w:fill="F8F8F8"/>
            <w:vAlign w:val="center"/>
          </w:tcPr>
          <w:p w14:paraId="7ACBD7E2"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7925FCE6" w14:textId="77777777" w:rsidR="004837C2" w:rsidRDefault="004837C2">
            <w:pPr>
              <w:rPr>
                <w:rFonts w:ascii="Book Antiqua" w:hAnsi="Book Antiqua"/>
                <w:sz w:val="18"/>
                <w:szCs w:val="18"/>
              </w:rPr>
            </w:pPr>
          </w:p>
        </w:tc>
      </w:tr>
      <w:tr w:rsidR="004837C2" w14:paraId="7D68222C" w14:textId="77777777">
        <w:trPr>
          <w:jc w:val="center"/>
        </w:trPr>
        <w:tc>
          <w:tcPr>
            <w:tcW w:w="1583" w:type="dxa"/>
            <w:shd w:val="clear" w:color="auto" w:fill="F8F8F8"/>
            <w:vAlign w:val="center"/>
          </w:tcPr>
          <w:p w14:paraId="321C9BD1"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0E925D9F" w14:textId="77777777" w:rsidR="004837C2" w:rsidRDefault="005F3D5F">
            <w:pPr>
              <w:rPr>
                <w:rFonts w:ascii="Book Antiqua" w:hAnsi="Book Antiqua"/>
                <w:sz w:val="18"/>
                <w:szCs w:val="18"/>
              </w:rPr>
            </w:pPr>
            <w:r>
              <w:rPr>
                <w:rFonts w:ascii="Book Antiqua" w:hAnsi="Book Antiqua" w:hint="eastAsia"/>
                <w:sz w:val="18"/>
                <w:szCs w:val="18"/>
              </w:rPr>
              <w:t>供应商名称（模糊</w:t>
            </w:r>
            <w:r>
              <w:rPr>
                <w:rFonts w:ascii="Book Antiqua" w:hAnsi="Book Antiqua"/>
                <w:sz w:val="18"/>
                <w:szCs w:val="18"/>
              </w:rPr>
              <w:t>查询</w:t>
            </w:r>
            <w:r>
              <w:rPr>
                <w:rFonts w:ascii="Book Antiqua" w:hAnsi="Book Antiqua" w:hint="eastAsia"/>
                <w:sz w:val="18"/>
                <w:szCs w:val="18"/>
              </w:rPr>
              <w:t>，下拉框联想展示</w:t>
            </w:r>
            <w:r>
              <w:rPr>
                <w:rFonts w:ascii="Book Antiqua" w:hAnsi="Book Antiqua"/>
                <w:sz w:val="18"/>
                <w:szCs w:val="18"/>
              </w:rPr>
              <w:t>）、</w:t>
            </w:r>
          </w:p>
          <w:p w14:paraId="201E552F" w14:textId="77777777" w:rsidR="004837C2" w:rsidRDefault="005F3D5F">
            <w:pPr>
              <w:rPr>
                <w:rFonts w:ascii="Book Antiqua" w:hAnsi="Book Antiqua"/>
                <w:sz w:val="18"/>
                <w:szCs w:val="18"/>
              </w:rPr>
            </w:pPr>
            <w:r>
              <w:rPr>
                <w:rFonts w:ascii="Book Antiqua" w:hAnsi="Book Antiqua" w:hint="eastAsia"/>
                <w:sz w:val="18"/>
                <w:szCs w:val="18"/>
              </w:rPr>
              <w:t>联系人（模糊</w:t>
            </w:r>
            <w:r>
              <w:rPr>
                <w:rFonts w:ascii="Book Antiqua" w:hAnsi="Book Antiqua"/>
                <w:sz w:val="18"/>
                <w:szCs w:val="18"/>
              </w:rPr>
              <w:t>查询</w:t>
            </w:r>
            <w:r>
              <w:rPr>
                <w:rFonts w:ascii="Book Antiqua" w:hAnsi="Book Antiqua" w:hint="eastAsia"/>
                <w:sz w:val="18"/>
                <w:szCs w:val="18"/>
              </w:rPr>
              <w:t>，下拉框联想展示</w:t>
            </w:r>
            <w:r>
              <w:rPr>
                <w:rFonts w:ascii="Book Antiqua" w:hAnsi="Book Antiqua"/>
                <w:sz w:val="18"/>
                <w:szCs w:val="18"/>
              </w:rPr>
              <w:t>）、</w:t>
            </w:r>
          </w:p>
          <w:p w14:paraId="46B6BD4C" w14:textId="77777777" w:rsidR="004837C2" w:rsidRDefault="005F3D5F">
            <w:pPr>
              <w:rPr>
                <w:rFonts w:ascii="Book Antiqua" w:hAnsi="Book Antiqua"/>
                <w:sz w:val="18"/>
                <w:szCs w:val="18"/>
              </w:rPr>
            </w:pPr>
            <w:r>
              <w:rPr>
                <w:rFonts w:ascii="Book Antiqua" w:hAnsi="Book Antiqua" w:hint="eastAsia"/>
                <w:sz w:val="18"/>
                <w:szCs w:val="18"/>
              </w:rPr>
              <w:t>联系方式（模糊</w:t>
            </w:r>
            <w:r>
              <w:rPr>
                <w:rFonts w:ascii="Book Antiqua" w:hAnsi="Book Antiqua"/>
                <w:sz w:val="18"/>
                <w:szCs w:val="18"/>
              </w:rPr>
              <w:t>查询</w:t>
            </w:r>
            <w:r>
              <w:rPr>
                <w:rFonts w:ascii="Book Antiqua" w:hAnsi="Book Antiqua" w:hint="eastAsia"/>
                <w:sz w:val="18"/>
                <w:szCs w:val="18"/>
              </w:rPr>
              <w:t>，下拉框联想展示）、</w:t>
            </w:r>
          </w:p>
          <w:p w14:paraId="6B88E28D" w14:textId="77777777" w:rsidR="004837C2" w:rsidRDefault="005F3D5F">
            <w:pPr>
              <w:rPr>
                <w:rFonts w:ascii="Book Antiqua" w:hAnsi="Book Antiqua"/>
                <w:sz w:val="18"/>
                <w:szCs w:val="18"/>
              </w:rPr>
            </w:pPr>
            <w:r>
              <w:rPr>
                <w:rFonts w:ascii="Book Antiqua" w:hAnsi="Book Antiqua" w:hint="eastAsia"/>
                <w:sz w:val="18"/>
                <w:szCs w:val="18"/>
              </w:rPr>
              <w:t>供应商</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启用</w:t>
            </w:r>
            <w:r>
              <w:rPr>
                <w:rFonts w:ascii="Book Antiqua" w:hAnsi="Book Antiqua"/>
                <w:sz w:val="18"/>
                <w:szCs w:val="18"/>
              </w:rPr>
              <w:t>、</w:t>
            </w:r>
            <w:r>
              <w:rPr>
                <w:rFonts w:ascii="Book Antiqua" w:hAnsi="Book Antiqua" w:hint="eastAsia"/>
                <w:sz w:val="18"/>
                <w:szCs w:val="18"/>
              </w:rPr>
              <w:t>停用</w:t>
            </w:r>
            <w:r>
              <w:rPr>
                <w:rFonts w:ascii="Book Antiqua" w:hAnsi="Book Antiqua"/>
                <w:sz w:val="18"/>
                <w:szCs w:val="18"/>
              </w:rPr>
              <w:t>）</w:t>
            </w:r>
          </w:p>
        </w:tc>
      </w:tr>
      <w:tr w:rsidR="004837C2" w14:paraId="5394AC0C" w14:textId="77777777">
        <w:trPr>
          <w:jc w:val="center"/>
        </w:trPr>
        <w:tc>
          <w:tcPr>
            <w:tcW w:w="1583" w:type="dxa"/>
            <w:shd w:val="clear" w:color="auto" w:fill="F8F8F8"/>
            <w:vAlign w:val="center"/>
          </w:tcPr>
          <w:p w14:paraId="1EF3E201"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0D32091F" w14:textId="77777777" w:rsidR="004837C2" w:rsidRDefault="005F3D5F">
            <w:pPr>
              <w:rPr>
                <w:rFonts w:ascii="Book Antiqua" w:hAnsi="Book Antiqua"/>
                <w:sz w:val="18"/>
                <w:szCs w:val="18"/>
              </w:rPr>
            </w:pPr>
            <w:r>
              <w:rPr>
                <w:rFonts w:ascii="Book Antiqua" w:hAnsi="Book Antiqua" w:hint="eastAsia"/>
                <w:sz w:val="18"/>
                <w:szCs w:val="18"/>
              </w:rPr>
              <w:t>供应商名称</w:t>
            </w:r>
            <w:r>
              <w:rPr>
                <w:rFonts w:ascii="Book Antiqua" w:hAnsi="Book Antiqua"/>
                <w:sz w:val="18"/>
                <w:szCs w:val="18"/>
              </w:rPr>
              <w:t>、</w:t>
            </w:r>
            <w:r>
              <w:rPr>
                <w:rFonts w:ascii="Book Antiqua" w:hAnsi="Book Antiqua" w:hint="eastAsia"/>
                <w:sz w:val="18"/>
                <w:szCs w:val="18"/>
              </w:rPr>
              <w:t>联系人</w:t>
            </w:r>
            <w:r>
              <w:rPr>
                <w:rFonts w:ascii="Book Antiqua" w:hAnsi="Book Antiqua"/>
                <w:sz w:val="18"/>
                <w:szCs w:val="18"/>
              </w:rPr>
              <w:t>、</w:t>
            </w:r>
            <w:r>
              <w:rPr>
                <w:rFonts w:ascii="Book Antiqua" w:hAnsi="Book Antiqua" w:hint="eastAsia"/>
                <w:sz w:val="18"/>
                <w:szCs w:val="18"/>
              </w:rPr>
              <w:t>联系方式</w:t>
            </w:r>
            <w:r>
              <w:rPr>
                <w:rFonts w:ascii="Book Antiqua" w:hAnsi="Book Antiqua"/>
                <w:sz w:val="18"/>
                <w:szCs w:val="18"/>
              </w:rPr>
              <w:t>、</w:t>
            </w:r>
            <w:r>
              <w:rPr>
                <w:rFonts w:ascii="Book Antiqua" w:hAnsi="Book Antiqua" w:hint="eastAsia"/>
                <w:sz w:val="18"/>
                <w:szCs w:val="18"/>
              </w:rPr>
              <w:t>邮箱</w:t>
            </w:r>
            <w:r>
              <w:rPr>
                <w:rFonts w:ascii="Book Antiqua" w:hAnsi="Book Antiqua"/>
                <w:sz w:val="18"/>
                <w:szCs w:val="18"/>
              </w:rPr>
              <w:t>、</w:t>
            </w:r>
            <w:r>
              <w:rPr>
                <w:rFonts w:ascii="Book Antiqua" w:hAnsi="Book Antiqua" w:hint="eastAsia"/>
                <w:sz w:val="18"/>
                <w:szCs w:val="18"/>
              </w:rPr>
              <w:t>详细地址</w:t>
            </w:r>
            <w:r>
              <w:rPr>
                <w:rFonts w:ascii="Book Antiqua" w:hAnsi="Book Antiqua"/>
                <w:sz w:val="18"/>
                <w:szCs w:val="18"/>
              </w:rPr>
              <w:t>、</w:t>
            </w:r>
            <w:r>
              <w:rPr>
                <w:rFonts w:ascii="Book Antiqua" w:hAnsi="Book Antiqua" w:hint="eastAsia"/>
                <w:sz w:val="18"/>
                <w:szCs w:val="18"/>
              </w:rPr>
              <w:t>供应商状态</w:t>
            </w:r>
            <w:r>
              <w:rPr>
                <w:rFonts w:ascii="Book Antiqua" w:hAnsi="Book Antiqua"/>
                <w:sz w:val="18"/>
                <w:szCs w:val="18"/>
              </w:rPr>
              <w:t>、</w:t>
            </w:r>
            <w:r>
              <w:rPr>
                <w:rFonts w:ascii="Book Antiqua" w:hAnsi="Book Antiqua" w:hint="eastAsia"/>
                <w:sz w:val="18"/>
                <w:szCs w:val="18"/>
              </w:rPr>
              <w:t>操作</w:t>
            </w:r>
          </w:p>
        </w:tc>
      </w:tr>
      <w:tr w:rsidR="004837C2" w14:paraId="2720366C" w14:textId="77777777">
        <w:trPr>
          <w:trHeight w:val="3103"/>
          <w:jc w:val="center"/>
        </w:trPr>
        <w:tc>
          <w:tcPr>
            <w:tcW w:w="1583" w:type="dxa"/>
            <w:shd w:val="clear" w:color="auto" w:fill="F8F8F8"/>
            <w:vAlign w:val="center"/>
          </w:tcPr>
          <w:p w14:paraId="099934A2"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5584F062" w14:textId="77777777" w:rsidR="004837C2" w:rsidRDefault="005F3D5F">
            <w:pPr>
              <w:rPr>
                <w:rFonts w:ascii="Book Antiqua" w:hAnsi="Book Antiqua"/>
                <w:b/>
                <w:sz w:val="18"/>
                <w:szCs w:val="18"/>
              </w:rPr>
            </w:pPr>
            <w:r>
              <w:rPr>
                <w:rFonts w:ascii="Book Antiqua" w:hAnsi="Book Antiqua" w:hint="eastAsia"/>
                <w:b/>
                <w:sz w:val="18"/>
                <w:szCs w:val="18"/>
              </w:rPr>
              <w:t>描述</w:t>
            </w:r>
          </w:p>
          <w:p w14:paraId="6806CF05" w14:textId="77777777" w:rsidR="004837C2" w:rsidRDefault="005F3D5F">
            <w:pPr>
              <w:pStyle w:val="afb"/>
              <w:numPr>
                <w:ilvl w:val="0"/>
                <w:numId w:val="7"/>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供应</w:t>
            </w:r>
            <w:r>
              <w:rPr>
                <w:rFonts w:ascii="Book Antiqua" w:hAnsi="Book Antiqua"/>
                <w:color w:val="000000" w:themeColor="text1"/>
                <w:sz w:val="18"/>
                <w:szCs w:val="18"/>
              </w:rPr>
              <w:t>商管理，支持</w:t>
            </w:r>
            <w:r>
              <w:rPr>
                <w:rFonts w:ascii="Book Antiqua" w:hAnsi="Book Antiqua" w:hint="eastAsia"/>
                <w:color w:val="000000" w:themeColor="text1"/>
                <w:sz w:val="18"/>
                <w:szCs w:val="18"/>
              </w:rPr>
              <w:t>查询、增加供应商、编辑供应商，启用</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停用供应商功能</w:t>
            </w:r>
            <w:r>
              <w:rPr>
                <w:rFonts w:ascii="Book Antiqua" w:hAnsi="Book Antiqua"/>
                <w:color w:val="000000" w:themeColor="text1"/>
                <w:sz w:val="18"/>
                <w:szCs w:val="18"/>
              </w:rPr>
              <w:t>。</w:t>
            </w:r>
          </w:p>
          <w:p w14:paraId="6840D07A" w14:textId="77777777" w:rsidR="004837C2" w:rsidRDefault="005F3D5F">
            <w:pPr>
              <w:rPr>
                <w:rFonts w:ascii="Book Antiqua" w:hAnsi="Book Antiqua"/>
                <w:b/>
                <w:sz w:val="18"/>
                <w:szCs w:val="18"/>
              </w:rPr>
            </w:pPr>
            <w:r>
              <w:rPr>
                <w:rFonts w:ascii="Book Antiqua" w:hAnsi="Book Antiqua" w:hint="eastAsia"/>
                <w:b/>
                <w:sz w:val="18"/>
                <w:szCs w:val="18"/>
              </w:rPr>
              <w:t>过程</w:t>
            </w:r>
          </w:p>
          <w:p w14:paraId="198AB41C"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sz w:val="18"/>
                <w:szCs w:val="18"/>
              </w:rPr>
              <w:t>添加供应商，</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添加供应商</w:t>
            </w:r>
            <w:r>
              <w:rPr>
                <w:rFonts w:ascii="Book Antiqua" w:hAnsi="Book Antiqua" w:hint="eastAsia"/>
                <w:color w:val="000000" w:themeColor="text1"/>
                <w:sz w:val="18"/>
                <w:szCs w:val="18"/>
              </w:rPr>
              <w:t>按钮，</w:t>
            </w:r>
            <w:r>
              <w:rPr>
                <w:rFonts w:ascii="Book Antiqua" w:hAnsi="Book Antiqua" w:hint="eastAsia"/>
                <w:sz w:val="18"/>
                <w:szCs w:val="18"/>
              </w:rPr>
              <w:t>弹出窗口（如图</w:t>
            </w:r>
            <w:r>
              <w:rPr>
                <w:rFonts w:ascii="Book Antiqua" w:hAnsi="Book Antiqua"/>
                <w:sz w:val="18"/>
                <w:szCs w:val="18"/>
              </w:rPr>
              <w:t>3.0.2</w:t>
            </w:r>
            <w:r>
              <w:rPr>
                <w:rFonts w:ascii="Book Antiqua" w:hAnsi="Book Antiqua" w:hint="eastAsia"/>
                <w:sz w:val="18"/>
                <w:szCs w:val="18"/>
              </w:rPr>
              <w:t>），维护供应商相关信息</w:t>
            </w:r>
            <w:r>
              <w:rPr>
                <w:rFonts w:ascii="Book Antiqua" w:hAnsi="Book Antiqua"/>
                <w:sz w:val="18"/>
                <w:szCs w:val="18"/>
              </w:rPr>
              <w:t>，</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按钮提交供应商信息，默认</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启用</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按钮关闭窗口，返回供应商管理列表页面</w:t>
            </w:r>
            <w:r>
              <w:rPr>
                <w:rFonts w:ascii="Book Antiqua" w:hAnsi="Book Antiqua" w:hint="eastAsia"/>
                <w:sz w:val="18"/>
                <w:szCs w:val="18"/>
              </w:rPr>
              <w:t>。</w:t>
            </w:r>
          </w:p>
          <w:p w14:paraId="792C5D33"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sz w:val="18"/>
                <w:szCs w:val="18"/>
              </w:rPr>
              <w:t>编辑供应商</w:t>
            </w:r>
            <w:r>
              <w:rPr>
                <w:rFonts w:ascii="Book Antiqua" w:hAnsi="Book Antiqua"/>
                <w:sz w:val="18"/>
                <w:szCs w:val="18"/>
              </w:rPr>
              <w:t>，</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sz w:val="18"/>
                <w:szCs w:val="18"/>
              </w:rPr>
              <w:t>弹出窗口（如图</w:t>
            </w:r>
            <w:r>
              <w:rPr>
                <w:rFonts w:ascii="Book Antiqua" w:hAnsi="Book Antiqua"/>
                <w:sz w:val="18"/>
                <w:szCs w:val="18"/>
              </w:rPr>
              <w:t>3.0.3</w:t>
            </w:r>
            <w:r>
              <w:rPr>
                <w:rFonts w:ascii="Book Antiqua" w:hAnsi="Book Antiqua" w:hint="eastAsia"/>
                <w:sz w:val="18"/>
                <w:szCs w:val="18"/>
              </w:rPr>
              <w:t>），维护供应商相关信息</w:t>
            </w:r>
            <w:r>
              <w:rPr>
                <w:rFonts w:ascii="Book Antiqua" w:hAnsi="Book Antiqua"/>
                <w:sz w:val="18"/>
                <w:szCs w:val="18"/>
              </w:rPr>
              <w:t>，</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按钮提交供应商信息，默认</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启用</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按钮关闭窗口，返回供应商管理列表页面</w:t>
            </w:r>
            <w:r>
              <w:rPr>
                <w:rFonts w:ascii="Book Antiqua" w:hAnsi="Book Antiqua" w:hint="eastAsia"/>
                <w:sz w:val="18"/>
                <w:szCs w:val="18"/>
              </w:rPr>
              <w:t>。</w:t>
            </w:r>
          </w:p>
          <w:p w14:paraId="36007539"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sz w:val="18"/>
                <w:szCs w:val="18"/>
              </w:rPr>
              <w:t>启用</w:t>
            </w:r>
            <w:r>
              <w:rPr>
                <w:rFonts w:ascii="Book Antiqua" w:hAnsi="Book Antiqua" w:hint="eastAsia"/>
                <w:sz w:val="18"/>
                <w:szCs w:val="18"/>
              </w:rPr>
              <w:t>/</w:t>
            </w:r>
            <w:r>
              <w:rPr>
                <w:rFonts w:ascii="Book Antiqua" w:hAnsi="Book Antiqua" w:hint="eastAsia"/>
                <w:sz w:val="18"/>
                <w:szCs w:val="18"/>
              </w:rPr>
              <w:t>停用供应商，点击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停用</w:t>
            </w:r>
            <w:r>
              <w:rPr>
                <w:rFonts w:ascii="Book Antiqua" w:hAnsi="Book Antiqua" w:hint="eastAsia"/>
                <w:color w:val="00B0F0"/>
                <w:sz w:val="18"/>
                <w:szCs w:val="18"/>
              </w:rPr>
              <w:t xml:space="preserve"> </w:t>
            </w:r>
            <w:r>
              <w:rPr>
                <w:rFonts w:ascii="Book Antiqua" w:hAnsi="Book Antiqua" w:hint="eastAsia"/>
                <w:color w:val="000000" w:themeColor="text1"/>
                <w:sz w:val="18"/>
                <w:szCs w:val="18"/>
              </w:rPr>
              <w:t xml:space="preserve">/ </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启用</w:t>
            </w:r>
            <w:r>
              <w:rPr>
                <w:rFonts w:ascii="Book Antiqua" w:hAnsi="Book Antiqua" w:hint="eastAsia"/>
                <w:sz w:val="18"/>
                <w:szCs w:val="18"/>
              </w:rPr>
              <w:t>弹出窗口</w:t>
            </w:r>
            <w:r>
              <w:rPr>
                <w:rFonts w:ascii="Book Antiqua" w:hAnsi="Book Antiqua" w:hint="eastAsia"/>
                <w:color w:val="000000" w:themeColor="text1"/>
                <w:sz w:val="18"/>
                <w:szCs w:val="18"/>
              </w:rPr>
              <w:t>（如图</w:t>
            </w:r>
            <w:r>
              <w:rPr>
                <w:rFonts w:ascii="Book Antiqua" w:hAnsi="Book Antiqua"/>
                <w:color w:val="000000" w:themeColor="text1"/>
                <w:sz w:val="18"/>
                <w:szCs w:val="18"/>
              </w:rPr>
              <w:t>3.0.4</w:t>
            </w:r>
            <w:r>
              <w:rPr>
                <w:rFonts w:ascii="Book Antiqua" w:hAnsi="Book Antiqua" w:hint="eastAsia"/>
                <w:color w:val="000000" w:themeColor="text1"/>
                <w:sz w:val="18"/>
                <w:szCs w:val="18"/>
              </w:rPr>
              <w:t>），</w:t>
            </w:r>
            <w:r>
              <w:rPr>
                <w:rFonts w:ascii="Book Antiqua" w:hAnsi="Book Antiqua" w:hint="eastAsia"/>
                <w:sz w:val="18"/>
                <w:szCs w:val="18"/>
              </w:rPr>
              <w:t>“是否确认停用</w:t>
            </w:r>
            <w:r>
              <w:rPr>
                <w:rFonts w:ascii="Book Antiqua" w:hAnsi="Book Antiqua" w:hint="eastAsia"/>
                <w:sz w:val="18"/>
                <w:szCs w:val="18"/>
              </w:rPr>
              <w:t xml:space="preserve"> </w:t>
            </w:r>
            <w:r>
              <w:rPr>
                <w:rFonts w:ascii="Book Antiqua" w:hAnsi="Book Antiqua" w:hint="eastAsia"/>
                <w:sz w:val="18"/>
                <w:szCs w:val="18"/>
              </w:rPr>
              <w:t>供应商名称：</w:t>
            </w:r>
            <w:r>
              <w:rPr>
                <w:rFonts w:ascii="Book Antiqua" w:hAnsi="Book Antiqua" w:hint="eastAsia"/>
                <w:sz w:val="18"/>
                <w:szCs w:val="18"/>
              </w:rPr>
              <w:t>X</w:t>
            </w:r>
            <w:r>
              <w:rPr>
                <w:rFonts w:ascii="Book Antiqua" w:hAnsi="Book Antiqua"/>
                <w:sz w:val="18"/>
                <w:szCs w:val="18"/>
              </w:rPr>
              <w:t>XX</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按钮提交操作信息，</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按钮关闭窗口，返回供应商管理列表页面</w:t>
            </w:r>
            <w:r>
              <w:rPr>
                <w:rFonts w:ascii="Book Antiqua" w:hAnsi="Book Antiqua" w:hint="eastAsia"/>
                <w:sz w:val="18"/>
                <w:szCs w:val="18"/>
              </w:rPr>
              <w:t>。</w:t>
            </w:r>
          </w:p>
          <w:p w14:paraId="4A9DE3BF"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263700A3"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color w:val="000000" w:themeColor="text1"/>
                <w:sz w:val="18"/>
                <w:szCs w:val="18"/>
              </w:rPr>
              <w:t>添加供应商与编辑供应商</w:t>
            </w:r>
            <w:r>
              <w:rPr>
                <w:rFonts w:ascii="Book Antiqua" w:hAnsi="Book Antiqua"/>
                <w:color w:val="000000" w:themeColor="text1"/>
                <w:sz w:val="18"/>
                <w:szCs w:val="18"/>
              </w:rPr>
              <w:t>时</w:t>
            </w:r>
            <w:r>
              <w:rPr>
                <w:rFonts w:ascii="Book Antiqua" w:hAnsi="Book Antiqua" w:hint="eastAsia"/>
                <w:color w:val="000000" w:themeColor="text1"/>
                <w:sz w:val="18"/>
                <w:szCs w:val="18"/>
              </w:rPr>
              <w:t>，</w:t>
            </w:r>
            <w:r>
              <w:rPr>
                <w:rFonts w:ascii="Book Antiqua" w:hAnsi="Book Antiqua"/>
                <w:color w:val="000000" w:themeColor="text1"/>
                <w:sz w:val="18"/>
                <w:szCs w:val="18"/>
              </w:rPr>
              <w:t>验证</w:t>
            </w:r>
            <w:r>
              <w:rPr>
                <w:rFonts w:ascii="Book Antiqua" w:hAnsi="Book Antiqua" w:hint="eastAsia"/>
                <w:color w:val="000000" w:themeColor="text1"/>
                <w:sz w:val="18"/>
                <w:szCs w:val="18"/>
              </w:rPr>
              <w:t>供应商名称</w:t>
            </w:r>
            <w:r>
              <w:rPr>
                <w:rFonts w:ascii="Book Antiqua" w:hAnsi="Book Antiqua"/>
                <w:color w:val="000000" w:themeColor="text1"/>
                <w:sz w:val="18"/>
                <w:szCs w:val="18"/>
              </w:rPr>
              <w:t>的唯一性</w:t>
            </w:r>
            <w:r>
              <w:rPr>
                <w:rFonts w:ascii="Book Antiqua" w:hAnsi="Book Antiqua" w:hint="eastAsia"/>
                <w:color w:val="000000" w:themeColor="text1"/>
                <w:sz w:val="18"/>
                <w:szCs w:val="18"/>
              </w:rPr>
              <w:t>，</w:t>
            </w:r>
            <w:r>
              <w:rPr>
                <w:rFonts w:ascii="Book Antiqua" w:hAnsi="Book Antiqua"/>
                <w:color w:val="000000" w:themeColor="text1"/>
                <w:sz w:val="18"/>
                <w:szCs w:val="18"/>
              </w:rPr>
              <w:t>如</w:t>
            </w:r>
            <w:r>
              <w:rPr>
                <w:rFonts w:ascii="Book Antiqua" w:hAnsi="Book Antiqua" w:hint="eastAsia"/>
                <w:color w:val="000000" w:themeColor="text1"/>
                <w:sz w:val="18"/>
                <w:szCs w:val="18"/>
              </w:rPr>
              <w:t>供应商名称</w:t>
            </w:r>
            <w:r>
              <w:rPr>
                <w:rFonts w:ascii="Book Antiqua" w:hAnsi="Book Antiqua"/>
                <w:color w:val="000000" w:themeColor="text1"/>
                <w:sz w:val="18"/>
                <w:szCs w:val="18"/>
              </w:rPr>
              <w:t>重复则提示：</w:t>
            </w:r>
            <w:r>
              <w:rPr>
                <w:rFonts w:ascii="Book Antiqua" w:hAnsi="Book Antiqua" w:hint="eastAsia"/>
                <w:color w:val="000000" w:themeColor="text1"/>
                <w:sz w:val="18"/>
                <w:szCs w:val="18"/>
              </w:rPr>
              <w:t>“供应商名称：</w:t>
            </w:r>
            <w:r>
              <w:rPr>
                <w:rFonts w:ascii="Book Antiqua" w:hAnsi="Book Antiqua" w:hint="eastAsia"/>
                <w:color w:val="000000" w:themeColor="text1"/>
                <w:sz w:val="18"/>
                <w:szCs w:val="18"/>
              </w:rPr>
              <w:t>X</w:t>
            </w:r>
            <w:r>
              <w:rPr>
                <w:rFonts w:ascii="Book Antiqua" w:hAnsi="Book Antiqua"/>
                <w:color w:val="000000" w:themeColor="text1"/>
                <w:sz w:val="18"/>
                <w:szCs w:val="18"/>
              </w:rPr>
              <w:t xml:space="preserve">XX </w:t>
            </w:r>
            <w:r>
              <w:rPr>
                <w:rFonts w:ascii="Book Antiqua" w:hAnsi="Book Antiqua" w:hint="eastAsia"/>
                <w:color w:val="000000" w:themeColor="text1"/>
                <w:sz w:val="18"/>
                <w:szCs w:val="18"/>
              </w:rPr>
              <w:t>已存在”</w:t>
            </w:r>
            <w:r>
              <w:rPr>
                <w:rFonts w:ascii="Book Antiqua" w:hAnsi="Book Antiqua"/>
                <w:color w:val="000000" w:themeColor="text1"/>
                <w:sz w:val="18"/>
                <w:szCs w:val="18"/>
              </w:rPr>
              <w:t>。</w:t>
            </w:r>
          </w:p>
        </w:tc>
      </w:tr>
      <w:tr w:rsidR="004837C2" w14:paraId="2DAE01DC" w14:textId="77777777">
        <w:trPr>
          <w:jc w:val="center"/>
        </w:trPr>
        <w:tc>
          <w:tcPr>
            <w:tcW w:w="1583" w:type="dxa"/>
            <w:shd w:val="clear" w:color="auto" w:fill="F8F8F8"/>
            <w:vAlign w:val="center"/>
          </w:tcPr>
          <w:p w14:paraId="19D49279"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0B03D924" w14:textId="77777777" w:rsidR="004837C2" w:rsidRDefault="005F3D5F">
            <w:pPr>
              <w:rPr>
                <w:rFonts w:ascii="Book Antiqua" w:hAnsi="Book Antiqua"/>
                <w:b/>
                <w:sz w:val="18"/>
                <w:szCs w:val="18"/>
              </w:rPr>
            </w:pPr>
            <w:r>
              <w:rPr>
                <w:rFonts w:ascii="Book Antiqua" w:hAnsi="Book Antiqua" w:hint="eastAsia"/>
                <w:b/>
                <w:sz w:val="18"/>
                <w:szCs w:val="18"/>
              </w:rPr>
              <w:t>停用状态的供应商在“本地产品</w:t>
            </w:r>
            <w:r>
              <w:rPr>
                <w:rFonts w:ascii="Book Antiqua" w:hAnsi="Book Antiqua" w:hint="eastAsia"/>
                <w:b/>
                <w:sz w:val="18"/>
                <w:szCs w:val="18"/>
              </w:rPr>
              <w:t>-</w:t>
            </w:r>
            <w:r>
              <w:rPr>
                <w:rFonts w:ascii="Book Antiqua" w:hAnsi="Book Antiqua" w:hint="eastAsia"/>
                <w:b/>
                <w:sz w:val="18"/>
                <w:szCs w:val="18"/>
              </w:rPr>
              <w:t>添加产品</w:t>
            </w:r>
            <w:r>
              <w:rPr>
                <w:rFonts w:ascii="Book Antiqua" w:hAnsi="Book Antiqua" w:hint="eastAsia"/>
                <w:b/>
                <w:sz w:val="18"/>
                <w:szCs w:val="18"/>
              </w:rPr>
              <w:t xml:space="preserve"> /</w:t>
            </w:r>
            <w:r>
              <w:rPr>
                <w:rFonts w:ascii="Book Antiqua" w:hAnsi="Book Antiqua"/>
                <w:b/>
                <w:sz w:val="18"/>
                <w:szCs w:val="18"/>
              </w:rPr>
              <w:t xml:space="preserve"> </w:t>
            </w:r>
            <w:r>
              <w:rPr>
                <w:rFonts w:ascii="Book Antiqua" w:hAnsi="Book Antiqua" w:hint="eastAsia"/>
                <w:b/>
                <w:sz w:val="18"/>
                <w:szCs w:val="18"/>
              </w:rPr>
              <w:t>编辑产品”与“采购计划</w:t>
            </w:r>
            <w:r>
              <w:rPr>
                <w:rFonts w:ascii="Book Antiqua" w:hAnsi="Book Antiqua" w:hint="eastAsia"/>
                <w:b/>
                <w:sz w:val="18"/>
                <w:szCs w:val="18"/>
              </w:rPr>
              <w:t>-</w:t>
            </w:r>
            <w:r>
              <w:rPr>
                <w:rFonts w:ascii="Book Antiqua" w:hAnsi="Book Antiqua" w:hint="eastAsia"/>
                <w:b/>
                <w:sz w:val="18"/>
                <w:szCs w:val="18"/>
              </w:rPr>
              <w:t>添加采购计划”中的“供应商”相关栏位进行隐藏，不能够再进行选择。</w:t>
            </w:r>
          </w:p>
        </w:tc>
      </w:tr>
      <w:tr w:rsidR="004837C2" w14:paraId="163C1E9C" w14:textId="77777777">
        <w:trPr>
          <w:trHeight w:val="561"/>
          <w:jc w:val="center"/>
        </w:trPr>
        <w:tc>
          <w:tcPr>
            <w:tcW w:w="9112" w:type="dxa"/>
            <w:gridSpan w:val="2"/>
            <w:shd w:val="clear" w:color="auto" w:fill="F8F8F8"/>
            <w:vAlign w:val="center"/>
          </w:tcPr>
          <w:p w14:paraId="078A2F37"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345F17D9"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B41FFB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0DFCB65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32EB5EA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A99FD1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509004F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401B8A3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7B923DF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32B287BA"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3F22BCD2"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供应商管理</w:t>
                  </w:r>
                </w:p>
              </w:tc>
            </w:tr>
            <w:tr w:rsidR="004837C2" w14:paraId="09C4A9B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60DB05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供应商名称</w:t>
                  </w:r>
                </w:p>
              </w:tc>
              <w:tc>
                <w:tcPr>
                  <w:tcW w:w="1302" w:type="dxa"/>
                  <w:tcBorders>
                    <w:top w:val="single" w:sz="6" w:space="0" w:color="auto"/>
                    <w:left w:val="nil"/>
                    <w:bottom w:val="single" w:sz="6" w:space="0" w:color="auto"/>
                    <w:right w:val="single" w:sz="6" w:space="0" w:color="auto"/>
                  </w:tcBorders>
                  <w:vAlign w:val="center"/>
                </w:tcPr>
                <w:p w14:paraId="5632647A"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6456D9E" w14:textId="77777777" w:rsidR="004837C2" w:rsidRDefault="005F3D5F">
                  <w:pPr>
                    <w:widowControl/>
                    <w:jc w:val="center"/>
                    <w:rPr>
                      <w:rFonts w:ascii="宋体" w:hAnsi="宋体" w:cs="宋体"/>
                      <w:bCs/>
                      <w:color w:val="000000"/>
                      <w:kern w:val="0"/>
                      <w:sz w:val="22"/>
                      <w:szCs w:val="22"/>
                    </w:rPr>
                  </w:pPr>
                  <w:r>
                    <w:rPr>
                      <w:rFonts w:ascii="宋体" w:hAnsi="宋体" w:cs="宋体"/>
                      <w:bCs/>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08B2350"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4D67088"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1A7DB48"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F945D1B"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验证唯一性</w:t>
                  </w:r>
                </w:p>
              </w:tc>
            </w:tr>
            <w:tr w:rsidR="004837C2" w14:paraId="0FDB6C2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8AF30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联系人 </w:t>
                  </w:r>
                </w:p>
              </w:tc>
              <w:tc>
                <w:tcPr>
                  <w:tcW w:w="1302" w:type="dxa"/>
                  <w:tcBorders>
                    <w:top w:val="single" w:sz="6" w:space="0" w:color="auto"/>
                    <w:left w:val="nil"/>
                    <w:bottom w:val="single" w:sz="6" w:space="0" w:color="auto"/>
                    <w:right w:val="single" w:sz="6" w:space="0" w:color="auto"/>
                  </w:tcBorders>
                  <w:vAlign w:val="center"/>
                </w:tcPr>
                <w:p w14:paraId="53E4EE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09BA77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E7427D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92A4C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6D36C4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7ED2619" w14:textId="77777777" w:rsidR="004837C2" w:rsidRDefault="004837C2">
                  <w:pPr>
                    <w:widowControl/>
                    <w:jc w:val="left"/>
                    <w:rPr>
                      <w:rFonts w:ascii="宋体" w:hAnsi="宋体" w:cs="宋体"/>
                      <w:color w:val="000000"/>
                      <w:kern w:val="0"/>
                      <w:sz w:val="22"/>
                      <w:szCs w:val="22"/>
                    </w:rPr>
                  </w:pPr>
                </w:p>
              </w:tc>
            </w:tr>
            <w:tr w:rsidR="004837C2" w14:paraId="53B6B79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FD1745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联系方式</w:t>
                  </w:r>
                </w:p>
              </w:tc>
              <w:tc>
                <w:tcPr>
                  <w:tcW w:w="1302" w:type="dxa"/>
                  <w:tcBorders>
                    <w:top w:val="single" w:sz="6" w:space="0" w:color="auto"/>
                    <w:left w:val="nil"/>
                    <w:bottom w:val="single" w:sz="6" w:space="0" w:color="auto"/>
                    <w:right w:val="single" w:sz="6" w:space="0" w:color="auto"/>
                  </w:tcBorders>
                  <w:vAlign w:val="center"/>
                </w:tcPr>
                <w:p w14:paraId="51698C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9408C7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C5A0D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5B442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F74B0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A9C92C1" w14:textId="77777777" w:rsidR="004837C2" w:rsidRDefault="004837C2">
                  <w:pPr>
                    <w:widowControl/>
                    <w:jc w:val="left"/>
                    <w:rPr>
                      <w:rFonts w:ascii="宋体" w:hAnsi="宋体" w:cs="宋体"/>
                      <w:color w:val="000000"/>
                      <w:kern w:val="0"/>
                      <w:sz w:val="22"/>
                      <w:szCs w:val="22"/>
                    </w:rPr>
                  </w:pPr>
                </w:p>
              </w:tc>
            </w:tr>
            <w:tr w:rsidR="004837C2" w14:paraId="3591506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3AE5F5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邮箱</w:t>
                  </w:r>
                </w:p>
              </w:tc>
              <w:tc>
                <w:tcPr>
                  <w:tcW w:w="1302" w:type="dxa"/>
                  <w:tcBorders>
                    <w:top w:val="single" w:sz="6" w:space="0" w:color="auto"/>
                    <w:left w:val="nil"/>
                    <w:bottom w:val="single" w:sz="6" w:space="0" w:color="auto"/>
                    <w:right w:val="single" w:sz="6" w:space="0" w:color="auto"/>
                  </w:tcBorders>
                  <w:vAlign w:val="center"/>
                </w:tcPr>
                <w:p w14:paraId="738C88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170197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48DD60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059994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858EE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6CA9A61" w14:textId="77777777" w:rsidR="004837C2" w:rsidRDefault="004837C2">
                  <w:pPr>
                    <w:widowControl/>
                    <w:jc w:val="left"/>
                    <w:rPr>
                      <w:rFonts w:ascii="宋体" w:hAnsi="宋体" w:cs="宋体"/>
                      <w:color w:val="000000"/>
                      <w:kern w:val="0"/>
                      <w:sz w:val="22"/>
                      <w:szCs w:val="22"/>
                    </w:rPr>
                  </w:pPr>
                </w:p>
              </w:tc>
            </w:tr>
            <w:tr w:rsidR="004837C2" w14:paraId="487D00F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2C71DF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详细地址</w:t>
                  </w:r>
                </w:p>
              </w:tc>
              <w:tc>
                <w:tcPr>
                  <w:tcW w:w="1302" w:type="dxa"/>
                  <w:tcBorders>
                    <w:top w:val="single" w:sz="6" w:space="0" w:color="auto"/>
                    <w:left w:val="nil"/>
                    <w:bottom w:val="single" w:sz="6" w:space="0" w:color="auto"/>
                    <w:right w:val="single" w:sz="6" w:space="0" w:color="auto"/>
                  </w:tcBorders>
                  <w:vAlign w:val="center"/>
                </w:tcPr>
                <w:p w14:paraId="4BD4972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5B826B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4B0EE2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2AD1B3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5F91C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0C7B524" w14:textId="77777777" w:rsidR="004837C2" w:rsidRDefault="004837C2">
                  <w:pPr>
                    <w:widowControl/>
                    <w:jc w:val="left"/>
                    <w:rPr>
                      <w:rFonts w:ascii="宋体" w:hAnsi="宋体" w:cs="宋体"/>
                      <w:color w:val="000000"/>
                      <w:kern w:val="0"/>
                      <w:sz w:val="22"/>
                      <w:szCs w:val="22"/>
                    </w:rPr>
                  </w:pPr>
                </w:p>
              </w:tc>
            </w:tr>
            <w:tr w:rsidR="004837C2" w14:paraId="78D86C3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E9AEA3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供应商状态</w:t>
                  </w:r>
                </w:p>
              </w:tc>
              <w:tc>
                <w:tcPr>
                  <w:tcW w:w="1302" w:type="dxa"/>
                  <w:tcBorders>
                    <w:top w:val="single" w:sz="6" w:space="0" w:color="auto"/>
                    <w:left w:val="nil"/>
                    <w:bottom w:val="single" w:sz="6" w:space="0" w:color="auto"/>
                    <w:right w:val="single" w:sz="6" w:space="0" w:color="auto"/>
                  </w:tcBorders>
                  <w:vAlign w:val="center"/>
                </w:tcPr>
                <w:p w14:paraId="1818C5D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96B361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107719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59D88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77CC8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929DCD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供应商状态</w:t>
                  </w:r>
                </w:p>
                <w:p w14:paraId="760A3D2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全部</w:t>
                  </w:r>
                </w:p>
                <w:p w14:paraId="01DA117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启用</w:t>
                  </w:r>
                </w:p>
                <w:p w14:paraId="25DBB5C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停用</w:t>
                  </w:r>
                </w:p>
              </w:tc>
            </w:tr>
            <w:tr w:rsidR="004837C2" w14:paraId="3B9EF1E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1BBF57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42C573C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BF7A26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61E7F6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6B0B0D9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214BB3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05ED55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启用：编辑、停用</w:t>
                  </w:r>
                </w:p>
                <w:p w14:paraId="212C4D5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停用：编辑、启用</w:t>
                  </w:r>
                </w:p>
              </w:tc>
            </w:tr>
          </w:tbl>
          <w:p w14:paraId="5BB3A7E0" w14:textId="77777777" w:rsidR="004837C2" w:rsidRDefault="004837C2">
            <w:pPr>
              <w:rPr>
                <w:rFonts w:ascii="Book Antiqua" w:hAnsi="Book Antiqua"/>
                <w:sz w:val="18"/>
                <w:szCs w:val="18"/>
              </w:rPr>
            </w:pPr>
          </w:p>
        </w:tc>
      </w:tr>
      <w:tr w:rsidR="004837C2" w14:paraId="0B6CB963" w14:textId="77777777">
        <w:trPr>
          <w:jc w:val="center"/>
        </w:trPr>
        <w:tc>
          <w:tcPr>
            <w:tcW w:w="1583" w:type="dxa"/>
            <w:shd w:val="clear" w:color="auto" w:fill="F8F8F8"/>
            <w:vAlign w:val="center"/>
          </w:tcPr>
          <w:p w14:paraId="1B6EFF2C"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0C3FECD1" w14:textId="77777777" w:rsidR="004837C2" w:rsidRDefault="004837C2">
            <w:pPr>
              <w:rPr>
                <w:rFonts w:ascii="Book Antiqua" w:hAnsi="Book Antiqua"/>
                <w:color w:val="595959" w:themeColor="text1" w:themeTint="A6"/>
                <w:sz w:val="18"/>
                <w:szCs w:val="18"/>
              </w:rPr>
            </w:pPr>
          </w:p>
        </w:tc>
      </w:tr>
      <w:tr w:rsidR="004837C2" w14:paraId="6164F4EA" w14:textId="77777777">
        <w:trPr>
          <w:jc w:val="center"/>
        </w:trPr>
        <w:tc>
          <w:tcPr>
            <w:tcW w:w="1583" w:type="dxa"/>
            <w:shd w:val="clear" w:color="auto" w:fill="F8F8F8"/>
            <w:vAlign w:val="center"/>
          </w:tcPr>
          <w:p w14:paraId="6510CBED"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506C2F71" w14:textId="77777777" w:rsidR="004837C2" w:rsidRDefault="005F3D5F">
            <w:pPr>
              <w:rPr>
                <w:rFonts w:ascii="Book Antiqua" w:hAnsi="Book Antiqua"/>
                <w:sz w:val="18"/>
                <w:szCs w:val="18"/>
              </w:rPr>
            </w:pPr>
            <w:r>
              <w:rPr>
                <w:rFonts w:ascii="Book Antiqua" w:hAnsi="Book Antiqua"/>
                <w:sz w:val="18"/>
                <w:szCs w:val="18"/>
              </w:rPr>
              <w:t>无</w:t>
            </w:r>
          </w:p>
        </w:tc>
      </w:tr>
      <w:tr w:rsidR="004837C2" w14:paraId="436C4ADA" w14:textId="77777777">
        <w:trPr>
          <w:jc w:val="center"/>
        </w:trPr>
        <w:tc>
          <w:tcPr>
            <w:tcW w:w="1583" w:type="dxa"/>
            <w:shd w:val="clear" w:color="auto" w:fill="F8F8F8"/>
            <w:vAlign w:val="center"/>
          </w:tcPr>
          <w:p w14:paraId="7914A04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756AE5F" w14:textId="77777777" w:rsidR="004837C2" w:rsidRDefault="005F3D5F">
            <w:r>
              <w:rPr>
                <w:rFonts w:ascii="Book Antiqua" w:hAnsi="Book Antiqua" w:hint="eastAsia"/>
                <w:sz w:val="18"/>
                <w:szCs w:val="18"/>
              </w:rPr>
              <w:t>无</w:t>
            </w:r>
          </w:p>
        </w:tc>
      </w:tr>
      <w:tr w:rsidR="004837C2" w14:paraId="2728C54E" w14:textId="77777777">
        <w:trPr>
          <w:jc w:val="center"/>
        </w:trPr>
        <w:tc>
          <w:tcPr>
            <w:tcW w:w="1583" w:type="dxa"/>
            <w:shd w:val="clear" w:color="auto" w:fill="F8F8F8"/>
            <w:vAlign w:val="center"/>
          </w:tcPr>
          <w:p w14:paraId="2C806CF5"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5E0ABB9" w14:textId="77777777" w:rsidR="004837C2" w:rsidRDefault="004837C2">
            <w:pPr>
              <w:rPr>
                <w:rFonts w:ascii="Book Antiqua" w:hAnsi="Book Antiqua"/>
                <w:sz w:val="18"/>
                <w:szCs w:val="18"/>
              </w:rPr>
            </w:pPr>
          </w:p>
        </w:tc>
      </w:tr>
    </w:tbl>
    <w:p w14:paraId="622606CB" w14:textId="77777777" w:rsidR="004837C2" w:rsidRDefault="004837C2"/>
    <w:p w14:paraId="67DF8232" w14:textId="77777777" w:rsidR="004837C2" w:rsidRDefault="005F3D5F">
      <w:pPr>
        <w:pStyle w:val="3"/>
        <w:numPr>
          <w:ilvl w:val="2"/>
          <w:numId w:val="1"/>
        </w:numPr>
        <w:rPr>
          <w:rFonts w:ascii="黑体" w:eastAsia="黑体" w:hAnsi="黑体"/>
          <w:sz w:val="24"/>
          <w:szCs w:val="24"/>
        </w:rPr>
      </w:pPr>
      <w:bookmarkStart w:id="45" w:name="_Toc12719528"/>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4</w:t>
      </w:r>
      <w:r>
        <w:rPr>
          <w:rFonts w:ascii="黑体" w:eastAsia="黑体" w:hAnsi="黑体" w:hint="eastAsia"/>
          <w:sz w:val="24"/>
          <w:szCs w:val="24"/>
        </w:rPr>
        <w:t>.0 采购计划</w:t>
      </w:r>
      <w:bookmarkEnd w:id="45"/>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3F9AC512" w14:textId="77777777">
        <w:trPr>
          <w:jc w:val="center"/>
        </w:trPr>
        <w:tc>
          <w:tcPr>
            <w:tcW w:w="1583" w:type="dxa"/>
            <w:shd w:val="clear" w:color="auto" w:fill="F8F8F8"/>
            <w:vAlign w:val="center"/>
          </w:tcPr>
          <w:p w14:paraId="049299F3"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0728B455"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4</w:t>
            </w:r>
            <w:r>
              <w:rPr>
                <w:rFonts w:ascii="Book Antiqua" w:hAnsi="Book Antiqua" w:hint="eastAsia"/>
                <w:b/>
                <w:color w:val="00B050"/>
                <w:sz w:val="18"/>
                <w:szCs w:val="18"/>
              </w:rPr>
              <w:t>.0</w:t>
            </w:r>
          </w:p>
        </w:tc>
      </w:tr>
      <w:tr w:rsidR="004837C2" w14:paraId="344B9004" w14:textId="77777777">
        <w:trPr>
          <w:jc w:val="center"/>
        </w:trPr>
        <w:tc>
          <w:tcPr>
            <w:tcW w:w="1583" w:type="dxa"/>
            <w:shd w:val="clear" w:color="auto" w:fill="F8F8F8"/>
            <w:vAlign w:val="center"/>
          </w:tcPr>
          <w:p w14:paraId="2F87131D"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6BF515A0" w14:textId="77777777" w:rsidR="004837C2" w:rsidRDefault="005F3D5F">
            <w:pPr>
              <w:rPr>
                <w:rFonts w:ascii="Book Antiqua" w:hAnsi="Book Antiqua"/>
                <w:sz w:val="18"/>
                <w:szCs w:val="18"/>
              </w:rPr>
            </w:pPr>
            <w:r>
              <w:rPr>
                <w:rFonts w:ascii="Verdana" w:hAnsi="Verdana" w:hint="eastAsia"/>
                <w:sz w:val="18"/>
                <w:szCs w:val="18"/>
              </w:rPr>
              <w:t>采购计划</w:t>
            </w:r>
          </w:p>
        </w:tc>
      </w:tr>
      <w:tr w:rsidR="004837C2" w14:paraId="7139959F" w14:textId="77777777">
        <w:trPr>
          <w:jc w:val="center"/>
        </w:trPr>
        <w:tc>
          <w:tcPr>
            <w:tcW w:w="1583" w:type="dxa"/>
            <w:shd w:val="clear" w:color="auto" w:fill="F8F8F8"/>
            <w:vAlign w:val="center"/>
          </w:tcPr>
          <w:p w14:paraId="51E0AAB7"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33021057"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采购计划</w:t>
            </w:r>
            <w:r>
              <w:rPr>
                <w:rFonts w:ascii="宋体" w:hAnsi="宋体"/>
                <w:sz w:val="18"/>
                <w:szCs w:val="18"/>
              </w:rPr>
              <w:t>功能</w:t>
            </w:r>
          </w:p>
        </w:tc>
      </w:tr>
      <w:tr w:rsidR="004837C2" w14:paraId="3ED01C20" w14:textId="77777777">
        <w:trPr>
          <w:jc w:val="center"/>
        </w:trPr>
        <w:tc>
          <w:tcPr>
            <w:tcW w:w="1583" w:type="dxa"/>
            <w:shd w:val="clear" w:color="auto" w:fill="F8F8F8"/>
            <w:vAlign w:val="center"/>
          </w:tcPr>
          <w:p w14:paraId="492DE18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032FAE7" w14:textId="77777777" w:rsidR="004837C2" w:rsidRDefault="005F3D5F">
            <w:pPr>
              <w:rPr>
                <w:rFonts w:ascii="宋体" w:hAnsi="宋体"/>
                <w:sz w:val="18"/>
                <w:szCs w:val="18"/>
              </w:rPr>
            </w:pPr>
            <w:r>
              <w:rPr>
                <w:rFonts w:ascii="宋体" w:hAnsi="宋体" w:hint="eastAsia"/>
                <w:sz w:val="18"/>
                <w:szCs w:val="18"/>
              </w:rPr>
              <w:t>伍胤俊</w:t>
            </w:r>
          </w:p>
        </w:tc>
      </w:tr>
      <w:tr w:rsidR="004837C2" w14:paraId="56615813" w14:textId="77777777">
        <w:trPr>
          <w:jc w:val="center"/>
        </w:trPr>
        <w:tc>
          <w:tcPr>
            <w:tcW w:w="1583" w:type="dxa"/>
            <w:shd w:val="clear" w:color="auto" w:fill="F8F8F8"/>
            <w:vAlign w:val="center"/>
          </w:tcPr>
          <w:p w14:paraId="50D3D7E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A0ED72A"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8</w:t>
            </w:r>
            <w:r>
              <w:rPr>
                <w:rFonts w:ascii="宋体" w:hAnsi="宋体" w:hint="eastAsia"/>
                <w:sz w:val="18"/>
                <w:szCs w:val="18"/>
              </w:rPr>
              <w:t>日</w:t>
            </w:r>
          </w:p>
        </w:tc>
      </w:tr>
      <w:tr w:rsidR="004837C2" w14:paraId="250EC7F1" w14:textId="77777777">
        <w:trPr>
          <w:jc w:val="center"/>
        </w:trPr>
        <w:tc>
          <w:tcPr>
            <w:tcW w:w="1583" w:type="dxa"/>
            <w:shd w:val="clear" w:color="auto" w:fill="F8F8F8"/>
            <w:vAlign w:val="center"/>
          </w:tcPr>
          <w:p w14:paraId="6F7CA75E"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1C2DB284" w14:textId="77777777" w:rsidR="004837C2" w:rsidRDefault="005F3D5F">
            <w:pPr>
              <w:rPr>
                <w:rFonts w:ascii="宋体" w:hAnsi="宋体"/>
                <w:sz w:val="18"/>
                <w:szCs w:val="18"/>
              </w:rPr>
            </w:pPr>
            <w:r>
              <w:rPr>
                <w:noProof/>
              </w:rPr>
              <w:drawing>
                <wp:inline distT="0" distB="0" distL="0" distR="0" wp14:anchorId="36AA1CC0" wp14:editId="371DC5E5">
                  <wp:extent cx="4643755" cy="1158875"/>
                  <wp:effectExtent l="0" t="0" r="4445"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37"/>
                          <a:stretch>
                            <a:fillRect/>
                          </a:stretch>
                        </pic:blipFill>
                        <pic:spPr>
                          <a:xfrm>
                            <a:off x="0" y="0"/>
                            <a:ext cx="4643755" cy="1158875"/>
                          </a:xfrm>
                          <a:prstGeom prst="rect">
                            <a:avLst/>
                          </a:prstGeom>
                        </pic:spPr>
                      </pic:pic>
                    </a:graphicData>
                  </a:graphic>
                </wp:inline>
              </w:drawing>
            </w:r>
          </w:p>
          <w:p w14:paraId="2026450D"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.0.1</w:t>
            </w:r>
          </w:p>
          <w:p w14:paraId="7733C80E" w14:textId="77777777" w:rsidR="004837C2" w:rsidRDefault="005F3D5F">
            <w:pPr>
              <w:jc w:val="center"/>
              <w:rPr>
                <w:rFonts w:ascii="宋体" w:hAnsi="宋体"/>
                <w:sz w:val="18"/>
                <w:szCs w:val="18"/>
              </w:rPr>
            </w:pPr>
            <w:r>
              <w:rPr>
                <w:noProof/>
              </w:rPr>
              <w:drawing>
                <wp:inline distT="0" distB="0" distL="0" distR="0" wp14:anchorId="0C3DBB5C" wp14:editId="374971BE">
                  <wp:extent cx="4643755" cy="286258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4643755" cy="2862580"/>
                          </a:xfrm>
                          <a:prstGeom prst="rect">
                            <a:avLst/>
                          </a:prstGeom>
                        </pic:spPr>
                      </pic:pic>
                    </a:graphicData>
                  </a:graphic>
                </wp:inline>
              </w:drawing>
            </w:r>
          </w:p>
          <w:p w14:paraId="188EB41B"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2</w:t>
            </w:r>
          </w:p>
          <w:p w14:paraId="35A01C64" w14:textId="77777777" w:rsidR="004837C2" w:rsidRDefault="005F3D5F">
            <w:pPr>
              <w:jc w:val="center"/>
              <w:rPr>
                <w:rFonts w:ascii="宋体" w:hAnsi="宋体"/>
                <w:sz w:val="18"/>
                <w:szCs w:val="18"/>
              </w:rPr>
            </w:pPr>
            <w:r>
              <w:rPr>
                <w:noProof/>
              </w:rPr>
              <w:lastRenderedPageBreak/>
              <w:drawing>
                <wp:inline distT="0" distB="0" distL="0" distR="0" wp14:anchorId="179D5E24" wp14:editId="0B3155EF">
                  <wp:extent cx="4643755" cy="1793240"/>
                  <wp:effectExtent l="0" t="0" r="444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9"/>
                          <a:stretch>
                            <a:fillRect/>
                          </a:stretch>
                        </pic:blipFill>
                        <pic:spPr>
                          <a:xfrm>
                            <a:off x="0" y="0"/>
                            <a:ext cx="4643755" cy="1793240"/>
                          </a:xfrm>
                          <a:prstGeom prst="rect">
                            <a:avLst/>
                          </a:prstGeom>
                        </pic:spPr>
                      </pic:pic>
                    </a:graphicData>
                  </a:graphic>
                </wp:inline>
              </w:drawing>
            </w:r>
          </w:p>
          <w:p w14:paraId="5A6E051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3</w:t>
            </w:r>
          </w:p>
          <w:p w14:paraId="49C61840" w14:textId="77777777" w:rsidR="004837C2" w:rsidRDefault="005F3D5F">
            <w:pPr>
              <w:rPr>
                <w:rFonts w:ascii="宋体" w:hAnsi="宋体"/>
                <w:sz w:val="18"/>
                <w:szCs w:val="18"/>
              </w:rPr>
            </w:pPr>
            <w:r>
              <w:rPr>
                <w:noProof/>
              </w:rPr>
              <w:drawing>
                <wp:inline distT="0" distB="0" distL="0" distR="0" wp14:anchorId="7EBA76E8" wp14:editId="52708E41">
                  <wp:extent cx="4643755" cy="179514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0"/>
                          <a:stretch>
                            <a:fillRect/>
                          </a:stretch>
                        </pic:blipFill>
                        <pic:spPr>
                          <a:xfrm>
                            <a:off x="0" y="0"/>
                            <a:ext cx="4643755" cy="1795145"/>
                          </a:xfrm>
                          <a:prstGeom prst="rect">
                            <a:avLst/>
                          </a:prstGeom>
                        </pic:spPr>
                      </pic:pic>
                    </a:graphicData>
                  </a:graphic>
                </wp:inline>
              </w:drawing>
            </w:r>
          </w:p>
          <w:p w14:paraId="4F9D215F"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4</w:t>
            </w:r>
          </w:p>
          <w:p w14:paraId="5A161659" w14:textId="2B15490C" w:rsidR="004837C2" w:rsidRDefault="00810C5D">
            <w:pPr>
              <w:jc w:val="center"/>
              <w:rPr>
                <w:rFonts w:ascii="宋体" w:hAnsi="宋体"/>
                <w:sz w:val="18"/>
                <w:szCs w:val="18"/>
              </w:rPr>
            </w:pPr>
            <w:r>
              <w:rPr>
                <w:noProof/>
              </w:rPr>
              <w:drawing>
                <wp:inline distT="0" distB="0" distL="0" distR="0" wp14:anchorId="6AA00848" wp14:editId="186AA879">
                  <wp:extent cx="4292821" cy="2991004"/>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2821" cy="2991004"/>
                          </a:xfrm>
                          <a:prstGeom prst="rect">
                            <a:avLst/>
                          </a:prstGeom>
                        </pic:spPr>
                      </pic:pic>
                    </a:graphicData>
                  </a:graphic>
                </wp:inline>
              </w:drawing>
            </w:r>
          </w:p>
          <w:p w14:paraId="1C64303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5</w:t>
            </w:r>
          </w:p>
          <w:p w14:paraId="4A99BC2A" w14:textId="19565BEB" w:rsidR="004837C2" w:rsidRDefault="00810C5D">
            <w:pPr>
              <w:jc w:val="center"/>
              <w:rPr>
                <w:rFonts w:ascii="宋体" w:hAnsi="宋体"/>
                <w:sz w:val="18"/>
                <w:szCs w:val="18"/>
              </w:rPr>
            </w:pPr>
            <w:r>
              <w:rPr>
                <w:noProof/>
              </w:rPr>
              <w:lastRenderedPageBreak/>
              <w:drawing>
                <wp:inline distT="0" distB="0" distL="0" distR="0" wp14:anchorId="2110F534" wp14:editId="229B9386">
                  <wp:extent cx="1866996" cy="1035103"/>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6996" cy="1035103"/>
                          </a:xfrm>
                          <a:prstGeom prst="rect">
                            <a:avLst/>
                          </a:prstGeom>
                        </pic:spPr>
                      </pic:pic>
                    </a:graphicData>
                  </a:graphic>
                </wp:inline>
              </w:drawing>
            </w:r>
          </w:p>
          <w:p w14:paraId="06D47479"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6</w:t>
            </w:r>
          </w:p>
          <w:p w14:paraId="1F84F7F0" w14:textId="25347441" w:rsidR="004837C2" w:rsidRDefault="00810C5D">
            <w:pPr>
              <w:jc w:val="center"/>
              <w:rPr>
                <w:rFonts w:ascii="宋体" w:hAnsi="宋体"/>
                <w:sz w:val="18"/>
                <w:szCs w:val="18"/>
              </w:rPr>
            </w:pPr>
            <w:r>
              <w:rPr>
                <w:noProof/>
              </w:rPr>
              <w:drawing>
                <wp:inline distT="0" distB="0" distL="0" distR="0" wp14:anchorId="685CAC3D" wp14:editId="46489D11">
                  <wp:extent cx="1866996" cy="97795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6996" cy="977950"/>
                          </a:xfrm>
                          <a:prstGeom prst="rect">
                            <a:avLst/>
                          </a:prstGeom>
                        </pic:spPr>
                      </pic:pic>
                    </a:graphicData>
                  </a:graphic>
                </wp:inline>
              </w:drawing>
            </w:r>
          </w:p>
          <w:p w14:paraId="4B286B95"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7</w:t>
            </w:r>
          </w:p>
          <w:p w14:paraId="68B41236" w14:textId="515A61D2" w:rsidR="004837C2" w:rsidRDefault="00810C5D">
            <w:pPr>
              <w:jc w:val="center"/>
              <w:rPr>
                <w:rFonts w:ascii="宋体" w:hAnsi="宋体"/>
                <w:sz w:val="18"/>
                <w:szCs w:val="18"/>
              </w:rPr>
            </w:pPr>
            <w:r>
              <w:rPr>
                <w:noProof/>
              </w:rPr>
              <w:drawing>
                <wp:inline distT="0" distB="0" distL="0" distR="0" wp14:anchorId="1367999F" wp14:editId="087D248F">
                  <wp:extent cx="4643755" cy="2839720"/>
                  <wp:effectExtent l="0" t="0" r="444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43755" cy="2839720"/>
                          </a:xfrm>
                          <a:prstGeom prst="rect">
                            <a:avLst/>
                          </a:prstGeom>
                        </pic:spPr>
                      </pic:pic>
                    </a:graphicData>
                  </a:graphic>
                </wp:inline>
              </w:drawing>
            </w:r>
          </w:p>
          <w:p w14:paraId="5F2B8EB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w:t>
            </w:r>
            <w:r>
              <w:rPr>
                <w:rFonts w:ascii="宋体" w:hAnsi="宋体" w:hint="eastAsia"/>
                <w:sz w:val="18"/>
                <w:szCs w:val="18"/>
              </w:rPr>
              <w:t>.0.</w:t>
            </w:r>
            <w:r>
              <w:rPr>
                <w:rFonts w:ascii="宋体" w:hAnsi="宋体"/>
                <w:sz w:val="18"/>
                <w:szCs w:val="18"/>
              </w:rPr>
              <w:t>8</w:t>
            </w:r>
          </w:p>
        </w:tc>
      </w:tr>
      <w:tr w:rsidR="004837C2" w14:paraId="1A18620D" w14:textId="77777777">
        <w:trPr>
          <w:jc w:val="center"/>
        </w:trPr>
        <w:tc>
          <w:tcPr>
            <w:tcW w:w="1583" w:type="dxa"/>
            <w:shd w:val="clear" w:color="auto" w:fill="F8F8F8"/>
            <w:vAlign w:val="center"/>
          </w:tcPr>
          <w:p w14:paraId="43192AA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378590FF" w14:textId="77777777" w:rsidR="004837C2" w:rsidRDefault="004837C2">
            <w:pPr>
              <w:rPr>
                <w:rFonts w:ascii="Book Antiqua" w:hAnsi="Book Antiqua"/>
                <w:sz w:val="18"/>
                <w:szCs w:val="18"/>
              </w:rPr>
            </w:pPr>
          </w:p>
        </w:tc>
      </w:tr>
      <w:tr w:rsidR="004837C2" w14:paraId="76AD5766" w14:textId="77777777">
        <w:trPr>
          <w:jc w:val="center"/>
        </w:trPr>
        <w:tc>
          <w:tcPr>
            <w:tcW w:w="1583" w:type="dxa"/>
            <w:shd w:val="clear" w:color="auto" w:fill="F8F8F8"/>
            <w:vAlign w:val="center"/>
          </w:tcPr>
          <w:p w14:paraId="34765747"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3AFF0E5E" w14:textId="77777777" w:rsidR="004837C2" w:rsidRDefault="005F3D5F">
            <w:pPr>
              <w:rPr>
                <w:rFonts w:ascii="Book Antiqua" w:hAnsi="Book Antiqua"/>
                <w:sz w:val="18"/>
                <w:szCs w:val="18"/>
              </w:rPr>
            </w:pPr>
            <w:r>
              <w:rPr>
                <w:rFonts w:ascii="Book Antiqua" w:hAnsi="Book Antiqua" w:hint="eastAsia"/>
                <w:sz w:val="18"/>
                <w:szCs w:val="18"/>
              </w:rPr>
              <w:t>采购计划编号（</w:t>
            </w:r>
            <w:r>
              <w:rPr>
                <w:rFonts w:ascii="Book Antiqua" w:hAnsi="Book Antiqua"/>
                <w:sz w:val="18"/>
                <w:szCs w:val="18"/>
              </w:rPr>
              <w:t>精确查询）、</w:t>
            </w:r>
          </w:p>
          <w:p w14:paraId="65D7023D" w14:textId="77777777" w:rsidR="004837C2" w:rsidRDefault="005F3D5F">
            <w:pPr>
              <w:rPr>
                <w:rFonts w:ascii="Book Antiqua" w:hAnsi="Book Antiqua"/>
                <w:sz w:val="18"/>
                <w:szCs w:val="18"/>
              </w:rPr>
            </w:pPr>
            <w:r>
              <w:rPr>
                <w:rFonts w:ascii="Book Antiqua" w:hAnsi="Book Antiqua" w:hint="eastAsia"/>
                <w:sz w:val="18"/>
                <w:szCs w:val="18"/>
              </w:rPr>
              <w:t>供应商（下拉框</w:t>
            </w:r>
            <w:r>
              <w:rPr>
                <w:rFonts w:ascii="Book Antiqua" w:hAnsi="Book Antiqua"/>
                <w:sz w:val="18"/>
                <w:szCs w:val="18"/>
              </w:rPr>
              <w:t>）、</w:t>
            </w:r>
          </w:p>
          <w:p w14:paraId="047DD30D" w14:textId="77777777" w:rsidR="004837C2" w:rsidRDefault="005F3D5F">
            <w:pPr>
              <w:rPr>
                <w:rFonts w:ascii="Book Antiqua" w:hAnsi="Book Antiqua"/>
                <w:sz w:val="18"/>
                <w:szCs w:val="18"/>
              </w:rPr>
            </w:pPr>
            <w:r>
              <w:rPr>
                <w:rFonts w:ascii="Book Antiqua" w:hAnsi="Book Antiqua" w:hint="eastAsia"/>
                <w:sz w:val="18"/>
                <w:szCs w:val="18"/>
              </w:rPr>
              <w:t>目的仓库（下拉框</w:t>
            </w:r>
            <w:r>
              <w:rPr>
                <w:rFonts w:ascii="Book Antiqua" w:hAnsi="Book Antiqua"/>
                <w:sz w:val="18"/>
                <w:szCs w:val="18"/>
              </w:rPr>
              <w:t>）</w:t>
            </w:r>
            <w:r>
              <w:rPr>
                <w:rFonts w:ascii="Book Antiqua" w:hAnsi="Book Antiqua" w:hint="eastAsia"/>
                <w:sz w:val="18"/>
                <w:szCs w:val="18"/>
              </w:rPr>
              <w:t>、</w:t>
            </w:r>
          </w:p>
          <w:p w14:paraId="6A165AFC" w14:textId="77777777" w:rsidR="004837C2" w:rsidRDefault="005F3D5F">
            <w:pPr>
              <w:rPr>
                <w:rFonts w:ascii="Book Antiqua" w:hAnsi="Book Antiqua"/>
                <w:sz w:val="18"/>
                <w:szCs w:val="18"/>
              </w:rPr>
            </w:pPr>
            <w:r>
              <w:rPr>
                <w:rFonts w:ascii="Book Antiqua" w:hAnsi="Book Antiqua" w:hint="eastAsia"/>
                <w:sz w:val="18"/>
                <w:szCs w:val="18"/>
              </w:rPr>
              <w:t>采购计划</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草稿</w:t>
            </w:r>
            <w:r>
              <w:rPr>
                <w:rFonts w:ascii="Book Antiqua" w:hAnsi="Book Antiqua"/>
                <w:sz w:val="18"/>
                <w:szCs w:val="18"/>
              </w:rPr>
              <w:t>、</w:t>
            </w:r>
            <w:r>
              <w:rPr>
                <w:rFonts w:ascii="Book Antiqua" w:hAnsi="Book Antiqua" w:hint="eastAsia"/>
                <w:sz w:val="18"/>
                <w:szCs w:val="18"/>
              </w:rPr>
              <w:t>审核、转采购</w:t>
            </w:r>
            <w:r>
              <w:rPr>
                <w:rFonts w:ascii="Book Antiqua" w:hAnsi="Book Antiqua"/>
                <w:sz w:val="18"/>
                <w:szCs w:val="18"/>
              </w:rPr>
              <w:t>）</w:t>
            </w:r>
          </w:p>
        </w:tc>
      </w:tr>
      <w:tr w:rsidR="004837C2" w14:paraId="0116862E" w14:textId="77777777">
        <w:trPr>
          <w:jc w:val="center"/>
        </w:trPr>
        <w:tc>
          <w:tcPr>
            <w:tcW w:w="1583" w:type="dxa"/>
            <w:shd w:val="clear" w:color="auto" w:fill="F8F8F8"/>
            <w:vAlign w:val="center"/>
          </w:tcPr>
          <w:p w14:paraId="72FEECCC"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38CF3AFB" w14:textId="77777777" w:rsidR="004837C2" w:rsidRDefault="005F3D5F">
            <w:pPr>
              <w:rPr>
                <w:rFonts w:ascii="Book Antiqua" w:hAnsi="Book Antiqua"/>
                <w:sz w:val="18"/>
                <w:szCs w:val="18"/>
              </w:rPr>
            </w:pPr>
            <w:r>
              <w:rPr>
                <w:rFonts w:ascii="Book Antiqua" w:hAnsi="Book Antiqua" w:hint="eastAsia"/>
                <w:sz w:val="18"/>
                <w:szCs w:val="18"/>
              </w:rPr>
              <w:t>采购计划编号</w:t>
            </w:r>
            <w:r>
              <w:rPr>
                <w:rFonts w:ascii="Book Antiqua" w:hAnsi="Book Antiqua"/>
                <w:sz w:val="18"/>
                <w:szCs w:val="18"/>
              </w:rPr>
              <w:t>、</w:t>
            </w:r>
            <w:r>
              <w:rPr>
                <w:rFonts w:ascii="Book Antiqua" w:hAnsi="Book Antiqua" w:hint="eastAsia"/>
                <w:sz w:val="18"/>
                <w:szCs w:val="18"/>
              </w:rPr>
              <w:t>目的仓库</w:t>
            </w:r>
            <w:r>
              <w:rPr>
                <w:rFonts w:ascii="Book Antiqua" w:hAnsi="Book Antiqua"/>
                <w:sz w:val="18"/>
                <w:szCs w:val="18"/>
              </w:rPr>
              <w:t>、</w:t>
            </w:r>
            <w:r>
              <w:rPr>
                <w:rFonts w:ascii="Book Antiqua" w:hAnsi="Book Antiqua" w:hint="eastAsia"/>
                <w:sz w:val="18"/>
                <w:szCs w:val="18"/>
              </w:rPr>
              <w:t>商品总数量</w:t>
            </w:r>
            <w:r>
              <w:rPr>
                <w:rFonts w:ascii="Book Antiqua" w:hAnsi="Book Antiqua"/>
                <w:sz w:val="18"/>
                <w:szCs w:val="18"/>
              </w:rPr>
              <w:t>、</w:t>
            </w:r>
            <w:r>
              <w:rPr>
                <w:rFonts w:ascii="Book Antiqua" w:hAnsi="Book Antiqua" w:hint="eastAsia"/>
                <w:sz w:val="18"/>
                <w:szCs w:val="18"/>
              </w:rPr>
              <w:t>商品总金额（</w:t>
            </w:r>
            <w:r>
              <w:rPr>
                <w:rFonts w:ascii="Book Antiqua" w:hAnsi="Book Antiqua" w:hint="eastAsia"/>
                <w:sz w:val="18"/>
                <w:szCs w:val="18"/>
              </w:rPr>
              <w:t>R</w:t>
            </w:r>
            <w:r>
              <w:rPr>
                <w:rFonts w:ascii="Book Antiqua" w:hAnsi="Book Antiqua"/>
                <w:sz w:val="18"/>
                <w:szCs w:val="18"/>
              </w:rPr>
              <w:t>MB</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创建人</w:t>
            </w:r>
            <w:r>
              <w:rPr>
                <w:rFonts w:ascii="Book Antiqua" w:hAnsi="Book Antiqua"/>
                <w:sz w:val="18"/>
                <w:szCs w:val="18"/>
              </w:rPr>
              <w:t>、</w:t>
            </w:r>
            <w:r>
              <w:rPr>
                <w:rFonts w:ascii="Book Antiqua" w:hAnsi="Book Antiqua" w:hint="eastAsia"/>
                <w:sz w:val="18"/>
                <w:szCs w:val="18"/>
              </w:rPr>
              <w:t>创建时间</w:t>
            </w:r>
            <w:r>
              <w:rPr>
                <w:rFonts w:ascii="Book Antiqua" w:hAnsi="Book Antiqua"/>
                <w:sz w:val="18"/>
                <w:szCs w:val="18"/>
              </w:rPr>
              <w:t>、</w:t>
            </w:r>
            <w:r>
              <w:rPr>
                <w:rFonts w:ascii="Book Antiqua" w:hAnsi="Book Antiqua" w:hint="eastAsia"/>
                <w:sz w:val="18"/>
                <w:szCs w:val="18"/>
              </w:rPr>
              <w:t>采购备注、采购计划状态、采购单号、操作</w:t>
            </w:r>
          </w:p>
        </w:tc>
      </w:tr>
      <w:tr w:rsidR="004837C2" w14:paraId="4B82AA0B" w14:textId="77777777">
        <w:trPr>
          <w:trHeight w:val="3103"/>
          <w:jc w:val="center"/>
        </w:trPr>
        <w:tc>
          <w:tcPr>
            <w:tcW w:w="1583" w:type="dxa"/>
            <w:shd w:val="clear" w:color="auto" w:fill="F8F8F8"/>
            <w:vAlign w:val="center"/>
          </w:tcPr>
          <w:p w14:paraId="582641C4"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4EB5D8BD" w14:textId="77777777" w:rsidR="004837C2" w:rsidRDefault="005F3D5F">
            <w:pPr>
              <w:rPr>
                <w:rFonts w:ascii="Book Antiqua" w:hAnsi="Book Antiqua"/>
                <w:b/>
                <w:sz w:val="18"/>
                <w:szCs w:val="18"/>
              </w:rPr>
            </w:pPr>
            <w:r>
              <w:rPr>
                <w:rFonts w:ascii="Book Antiqua" w:hAnsi="Book Antiqua" w:hint="eastAsia"/>
                <w:b/>
                <w:sz w:val="18"/>
                <w:szCs w:val="18"/>
              </w:rPr>
              <w:t>描述</w:t>
            </w:r>
          </w:p>
          <w:p w14:paraId="3148BC7A" w14:textId="77777777" w:rsidR="004837C2" w:rsidRDefault="005F3D5F">
            <w:pPr>
              <w:pStyle w:val="afb"/>
              <w:numPr>
                <w:ilvl w:val="0"/>
                <w:numId w:val="8"/>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采购计划管理，支持查询、添加采购计划、编辑采购计划、审核采购计划、删除采购计划、添加采购单功能</w:t>
            </w:r>
            <w:r>
              <w:rPr>
                <w:rFonts w:ascii="Book Antiqua" w:hAnsi="Book Antiqua"/>
                <w:color w:val="000000" w:themeColor="text1"/>
                <w:sz w:val="18"/>
                <w:szCs w:val="18"/>
              </w:rPr>
              <w:t>。</w:t>
            </w:r>
          </w:p>
          <w:p w14:paraId="4E736AC9" w14:textId="77777777" w:rsidR="004837C2" w:rsidRDefault="005F3D5F">
            <w:pPr>
              <w:rPr>
                <w:rFonts w:ascii="Book Antiqua" w:hAnsi="Book Antiqua"/>
                <w:b/>
                <w:sz w:val="18"/>
                <w:szCs w:val="18"/>
              </w:rPr>
            </w:pPr>
            <w:r>
              <w:rPr>
                <w:rFonts w:ascii="Book Antiqua" w:hAnsi="Book Antiqua" w:hint="eastAsia"/>
                <w:b/>
                <w:sz w:val="18"/>
                <w:szCs w:val="18"/>
              </w:rPr>
              <w:t>过程</w:t>
            </w:r>
          </w:p>
          <w:p w14:paraId="3CD49263"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添加采购计划，</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添加采购计划</w:t>
            </w:r>
            <w:r>
              <w:rPr>
                <w:rFonts w:ascii="Book Antiqua" w:hAnsi="Book Antiqua" w:hint="eastAsia"/>
                <w:color w:val="000000" w:themeColor="text1"/>
                <w:sz w:val="18"/>
                <w:szCs w:val="18"/>
              </w:rPr>
              <w:t>按钮弹出页面窗口“添加采购计划”（如图</w:t>
            </w:r>
            <w:r>
              <w:rPr>
                <w:rFonts w:ascii="Book Antiqua" w:hAnsi="Book Antiqua"/>
                <w:color w:val="000000" w:themeColor="text1"/>
                <w:sz w:val="18"/>
                <w:szCs w:val="18"/>
              </w:rPr>
              <w:t>4.0.2</w:t>
            </w:r>
            <w:r>
              <w:rPr>
                <w:rFonts w:ascii="Book Antiqua" w:hAnsi="Book Antiqua" w:hint="eastAsia"/>
                <w:color w:val="000000" w:themeColor="text1"/>
                <w:sz w:val="18"/>
                <w:szCs w:val="18"/>
              </w:rPr>
              <w:t>），填写目的仓库与采购备注信息，添加产品纪录。</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sz w:val="18"/>
                <w:szCs w:val="18"/>
              </w:rPr>
              <w:t>保存采购计划信息，状态为草稿；</w:t>
            </w:r>
            <w:r>
              <w:rPr>
                <w:rFonts w:ascii="幼圆" w:eastAsia="幼圆" w:hAnsi="幼圆" w:cs="幼圆" w:hint="eastAsia"/>
                <w:sz w:val="18"/>
                <w:szCs w:val="18"/>
                <w:bdr w:val="single" w:sz="4" w:space="0" w:color="auto"/>
                <w:shd w:val="clear" w:color="auto" w:fill="BEBEBE"/>
              </w:rPr>
              <w:t>审核</w:t>
            </w:r>
            <w:r>
              <w:rPr>
                <w:rFonts w:ascii="Book Antiqua" w:hAnsi="Book Antiqua" w:hint="eastAsia"/>
                <w:sz w:val="18"/>
                <w:szCs w:val="18"/>
              </w:rPr>
              <w:t>提交采购计划信息，状态变为审核；</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返回采购计划列表页面。</w:t>
            </w:r>
          </w:p>
          <w:p w14:paraId="4200B2FC"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编辑采购计划，</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4.0.4</w:t>
            </w:r>
            <w:r>
              <w:rPr>
                <w:rFonts w:ascii="Book Antiqua" w:hAnsi="Book Antiqua" w:hint="eastAsia"/>
                <w:color w:val="000000" w:themeColor="text1"/>
                <w:sz w:val="18"/>
                <w:szCs w:val="18"/>
              </w:rPr>
              <w:t>），支持维护目的仓库、采购备注信息、产品纪录。</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sz w:val="18"/>
                <w:szCs w:val="18"/>
              </w:rPr>
              <w:t>保存采购计划信息，状态为草稿；</w:t>
            </w:r>
            <w:r>
              <w:rPr>
                <w:rFonts w:ascii="幼圆" w:eastAsia="幼圆" w:hAnsi="幼圆" w:cs="幼圆" w:hint="eastAsia"/>
                <w:sz w:val="18"/>
                <w:szCs w:val="18"/>
                <w:bdr w:val="single" w:sz="4" w:space="0" w:color="auto"/>
                <w:shd w:val="clear" w:color="auto" w:fill="BEBEBE"/>
              </w:rPr>
              <w:t>审核</w:t>
            </w:r>
            <w:r>
              <w:rPr>
                <w:rFonts w:ascii="Book Antiqua" w:hAnsi="Book Antiqua" w:hint="eastAsia"/>
                <w:sz w:val="18"/>
                <w:szCs w:val="18"/>
              </w:rPr>
              <w:t>提交采购计划信息，状态变为审核；</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返回采购计划列表页面；</w:t>
            </w:r>
            <w:r>
              <w:rPr>
                <w:rFonts w:ascii="幼圆" w:eastAsia="幼圆" w:hAnsi="幼圆" w:cs="幼圆" w:hint="eastAsia"/>
                <w:sz w:val="18"/>
                <w:szCs w:val="18"/>
                <w:bdr w:val="single" w:sz="4" w:space="0" w:color="auto"/>
                <w:shd w:val="clear" w:color="auto" w:fill="BEBEBE"/>
              </w:rPr>
              <w:t>删除</w:t>
            </w:r>
            <w:r>
              <w:rPr>
                <w:rFonts w:ascii="Book Antiqua" w:hAnsi="Book Antiqua" w:hint="eastAsia"/>
                <w:sz w:val="18"/>
                <w:szCs w:val="18"/>
              </w:rPr>
              <w:t>则删除此笔采购计划纪录信息。</w:t>
            </w:r>
          </w:p>
          <w:p w14:paraId="2FDF5147"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审核采购计划，</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color w:val="000000" w:themeColor="text1"/>
                <w:sz w:val="18"/>
                <w:szCs w:val="18"/>
              </w:rPr>
              <w:t>或采购计划详情页面中的</w:t>
            </w:r>
            <w:r>
              <w:rPr>
                <w:rFonts w:ascii="幼圆" w:eastAsia="幼圆" w:hAnsi="幼圆" w:cs="幼圆" w:hint="eastAsia"/>
                <w:sz w:val="18"/>
                <w:szCs w:val="18"/>
                <w:bdr w:val="single" w:sz="4" w:space="0" w:color="auto"/>
                <w:shd w:val="clear" w:color="auto" w:fill="BEBEBE"/>
              </w:rPr>
              <w:t>审核</w:t>
            </w:r>
            <w:r>
              <w:rPr>
                <w:rFonts w:ascii="Book Antiqua" w:hAnsi="Book Antiqua" w:hint="eastAsia"/>
                <w:color w:val="000000" w:themeColor="text1"/>
                <w:sz w:val="18"/>
                <w:szCs w:val="18"/>
              </w:rPr>
              <w:t>按钮弹出页面窗口（如图</w:t>
            </w:r>
            <w:r>
              <w:rPr>
                <w:rFonts w:ascii="Book Antiqua" w:hAnsi="Book Antiqua"/>
                <w:color w:val="000000" w:themeColor="text1"/>
                <w:sz w:val="18"/>
                <w:szCs w:val="18"/>
              </w:rPr>
              <w:t>4.0.6</w:t>
            </w:r>
            <w:r>
              <w:rPr>
                <w:rFonts w:ascii="Book Antiqua" w:hAnsi="Book Antiqua" w:hint="eastAsia"/>
                <w:color w:val="000000" w:themeColor="text1"/>
                <w:sz w:val="18"/>
                <w:szCs w:val="18"/>
              </w:rPr>
              <w:t>），“</w:t>
            </w:r>
            <w:r>
              <w:rPr>
                <w:rFonts w:ascii="Book Antiqua" w:hAnsi="Book Antiqua"/>
                <w:color w:val="000000" w:themeColor="text1"/>
                <w:sz w:val="18"/>
                <w:szCs w:val="18"/>
              </w:rPr>
              <w:t>是否确认审核采购计划：</w:t>
            </w:r>
            <w:r>
              <w:rPr>
                <w:rFonts w:ascii="Book Antiqua" w:hAnsi="Book Antiqua"/>
                <w:color w:val="000000" w:themeColor="text1"/>
                <w:sz w:val="18"/>
                <w:szCs w:val="18"/>
              </w:rPr>
              <w:t>C201901210001</w:t>
            </w:r>
            <w:r>
              <w:rPr>
                <w:rFonts w:ascii="Book Antiqua" w:hAnsi="Book Antiqua" w:hint="eastAsia"/>
                <w:color w:val="000000" w:themeColor="text1"/>
                <w:sz w:val="18"/>
                <w:szCs w:val="18"/>
              </w:rPr>
              <w:t>”。</w:t>
            </w:r>
          </w:p>
          <w:p w14:paraId="253DE191"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查看采购计划，</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4.0.3</w:t>
            </w:r>
            <w:r>
              <w:rPr>
                <w:rFonts w:ascii="Book Antiqua" w:hAnsi="Book Antiqua" w:hint="eastAsia"/>
                <w:color w:val="000000" w:themeColor="text1"/>
                <w:sz w:val="18"/>
                <w:szCs w:val="18"/>
              </w:rPr>
              <w:t>），展示采购计划信息。</w:t>
            </w:r>
          </w:p>
          <w:p w14:paraId="52034A2C"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删除采购采购，</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或采购计划（草稿状态）详情页面中的</w:t>
            </w:r>
            <w:r>
              <w:rPr>
                <w:rFonts w:ascii="幼圆" w:eastAsia="幼圆" w:hAnsi="幼圆" w:cs="幼圆" w:hint="eastAsia"/>
                <w:sz w:val="18"/>
                <w:szCs w:val="18"/>
                <w:bdr w:val="single" w:sz="4" w:space="0" w:color="auto"/>
                <w:shd w:val="clear" w:color="auto" w:fill="BEBEBE"/>
              </w:rPr>
              <w:t>删除</w:t>
            </w:r>
            <w:r>
              <w:rPr>
                <w:rFonts w:ascii="Book Antiqua" w:hAnsi="Book Antiqua" w:hint="eastAsia"/>
                <w:color w:val="000000" w:themeColor="text1"/>
                <w:sz w:val="18"/>
                <w:szCs w:val="18"/>
              </w:rPr>
              <w:t>按钮弹出页面窗口（如图</w:t>
            </w:r>
            <w:r>
              <w:rPr>
                <w:rFonts w:ascii="Book Antiqua" w:hAnsi="Book Antiqua"/>
                <w:color w:val="000000" w:themeColor="text1"/>
                <w:sz w:val="18"/>
                <w:szCs w:val="18"/>
              </w:rPr>
              <w:t>4.0.7</w:t>
            </w:r>
            <w:r>
              <w:rPr>
                <w:rFonts w:ascii="Book Antiqua" w:hAnsi="Book Antiqua" w:hint="eastAsia"/>
                <w:color w:val="000000" w:themeColor="text1"/>
                <w:sz w:val="18"/>
                <w:szCs w:val="18"/>
              </w:rPr>
              <w:t>），“</w:t>
            </w:r>
            <w:r>
              <w:rPr>
                <w:rFonts w:ascii="Book Antiqua" w:hAnsi="Book Antiqua"/>
                <w:color w:val="000000" w:themeColor="text1"/>
                <w:sz w:val="18"/>
                <w:szCs w:val="18"/>
              </w:rPr>
              <w:t>是否确认</w:t>
            </w:r>
            <w:r>
              <w:rPr>
                <w:rFonts w:ascii="Book Antiqua" w:hAnsi="Book Antiqua" w:hint="eastAsia"/>
                <w:color w:val="000000" w:themeColor="text1"/>
                <w:sz w:val="18"/>
                <w:szCs w:val="18"/>
              </w:rPr>
              <w:t>删除</w:t>
            </w:r>
            <w:r>
              <w:rPr>
                <w:rFonts w:ascii="Book Antiqua" w:hAnsi="Book Antiqua"/>
                <w:color w:val="000000" w:themeColor="text1"/>
                <w:sz w:val="18"/>
                <w:szCs w:val="18"/>
              </w:rPr>
              <w:t>采购计划：</w:t>
            </w:r>
            <w:r>
              <w:rPr>
                <w:rFonts w:ascii="Book Antiqua" w:hAnsi="Book Antiqua"/>
                <w:color w:val="000000" w:themeColor="text1"/>
                <w:sz w:val="18"/>
                <w:szCs w:val="18"/>
              </w:rPr>
              <w:t>C201901210001</w:t>
            </w:r>
            <w:r>
              <w:rPr>
                <w:rFonts w:ascii="Book Antiqua" w:hAnsi="Book Antiqua" w:hint="eastAsia"/>
                <w:color w:val="000000" w:themeColor="text1"/>
                <w:sz w:val="18"/>
                <w:szCs w:val="18"/>
              </w:rPr>
              <w:t>”。</w:t>
            </w:r>
          </w:p>
          <w:p w14:paraId="6341534C"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sz w:val="18"/>
                <w:szCs w:val="18"/>
              </w:rPr>
              <w:t>添加采购单，可在采购计划列表中，批量勾选审核状态的采购计划，</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添加采购单</w:t>
            </w:r>
            <w:r>
              <w:rPr>
                <w:rFonts w:ascii="Book Antiqua" w:hAnsi="Book Antiqua" w:hint="eastAsia"/>
                <w:color w:val="000000" w:themeColor="text1"/>
                <w:sz w:val="18"/>
                <w:szCs w:val="18"/>
              </w:rPr>
              <w:t>按钮弹出页面窗口“添加采购单”（如图</w:t>
            </w:r>
            <w:r>
              <w:rPr>
                <w:rFonts w:ascii="Book Antiqua" w:hAnsi="Book Antiqua"/>
                <w:color w:val="000000" w:themeColor="text1"/>
                <w:sz w:val="18"/>
                <w:szCs w:val="18"/>
              </w:rPr>
              <w:t>4.0.5</w:t>
            </w:r>
            <w:r>
              <w:rPr>
                <w:rFonts w:ascii="Book Antiqua" w:hAnsi="Book Antiqua" w:hint="eastAsia"/>
                <w:color w:val="000000" w:themeColor="text1"/>
                <w:sz w:val="18"/>
                <w:szCs w:val="18"/>
              </w:rPr>
              <w:t>），选择目的仓库及仓库支持的物流方式，完善物流及装箱相关信息。</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sz w:val="18"/>
                <w:szCs w:val="18"/>
              </w:rPr>
              <w:t>提交采购单信息，在“采购单”中生成对应草稿状态纪录；</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返回采购计划列表页面。</w:t>
            </w:r>
          </w:p>
          <w:p w14:paraId="5C25783A"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未勾选明细，点击添加采购单按钮，提示：请选择需要编辑的记录！</w:t>
            </w:r>
          </w:p>
          <w:p w14:paraId="24823F4F"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33C3854E"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color w:val="000000" w:themeColor="text1"/>
                <w:sz w:val="18"/>
                <w:szCs w:val="18"/>
              </w:rPr>
              <w:t>添加采购计划（如图</w:t>
            </w:r>
            <w:r>
              <w:rPr>
                <w:rFonts w:ascii="Book Antiqua" w:hAnsi="Book Antiqua" w:hint="eastAsia"/>
                <w:color w:val="000000" w:themeColor="text1"/>
                <w:sz w:val="18"/>
                <w:szCs w:val="18"/>
              </w:rPr>
              <w:t>4</w:t>
            </w:r>
            <w:r>
              <w:rPr>
                <w:rFonts w:ascii="Book Antiqua" w:hAnsi="Book Antiqua"/>
                <w:color w:val="000000" w:themeColor="text1"/>
                <w:sz w:val="18"/>
                <w:szCs w:val="18"/>
              </w:rPr>
              <w:t>.0.8</w:t>
            </w:r>
            <w:r>
              <w:rPr>
                <w:rFonts w:ascii="Book Antiqua" w:hAnsi="Book Antiqua" w:hint="eastAsia"/>
                <w:color w:val="000000" w:themeColor="text1"/>
                <w:sz w:val="18"/>
                <w:szCs w:val="18"/>
              </w:rPr>
              <w:t>），</w:t>
            </w:r>
          </w:p>
          <w:p w14:paraId="6EDDBF60"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添加S</w:t>
            </w:r>
            <w:r>
              <w:rPr>
                <w:rFonts w:ascii="幼圆" w:eastAsia="幼圆" w:hAnsi="幼圆" w:cs="幼圆"/>
                <w:sz w:val="18"/>
                <w:szCs w:val="18"/>
                <w:bdr w:val="single" w:sz="4" w:space="0" w:color="auto"/>
                <w:shd w:val="clear" w:color="auto" w:fill="BEBEBE"/>
              </w:rPr>
              <w:t>KU</w:t>
            </w:r>
            <w:r>
              <w:rPr>
                <w:rFonts w:ascii="Book Antiqua" w:hAnsi="Book Antiqua" w:hint="eastAsia"/>
                <w:sz w:val="18"/>
                <w:szCs w:val="18"/>
              </w:rPr>
              <w:t>时，</w:t>
            </w:r>
            <w:r>
              <w:rPr>
                <w:rFonts w:ascii="Book Antiqua" w:hAnsi="Book Antiqua"/>
                <w:color w:val="000000" w:themeColor="text1"/>
                <w:sz w:val="18"/>
                <w:szCs w:val="18"/>
              </w:rPr>
              <w:t>验证</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是否在系统中存在并且是审核状态，</w:t>
            </w:r>
            <w:r>
              <w:rPr>
                <w:rFonts w:ascii="Book Antiqua" w:hAnsi="Book Antiqua" w:hint="eastAsia"/>
                <w:sz w:val="18"/>
                <w:szCs w:val="18"/>
              </w:rPr>
              <w:t>否则进行</w:t>
            </w:r>
            <w:r>
              <w:rPr>
                <w:rFonts w:ascii="Book Antiqua" w:hAnsi="Book Antiqua"/>
                <w:color w:val="000000" w:themeColor="text1"/>
                <w:sz w:val="18"/>
                <w:szCs w:val="18"/>
              </w:rPr>
              <w:t>提示：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不存在，请确认”</w:t>
            </w:r>
            <w:r>
              <w:rPr>
                <w:rFonts w:ascii="Book Antiqua" w:hAnsi="Book Antiqua" w:hint="eastAsia"/>
                <w:color w:val="000000" w:themeColor="text1"/>
                <w:sz w:val="18"/>
                <w:szCs w:val="18"/>
              </w:rPr>
              <w:t xml:space="preserve"> /</w:t>
            </w:r>
            <w:r>
              <w:rPr>
                <w:rFonts w:ascii="Book Antiqua" w:hAnsi="Book Antiqua"/>
                <w:color w:val="000000" w:themeColor="text1"/>
                <w:sz w:val="18"/>
                <w:szCs w:val="18"/>
              </w:rPr>
              <w:t xml:space="preserve"> </w:t>
            </w:r>
            <w:r>
              <w:rPr>
                <w:rFonts w:ascii="Book Antiqua" w:hAnsi="Book Antiqua" w:hint="eastAsia"/>
                <w:color w:val="000000" w:themeColor="text1"/>
                <w:sz w:val="18"/>
                <w:szCs w:val="18"/>
              </w:rPr>
              <w:t>“</w:t>
            </w:r>
            <w:r>
              <w:rPr>
                <w:rFonts w:ascii="Book Antiqua" w:hAnsi="Book Antiqua"/>
                <w:color w:val="000000" w:themeColor="text1"/>
                <w:sz w:val="18"/>
                <w:szCs w:val="18"/>
              </w:rPr>
              <w:t>SKU</w:t>
            </w:r>
            <w:r>
              <w:rPr>
                <w:rFonts w:ascii="Book Antiqua" w:hAnsi="Book Antiqua" w:hint="eastAsia"/>
                <w:color w:val="000000" w:themeColor="text1"/>
                <w:sz w:val="18"/>
                <w:szCs w:val="18"/>
              </w:rPr>
              <w:t>不是已审核状态，请确认”</w:t>
            </w:r>
            <w:r>
              <w:rPr>
                <w:rFonts w:ascii="Book Antiqua" w:hAnsi="Book Antiqua"/>
                <w:color w:val="000000" w:themeColor="text1"/>
                <w:sz w:val="18"/>
                <w:szCs w:val="18"/>
              </w:rPr>
              <w:t>。</w:t>
            </w:r>
          </w:p>
          <w:p w14:paraId="4C03AF00"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输入框做下拉框联想效果。</w:t>
            </w:r>
          </w:p>
          <w:p w14:paraId="445D66D8"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添加</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后，自动带出“本地产品”中维护的</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首选供应商</w:t>
            </w:r>
            <w:r>
              <w:rPr>
                <w:rFonts w:ascii="Book Antiqua" w:hAnsi="Book Antiqua"/>
                <w:color w:val="000000" w:themeColor="text1"/>
                <w:sz w:val="18"/>
                <w:szCs w:val="18"/>
              </w:rPr>
              <w:t>]</w:t>
            </w:r>
            <w:r>
              <w:rPr>
                <w:rFonts w:ascii="Book Antiqua" w:hAnsi="Book Antiqua" w:hint="eastAsia"/>
                <w:color w:val="000000" w:themeColor="text1"/>
                <w:sz w:val="18"/>
                <w:szCs w:val="18"/>
              </w:rPr>
              <w:t>与</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采购价</w:t>
            </w:r>
            <w:r>
              <w:rPr>
                <w:rFonts w:ascii="Book Antiqua" w:hAnsi="Book Antiqua" w:hint="eastAsia"/>
                <w:color w:val="000000" w:themeColor="text1"/>
                <w:sz w:val="18"/>
                <w:szCs w:val="18"/>
              </w:rPr>
              <w:t>1</w:t>
            </w:r>
            <w:r>
              <w:rPr>
                <w:rFonts w:ascii="Book Antiqua" w:hAnsi="Book Antiqua"/>
                <w:color w:val="000000" w:themeColor="text1"/>
                <w:sz w:val="18"/>
                <w:szCs w:val="18"/>
              </w:rPr>
              <w:t>]</w:t>
            </w:r>
            <w:r>
              <w:rPr>
                <w:rFonts w:ascii="Book Antiqua" w:hAnsi="Book Antiqua" w:hint="eastAsia"/>
                <w:color w:val="000000" w:themeColor="text1"/>
                <w:sz w:val="18"/>
                <w:szCs w:val="18"/>
              </w:rPr>
              <w:t>，支持修改。</w:t>
            </w:r>
          </w:p>
          <w:p w14:paraId="4E3F501F"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color w:val="000000" w:themeColor="text1"/>
                <w:sz w:val="18"/>
                <w:szCs w:val="18"/>
              </w:rPr>
              <w:t>添加采购单，支持勾选即时选择不同</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目的仓库</w:t>
            </w:r>
            <w:r>
              <w:rPr>
                <w:rFonts w:ascii="Book Antiqua" w:hAnsi="Book Antiqua"/>
                <w:color w:val="000000" w:themeColor="text1"/>
                <w:sz w:val="18"/>
                <w:szCs w:val="18"/>
              </w:rPr>
              <w:t>]</w:t>
            </w:r>
            <w:r>
              <w:rPr>
                <w:rFonts w:ascii="Book Antiqua" w:hAnsi="Book Antiqua" w:hint="eastAsia"/>
                <w:color w:val="000000" w:themeColor="text1"/>
                <w:sz w:val="18"/>
                <w:szCs w:val="18"/>
              </w:rPr>
              <w:t>的多个采购计划进行添加采购单，并将其绑定的多笔采购计划的状态变更为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转采购</w:t>
            </w:r>
            <w:r>
              <w:rPr>
                <w:rFonts w:ascii="Book Antiqua" w:hAnsi="Book Antiqua"/>
                <w:color w:val="000000" w:themeColor="text1"/>
                <w:sz w:val="18"/>
                <w:szCs w:val="18"/>
              </w:rPr>
              <w:t>]</w:t>
            </w:r>
            <w:r>
              <w:rPr>
                <w:rFonts w:ascii="Book Antiqua" w:hAnsi="Book Antiqua" w:hint="eastAsia"/>
                <w:color w:val="000000" w:themeColor="text1"/>
                <w:sz w:val="18"/>
                <w:szCs w:val="18"/>
              </w:rPr>
              <w:t>，返写生成的采购单号到采购计划列表中显示；</w:t>
            </w:r>
          </w:p>
          <w:p w14:paraId="6DF1A56D"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若采购单被作废，则此采购单所包含采购计划状态变为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审核</w:t>
            </w:r>
            <w:r>
              <w:rPr>
                <w:rFonts w:ascii="Book Antiqua" w:hAnsi="Book Antiqua"/>
                <w:color w:val="000000" w:themeColor="text1"/>
                <w:sz w:val="18"/>
                <w:szCs w:val="18"/>
              </w:rPr>
              <w:t>]</w:t>
            </w:r>
            <w:r>
              <w:rPr>
                <w:rFonts w:ascii="Book Antiqua" w:hAnsi="Book Antiqua" w:hint="eastAsia"/>
                <w:color w:val="000000" w:themeColor="text1"/>
                <w:sz w:val="18"/>
                <w:szCs w:val="18"/>
              </w:rPr>
              <w:t>，可又再次进行添加采购单；</w:t>
            </w:r>
          </w:p>
          <w:p w14:paraId="6A644393"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待采购单审核后，会将</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目的仓库</w:t>
            </w:r>
            <w:r>
              <w:rPr>
                <w:rFonts w:ascii="Book Antiqua" w:hAnsi="Book Antiqua"/>
                <w:color w:val="000000" w:themeColor="text1"/>
                <w:sz w:val="18"/>
                <w:szCs w:val="18"/>
              </w:rPr>
              <w:t>]</w:t>
            </w:r>
            <w:r>
              <w:rPr>
                <w:rFonts w:ascii="Book Antiqua" w:hAnsi="Book Antiqua" w:hint="eastAsia"/>
                <w:color w:val="000000" w:themeColor="text1"/>
                <w:sz w:val="18"/>
                <w:szCs w:val="18"/>
              </w:rPr>
              <w:t>统一更新到其所包含的采购计划信息中。</w:t>
            </w:r>
          </w:p>
          <w:p w14:paraId="23815DB5" w14:textId="77777777" w:rsidR="004837C2" w:rsidRDefault="005F3D5F">
            <w:pPr>
              <w:pStyle w:val="afb"/>
              <w:numPr>
                <w:ilvl w:val="0"/>
                <w:numId w:val="8"/>
              </w:numPr>
              <w:rPr>
                <w:rFonts w:ascii="Book Antiqua" w:hAnsi="Book Antiqua"/>
                <w:color w:val="FF0000"/>
                <w:sz w:val="18"/>
                <w:szCs w:val="18"/>
              </w:rPr>
            </w:pPr>
            <w:r>
              <w:rPr>
                <w:rFonts w:ascii="Book Antiqua" w:hAnsi="Book Antiqua" w:hint="eastAsia"/>
                <w:color w:val="000000" w:themeColor="text1"/>
                <w:sz w:val="18"/>
                <w:szCs w:val="18"/>
              </w:rPr>
              <w:t>采购单装箱，默认单笔自定义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按一行进行展示，箱号默认</w:t>
            </w:r>
            <w:r>
              <w:rPr>
                <w:rFonts w:ascii="Book Antiqua" w:hAnsi="Book Antiqua" w:hint="eastAsia"/>
                <w:color w:val="000000" w:themeColor="text1"/>
                <w:sz w:val="18"/>
                <w:szCs w:val="18"/>
              </w:rPr>
              <w:t>1</w:t>
            </w:r>
            <w:r>
              <w:rPr>
                <w:rFonts w:ascii="Book Antiqua" w:hAnsi="Book Antiqua" w:hint="eastAsia"/>
                <w:color w:val="000000" w:themeColor="text1"/>
                <w:sz w:val="18"/>
                <w:szCs w:val="18"/>
              </w:rPr>
              <w:t>；</w:t>
            </w:r>
          </w:p>
          <w:p w14:paraId="34F4B389"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分箱</w:t>
            </w:r>
            <w:r>
              <w:rPr>
                <w:rFonts w:ascii="Book Antiqua" w:hAnsi="Book Antiqua" w:hint="eastAsia"/>
                <w:color w:val="000000" w:themeColor="text1"/>
                <w:sz w:val="18"/>
                <w:szCs w:val="18"/>
              </w:rPr>
              <w:t>，复制多一行自定义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信息，采购数量可编辑，操作列增加</w:t>
            </w:r>
            <w:r>
              <w:rPr>
                <w:rFonts w:ascii="Book Antiqua" w:hAnsi="Book Antiqua" w:hint="eastAsia"/>
                <w:color w:val="00B0F0"/>
                <w:sz w:val="18"/>
                <w:szCs w:val="18"/>
              </w:rPr>
              <w:t>合箱</w:t>
            </w:r>
            <w:r>
              <w:rPr>
                <w:rFonts w:ascii="Book Antiqua" w:hAnsi="Book Antiqua" w:hint="eastAsia"/>
                <w:color w:val="000000" w:themeColor="text1"/>
                <w:sz w:val="18"/>
                <w:szCs w:val="18"/>
              </w:rPr>
              <w:t>；</w:t>
            </w:r>
          </w:p>
          <w:p w14:paraId="2A984CE3"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合箱</w:t>
            </w:r>
            <w:r>
              <w:rPr>
                <w:rFonts w:ascii="Book Antiqua" w:hAnsi="Book Antiqua" w:hint="eastAsia"/>
                <w:color w:val="000000" w:themeColor="text1"/>
                <w:sz w:val="18"/>
                <w:szCs w:val="18"/>
              </w:rPr>
              <w:t>，删除此行自定义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信息，若删除后，此自定义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只有一行记录，则将装箱数量变为不可编辑；</w:t>
            </w:r>
          </w:p>
          <w:p w14:paraId="2FCA6A32"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允许同一自定义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分箱后，填写同一个箱号；</w:t>
            </w:r>
          </w:p>
          <w:p w14:paraId="0358CFD1"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lastRenderedPageBreak/>
              <w:t>存在两笔及以上相同自定义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记录时，才有</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合箱</w:t>
            </w:r>
            <w:r>
              <w:rPr>
                <w:rFonts w:ascii="Book Antiqua" w:hAnsi="Book Antiqua" w:hint="eastAsia"/>
                <w:color w:val="000000" w:themeColor="text1"/>
                <w:sz w:val="18"/>
                <w:szCs w:val="18"/>
              </w:rPr>
              <w:t>；且装箱数量可编辑；</w:t>
            </w:r>
          </w:p>
          <w:p w14:paraId="01293BA1"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采购单保存时，稽核箱号与箱数，箱号不能大于箱数；稽核多箱相同</w:t>
            </w:r>
            <w:r>
              <w:rPr>
                <w:rFonts w:ascii="Book Antiqua" w:hAnsi="Book Antiqua"/>
                <w:color w:val="000000" w:themeColor="text1"/>
                <w:sz w:val="18"/>
                <w:szCs w:val="18"/>
              </w:rPr>
              <w:t>SKU</w:t>
            </w:r>
            <w:r>
              <w:rPr>
                <w:rFonts w:ascii="Book Antiqua" w:hAnsi="Book Antiqua" w:hint="eastAsia"/>
                <w:color w:val="000000" w:themeColor="text1"/>
                <w:sz w:val="18"/>
                <w:szCs w:val="18"/>
              </w:rPr>
              <w:t>的装箱数量汇总，是否等于此笔采购单的自定义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的采购数量。</w:t>
            </w:r>
          </w:p>
          <w:p w14:paraId="25E13388"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提示：“请输入正确的箱号！”、“</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，装箱数量不等于采购数量！”</w:t>
            </w:r>
          </w:p>
        </w:tc>
      </w:tr>
      <w:tr w:rsidR="004837C2" w14:paraId="7B59FBA3" w14:textId="77777777">
        <w:trPr>
          <w:jc w:val="center"/>
        </w:trPr>
        <w:tc>
          <w:tcPr>
            <w:tcW w:w="1583" w:type="dxa"/>
            <w:shd w:val="clear" w:color="auto" w:fill="F8F8F8"/>
            <w:vAlign w:val="center"/>
          </w:tcPr>
          <w:p w14:paraId="6EC251D4"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2FCA34D7" w14:textId="77777777" w:rsidR="004837C2" w:rsidRDefault="004837C2">
            <w:pPr>
              <w:rPr>
                <w:rFonts w:ascii="Book Antiqua" w:hAnsi="Book Antiqua"/>
                <w:b/>
                <w:sz w:val="18"/>
                <w:szCs w:val="18"/>
              </w:rPr>
            </w:pPr>
          </w:p>
        </w:tc>
      </w:tr>
      <w:tr w:rsidR="004837C2" w14:paraId="6134A201" w14:textId="77777777">
        <w:trPr>
          <w:trHeight w:val="561"/>
          <w:jc w:val="center"/>
        </w:trPr>
        <w:tc>
          <w:tcPr>
            <w:tcW w:w="9112" w:type="dxa"/>
            <w:gridSpan w:val="2"/>
            <w:shd w:val="clear" w:color="auto" w:fill="F8F8F8"/>
            <w:vAlign w:val="center"/>
          </w:tcPr>
          <w:p w14:paraId="46178CC2"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775929D0"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07FC1B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1037A87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42473B1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1B2DB5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0595675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4FAAE43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6A025A9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91FF278"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32A61928"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采购计划</w:t>
                  </w:r>
                </w:p>
              </w:tc>
            </w:tr>
            <w:tr w:rsidR="004837C2" w14:paraId="4C18783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9A59E6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采购计划编号 </w:t>
                  </w:r>
                </w:p>
              </w:tc>
              <w:tc>
                <w:tcPr>
                  <w:tcW w:w="1302" w:type="dxa"/>
                  <w:tcBorders>
                    <w:top w:val="single" w:sz="6" w:space="0" w:color="auto"/>
                    <w:left w:val="nil"/>
                    <w:bottom w:val="single" w:sz="6" w:space="0" w:color="auto"/>
                    <w:right w:val="single" w:sz="6" w:space="0" w:color="auto"/>
                  </w:tcBorders>
                  <w:vAlign w:val="center"/>
                </w:tcPr>
                <w:p w14:paraId="71BA30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ED1643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1FF875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2F83F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8AC710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A78E5F8"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系统按规则自动生成：</w:t>
                  </w:r>
                </w:p>
                <w:p w14:paraId="3B1B3F6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C+年月日+</w:t>
                  </w:r>
                  <w:r>
                    <w:rPr>
                      <w:rFonts w:ascii="宋体" w:hAnsi="宋体" w:cs="宋体"/>
                      <w:b/>
                      <w:bCs/>
                      <w:color w:val="000000"/>
                      <w:kern w:val="0"/>
                      <w:sz w:val="22"/>
                      <w:szCs w:val="22"/>
                    </w:rPr>
                    <w:t>4</w:t>
                  </w:r>
                  <w:r>
                    <w:rPr>
                      <w:rFonts w:ascii="宋体" w:hAnsi="宋体" w:cs="宋体" w:hint="eastAsia"/>
                      <w:b/>
                      <w:bCs/>
                      <w:color w:val="000000"/>
                      <w:kern w:val="0"/>
                      <w:sz w:val="22"/>
                      <w:szCs w:val="22"/>
                    </w:rPr>
                    <w:t>位流水号</w:t>
                  </w:r>
                </w:p>
                <w:p w14:paraId="1F5CF465"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如：C</w:t>
                  </w:r>
                  <w:r>
                    <w:rPr>
                      <w:rFonts w:ascii="宋体" w:hAnsi="宋体" w:cs="宋体"/>
                      <w:b/>
                      <w:bCs/>
                      <w:color w:val="000000"/>
                      <w:kern w:val="0"/>
                      <w:sz w:val="22"/>
                      <w:szCs w:val="22"/>
                    </w:rPr>
                    <w:t>201901010001</w:t>
                  </w:r>
                </w:p>
              </w:tc>
            </w:tr>
            <w:tr w:rsidR="004837C2" w14:paraId="3E2E452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1C8D8A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目的仓库</w:t>
                  </w:r>
                </w:p>
              </w:tc>
              <w:tc>
                <w:tcPr>
                  <w:tcW w:w="1302" w:type="dxa"/>
                  <w:tcBorders>
                    <w:top w:val="single" w:sz="6" w:space="0" w:color="auto"/>
                    <w:left w:val="nil"/>
                    <w:bottom w:val="single" w:sz="6" w:space="0" w:color="auto"/>
                    <w:right w:val="single" w:sz="6" w:space="0" w:color="auto"/>
                  </w:tcBorders>
                  <w:vAlign w:val="center"/>
                </w:tcPr>
                <w:p w14:paraId="712C76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1CA112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00179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39996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64236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5268858"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，仓库管理，</w:t>
                  </w:r>
                </w:p>
                <w:p w14:paraId="3249397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仓库名称</w:t>
                  </w:r>
                </w:p>
              </w:tc>
            </w:tr>
            <w:tr w:rsidR="004837C2" w14:paraId="580A293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01EADA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商品总数量</w:t>
                  </w:r>
                </w:p>
              </w:tc>
              <w:tc>
                <w:tcPr>
                  <w:tcW w:w="1302" w:type="dxa"/>
                  <w:tcBorders>
                    <w:top w:val="single" w:sz="6" w:space="0" w:color="auto"/>
                    <w:left w:val="nil"/>
                    <w:bottom w:val="single" w:sz="6" w:space="0" w:color="auto"/>
                    <w:right w:val="single" w:sz="6" w:space="0" w:color="auto"/>
                  </w:tcBorders>
                  <w:vAlign w:val="center"/>
                </w:tcPr>
                <w:p w14:paraId="03F7942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BFBDC3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83BCC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90DE1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4896E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755F7A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采购计划商品明细中各自定义S</w:t>
                  </w:r>
                  <w:r>
                    <w:rPr>
                      <w:rFonts w:ascii="宋体" w:hAnsi="宋体" w:cs="宋体"/>
                      <w:color w:val="000000"/>
                      <w:kern w:val="0"/>
                      <w:sz w:val="22"/>
                      <w:szCs w:val="22"/>
                    </w:rPr>
                    <w:t>KU</w:t>
                  </w:r>
                  <w:r>
                    <w:rPr>
                      <w:rFonts w:ascii="宋体" w:hAnsi="宋体" w:cs="宋体" w:hint="eastAsia"/>
                      <w:color w:val="000000"/>
                      <w:kern w:val="0"/>
                      <w:sz w:val="22"/>
                      <w:szCs w:val="22"/>
                    </w:rPr>
                    <w:t>总采购数量</w:t>
                  </w:r>
                </w:p>
              </w:tc>
            </w:tr>
            <w:tr w:rsidR="004837C2" w14:paraId="6C6587E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8DD012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商品总金额（R</w:t>
                  </w:r>
                  <w:r>
                    <w:rPr>
                      <w:rFonts w:ascii="宋体" w:hAnsi="宋体" w:cs="宋体"/>
                      <w:color w:val="000000"/>
                      <w:kern w:val="0"/>
                      <w:sz w:val="22"/>
                      <w:szCs w:val="22"/>
                    </w:rPr>
                    <w:t>MB</w:t>
                  </w:r>
                  <w:r>
                    <w:rPr>
                      <w:rFonts w:ascii="宋体" w:hAnsi="宋体" w:cs="宋体" w:hint="eastAsia"/>
                      <w:color w:val="000000"/>
                      <w:kern w:val="0"/>
                      <w:sz w:val="22"/>
                      <w:szCs w:val="22"/>
                    </w:rPr>
                    <w:t>）</w:t>
                  </w:r>
                </w:p>
              </w:tc>
              <w:tc>
                <w:tcPr>
                  <w:tcW w:w="1302" w:type="dxa"/>
                  <w:tcBorders>
                    <w:top w:val="single" w:sz="6" w:space="0" w:color="auto"/>
                    <w:left w:val="nil"/>
                    <w:bottom w:val="single" w:sz="6" w:space="0" w:color="auto"/>
                    <w:right w:val="single" w:sz="6" w:space="0" w:color="auto"/>
                  </w:tcBorders>
                  <w:vAlign w:val="center"/>
                </w:tcPr>
                <w:p w14:paraId="7180D4A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66C0FE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AAB9C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493B3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16C762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8FDAB6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采购计划商品明细中，各自定义S</w:t>
                  </w:r>
                  <w:r>
                    <w:rPr>
                      <w:rFonts w:ascii="宋体" w:hAnsi="宋体" w:cs="宋体"/>
                      <w:color w:val="000000"/>
                      <w:kern w:val="0"/>
                      <w:sz w:val="22"/>
                      <w:szCs w:val="22"/>
                    </w:rPr>
                    <w:t>KU</w:t>
                  </w:r>
                  <w:r>
                    <w:rPr>
                      <w:rFonts w:ascii="宋体" w:hAnsi="宋体" w:cs="宋体" w:hint="eastAsia"/>
                      <w:color w:val="000000"/>
                      <w:kern w:val="0"/>
                      <w:sz w:val="22"/>
                      <w:szCs w:val="22"/>
                    </w:rPr>
                    <w:t>采购价×采购数量进行汇总后的采购总金额</w:t>
                  </w:r>
                </w:p>
                <w:p w14:paraId="76A67F1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r w:rsidR="004837C2" w14:paraId="7188994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E1B121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创建人</w:t>
                  </w:r>
                </w:p>
              </w:tc>
              <w:tc>
                <w:tcPr>
                  <w:tcW w:w="1302" w:type="dxa"/>
                  <w:tcBorders>
                    <w:top w:val="single" w:sz="6" w:space="0" w:color="auto"/>
                    <w:left w:val="nil"/>
                    <w:bottom w:val="single" w:sz="6" w:space="0" w:color="auto"/>
                    <w:right w:val="single" w:sz="6" w:space="0" w:color="auto"/>
                  </w:tcBorders>
                  <w:vAlign w:val="center"/>
                </w:tcPr>
                <w:p w14:paraId="3F90E0B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40A358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6B3925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20122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08E3EB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C07C7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操作者账户名称</w:t>
                  </w:r>
                </w:p>
              </w:tc>
            </w:tr>
            <w:tr w:rsidR="004837C2" w14:paraId="1CF0D64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06D0D2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创建时间</w:t>
                  </w:r>
                </w:p>
              </w:tc>
              <w:tc>
                <w:tcPr>
                  <w:tcW w:w="1302" w:type="dxa"/>
                  <w:tcBorders>
                    <w:top w:val="single" w:sz="6" w:space="0" w:color="auto"/>
                    <w:left w:val="nil"/>
                    <w:bottom w:val="single" w:sz="6" w:space="0" w:color="auto"/>
                    <w:right w:val="single" w:sz="6" w:space="0" w:color="auto"/>
                  </w:tcBorders>
                  <w:vAlign w:val="center"/>
                </w:tcPr>
                <w:p w14:paraId="129ECC1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10955C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E2D1D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3DAE97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03CA76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1EF9E7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00A033D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278A670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E595D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审核人 </w:t>
                  </w:r>
                </w:p>
              </w:tc>
              <w:tc>
                <w:tcPr>
                  <w:tcW w:w="1302" w:type="dxa"/>
                  <w:tcBorders>
                    <w:top w:val="single" w:sz="6" w:space="0" w:color="auto"/>
                    <w:left w:val="nil"/>
                    <w:bottom w:val="single" w:sz="6" w:space="0" w:color="auto"/>
                    <w:right w:val="single" w:sz="6" w:space="0" w:color="auto"/>
                  </w:tcBorders>
                  <w:vAlign w:val="center"/>
                </w:tcPr>
                <w:p w14:paraId="2567B8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71B95B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84BCFC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F6E92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FEAD1D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E810AD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操作者账户名称</w:t>
                  </w:r>
                </w:p>
              </w:tc>
            </w:tr>
            <w:tr w:rsidR="004837C2" w14:paraId="181FDA1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39F278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审核时间  </w:t>
                  </w:r>
                </w:p>
              </w:tc>
              <w:tc>
                <w:tcPr>
                  <w:tcW w:w="1302" w:type="dxa"/>
                  <w:tcBorders>
                    <w:top w:val="single" w:sz="6" w:space="0" w:color="auto"/>
                    <w:left w:val="nil"/>
                    <w:bottom w:val="single" w:sz="6" w:space="0" w:color="auto"/>
                    <w:right w:val="single" w:sz="6" w:space="0" w:color="auto"/>
                  </w:tcBorders>
                  <w:vAlign w:val="center"/>
                </w:tcPr>
                <w:p w14:paraId="0BBB16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35D93F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801412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32DE6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2EE2C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61C04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4BE4806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78AFC6B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8FDC3C7" w14:textId="50DD92D0"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w:t>
                  </w:r>
                  <w:r w:rsidR="00737A3B">
                    <w:rPr>
                      <w:rFonts w:ascii="宋体" w:hAnsi="宋体" w:cs="宋体" w:hint="eastAsia"/>
                      <w:color w:val="000000"/>
                      <w:kern w:val="0"/>
                      <w:sz w:val="22"/>
                      <w:szCs w:val="22"/>
                    </w:rPr>
                    <w:t>价</w:t>
                  </w:r>
                </w:p>
              </w:tc>
              <w:tc>
                <w:tcPr>
                  <w:tcW w:w="1302" w:type="dxa"/>
                  <w:tcBorders>
                    <w:top w:val="single" w:sz="6" w:space="0" w:color="auto"/>
                    <w:left w:val="nil"/>
                    <w:bottom w:val="single" w:sz="6" w:space="0" w:color="auto"/>
                    <w:right w:val="single" w:sz="6" w:space="0" w:color="auto"/>
                  </w:tcBorders>
                  <w:vAlign w:val="center"/>
                </w:tcPr>
                <w:p w14:paraId="5A4C57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DC96C2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3474A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0F2557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BC542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9875AB6" w14:textId="2018FAB2" w:rsidR="004837C2" w:rsidRDefault="00737A3B">
                  <w:pPr>
                    <w:widowControl/>
                    <w:jc w:val="left"/>
                    <w:rPr>
                      <w:rFonts w:ascii="宋体" w:hAnsi="宋体" w:cs="宋体"/>
                      <w:color w:val="000000"/>
                      <w:kern w:val="0"/>
                      <w:sz w:val="22"/>
                      <w:szCs w:val="22"/>
                    </w:rPr>
                  </w:pPr>
                  <w:r>
                    <w:rPr>
                      <w:rFonts w:ascii="宋体" w:hAnsi="宋体" w:cs="宋体" w:hint="eastAsia"/>
                      <w:color w:val="000000"/>
                      <w:kern w:val="0"/>
                      <w:sz w:val="22"/>
                      <w:szCs w:val="22"/>
                    </w:rPr>
                    <w:t>默认只支持人民币（预留字段为后续拓展型考虑）</w:t>
                  </w:r>
                </w:p>
              </w:tc>
            </w:tr>
            <w:tr w:rsidR="004837C2" w14:paraId="6F51E19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A67491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采购计划状态  </w:t>
                  </w:r>
                </w:p>
              </w:tc>
              <w:tc>
                <w:tcPr>
                  <w:tcW w:w="1302" w:type="dxa"/>
                  <w:tcBorders>
                    <w:top w:val="single" w:sz="6" w:space="0" w:color="auto"/>
                    <w:left w:val="nil"/>
                    <w:bottom w:val="single" w:sz="6" w:space="0" w:color="auto"/>
                    <w:right w:val="single" w:sz="6" w:space="0" w:color="auto"/>
                  </w:tcBorders>
                  <w:vAlign w:val="center"/>
                </w:tcPr>
                <w:p w14:paraId="376B3B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7DBBEF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43A195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3EC0C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1B602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3E77AF0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采购计划状态</w:t>
                  </w:r>
                </w:p>
                <w:p w14:paraId="1082E1D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w:t>
                  </w:r>
                </w:p>
                <w:p w14:paraId="081E990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w:t>
                  </w:r>
                </w:p>
                <w:p w14:paraId="18E048B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转采购</w:t>
                  </w:r>
                </w:p>
              </w:tc>
            </w:tr>
            <w:tr w:rsidR="004837C2" w14:paraId="1891BF8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348C45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操作</w:t>
                  </w:r>
                </w:p>
              </w:tc>
              <w:tc>
                <w:tcPr>
                  <w:tcW w:w="1302" w:type="dxa"/>
                  <w:tcBorders>
                    <w:top w:val="single" w:sz="6" w:space="0" w:color="auto"/>
                    <w:left w:val="nil"/>
                    <w:bottom w:val="single" w:sz="6" w:space="0" w:color="auto"/>
                    <w:right w:val="single" w:sz="6" w:space="0" w:color="auto"/>
                  </w:tcBorders>
                  <w:vAlign w:val="center"/>
                </w:tcPr>
                <w:p w14:paraId="09A0E6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CBB166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0576EA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53D7CB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2E5AC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0006647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草稿：编辑、审核、删除</w:t>
                  </w:r>
                </w:p>
                <w:p w14:paraId="1047DDE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审核：查看</w:t>
                  </w:r>
                </w:p>
                <w:p w14:paraId="3017B54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转采购：查看</w:t>
                  </w:r>
                </w:p>
              </w:tc>
            </w:tr>
          </w:tbl>
          <w:p w14:paraId="2A6C51F1"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34AA17FE"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890461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71DED63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0CCE179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96ABFB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6F497F2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719F294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01FF27E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1D4F9AB1"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7C672DA9"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采购单</w:t>
                  </w:r>
                </w:p>
              </w:tc>
            </w:tr>
            <w:tr w:rsidR="004837C2" w14:paraId="434677D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1EE3A2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目的仓库</w:t>
                  </w:r>
                </w:p>
              </w:tc>
              <w:tc>
                <w:tcPr>
                  <w:tcW w:w="1302" w:type="dxa"/>
                  <w:tcBorders>
                    <w:top w:val="single" w:sz="6" w:space="0" w:color="auto"/>
                    <w:left w:val="nil"/>
                    <w:bottom w:val="single" w:sz="6" w:space="0" w:color="auto"/>
                    <w:right w:val="single" w:sz="6" w:space="0" w:color="auto"/>
                  </w:tcBorders>
                  <w:vAlign w:val="center"/>
                </w:tcPr>
                <w:p w14:paraId="7B3A2A2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16F422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448B57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46783E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23B43A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69FA8B0"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，仓库管理，</w:t>
                  </w:r>
                </w:p>
                <w:p w14:paraId="06173485" w14:textId="77777777" w:rsidR="004837C2" w:rsidRDefault="005F3D5F">
                  <w:pPr>
                    <w:widowControl/>
                    <w:jc w:val="left"/>
                    <w:rPr>
                      <w:rFonts w:ascii="宋体" w:hAnsi="宋体" w:cs="宋体"/>
                      <w:b/>
                      <w:bCs/>
                      <w:color w:val="000000"/>
                      <w:kern w:val="0"/>
                      <w:sz w:val="22"/>
                      <w:szCs w:val="22"/>
                    </w:rPr>
                  </w:pPr>
                  <w:r>
                    <w:rPr>
                      <w:rFonts w:ascii="宋体" w:hAnsi="宋体" w:cs="宋体" w:hint="eastAsia"/>
                      <w:color w:val="000000"/>
                      <w:kern w:val="0"/>
                      <w:sz w:val="22"/>
                      <w:szCs w:val="22"/>
                    </w:rPr>
                    <w:t>仓库名称</w:t>
                  </w:r>
                </w:p>
              </w:tc>
            </w:tr>
            <w:tr w:rsidR="004837C2" w14:paraId="197CF22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170E6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预计到达日期</w:t>
                  </w:r>
                </w:p>
              </w:tc>
              <w:tc>
                <w:tcPr>
                  <w:tcW w:w="1302" w:type="dxa"/>
                  <w:tcBorders>
                    <w:top w:val="single" w:sz="6" w:space="0" w:color="auto"/>
                    <w:left w:val="nil"/>
                    <w:bottom w:val="single" w:sz="6" w:space="0" w:color="auto"/>
                    <w:right w:val="single" w:sz="6" w:space="0" w:color="auto"/>
                  </w:tcBorders>
                  <w:vAlign w:val="center"/>
                </w:tcPr>
                <w:p w14:paraId="634688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3F32AD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2BFC7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24C158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BE3B59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9BB176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日历插件下拉选择指定日期</w:t>
                  </w:r>
                </w:p>
              </w:tc>
            </w:tr>
            <w:tr w:rsidR="004837C2" w14:paraId="45BDC26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9629D3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物流方式</w:t>
                  </w:r>
                </w:p>
              </w:tc>
              <w:tc>
                <w:tcPr>
                  <w:tcW w:w="1302" w:type="dxa"/>
                  <w:tcBorders>
                    <w:top w:val="single" w:sz="6" w:space="0" w:color="auto"/>
                    <w:left w:val="nil"/>
                    <w:bottom w:val="single" w:sz="6" w:space="0" w:color="auto"/>
                    <w:right w:val="single" w:sz="6" w:space="0" w:color="auto"/>
                  </w:tcBorders>
                  <w:vAlign w:val="center"/>
                </w:tcPr>
                <w:p w14:paraId="0735C85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55322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166DAE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1E7F03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9F809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B8BE70F"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，物流管理，</w:t>
                  </w:r>
                </w:p>
                <w:p w14:paraId="712C261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物流方式名称</w:t>
                  </w:r>
                </w:p>
              </w:tc>
            </w:tr>
            <w:tr w:rsidR="004837C2" w14:paraId="1BD90FB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BD6D9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跟踪号</w:t>
                  </w:r>
                </w:p>
              </w:tc>
              <w:tc>
                <w:tcPr>
                  <w:tcW w:w="1302" w:type="dxa"/>
                  <w:tcBorders>
                    <w:top w:val="single" w:sz="6" w:space="0" w:color="auto"/>
                    <w:left w:val="nil"/>
                    <w:bottom w:val="single" w:sz="6" w:space="0" w:color="auto"/>
                    <w:right w:val="single" w:sz="6" w:space="0" w:color="auto"/>
                  </w:tcBorders>
                  <w:vAlign w:val="center"/>
                </w:tcPr>
                <w:p w14:paraId="1C6220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B780AD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74423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C0976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20CC50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EEED7C9" w14:textId="77777777" w:rsidR="004837C2" w:rsidRDefault="004837C2">
                  <w:pPr>
                    <w:widowControl/>
                    <w:jc w:val="left"/>
                    <w:rPr>
                      <w:rFonts w:ascii="宋体" w:hAnsi="宋体" w:cs="宋体"/>
                      <w:color w:val="000000"/>
                      <w:kern w:val="0"/>
                      <w:sz w:val="22"/>
                      <w:szCs w:val="22"/>
                    </w:rPr>
                  </w:pPr>
                </w:p>
              </w:tc>
            </w:tr>
            <w:tr w:rsidR="004837C2" w14:paraId="013DA93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13D97B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箱数</w:t>
                  </w:r>
                </w:p>
              </w:tc>
              <w:tc>
                <w:tcPr>
                  <w:tcW w:w="1302" w:type="dxa"/>
                  <w:tcBorders>
                    <w:top w:val="single" w:sz="6" w:space="0" w:color="auto"/>
                    <w:left w:val="nil"/>
                    <w:bottom w:val="single" w:sz="6" w:space="0" w:color="auto"/>
                    <w:right w:val="single" w:sz="6" w:space="0" w:color="auto"/>
                  </w:tcBorders>
                  <w:vAlign w:val="center"/>
                </w:tcPr>
                <w:p w14:paraId="62F1D09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1DD43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08283C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A055BC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A9DD0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3500E3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必须为正整数</w:t>
                  </w:r>
                </w:p>
              </w:tc>
            </w:tr>
            <w:tr w:rsidR="004837C2" w14:paraId="5BA1EC1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590C7D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装箱数量</w:t>
                  </w:r>
                </w:p>
              </w:tc>
              <w:tc>
                <w:tcPr>
                  <w:tcW w:w="1302" w:type="dxa"/>
                  <w:tcBorders>
                    <w:top w:val="single" w:sz="6" w:space="0" w:color="auto"/>
                    <w:left w:val="nil"/>
                    <w:bottom w:val="single" w:sz="6" w:space="0" w:color="auto"/>
                    <w:right w:val="single" w:sz="6" w:space="0" w:color="auto"/>
                  </w:tcBorders>
                  <w:vAlign w:val="center"/>
                </w:tcPr>
                <w:p w14:paraId="0E506E4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3EA3B54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96DEE3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95949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15D7F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AECDB33" w14:textId="77777777" w:rsidR="004837C2" w:rsidRDefault="004837C2">
                  <w:pPr>
                    <w:widowControl/>
                    <w:jc w:val="left"/>
                    <w:rPr>
                      <w:rFonts w:ascii="宋体" w:hAnsi="宋体" w:cs="宋体"/>
                      <w:color w:val="000000"/>
                      <w:kern w:val="0"/>
                      <w:sz w:val="22"/>
                      <w:szCs w:val="22"/>
                    </w:rPr>
                  </w:pPr>
                </w:p>
              </w:tc>
            </w:tr>
            <w:tr w:rsidR="004837C2" w14:paraId="631F58C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DEB5A3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箱号</w:t>
                  </w:r>
                </w:p>
              </w:tc>
              <w:tc>
                <w:tcPr>
                  <w:tcW w:w="1302" w:type="dxa"/>
                  <w:tcBorders>
                    <w:top w:val="single" w:sz="6" w:space="0" w:color="auto"/>
                    <w:left w:val="nil"/>
                    <w:bottom w:val="single" w:sz="6" w:space="0" w:color="auto"/>
                    <w:right w:val="single" w:sz="6" w:space="0" w:color="auto"/>
                  </w:tcBorders>
                  <w:vAlign w:val="center"/>
                </w:tcPr>
                <w:p w14:paraId="78F1CA3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EE7D47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ECF628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5049C6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CF10BD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65EEFB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必须为正整数</w:t>
                  </w:r>
                </w:p>
              </w:tc>
            </w:tr>
            <w:tr w:rsidR="004837C2" w14:paraId="612F433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49DE2E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运费</w:t>
                  </w:r>
                </w:p>
              </w:tc>
              <w:tc>
                <w:tcPr>
                  <w:tcW w:w="1302" w:type="dxa"/>
                  <w:tcBorders>
                    <w:top w:val="single" w:sz="6" w:space="0" w:color="auto"/>
                    <w:left w:val="nil"/>
                    <w:bottom w:val="single" w:sz="6" w:space="0" w:color="auto"/>
                    <w:right w:val="single" w:sz="6" w:space="0" w:color="auto"/>
                  </w:tcBorders>
                  <w:vAlign w:val="center"/>
                </w:tcPr>
                <w:p w14:paraId="781751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31A425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1508A4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9D4DB8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5F74D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B770CB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bl>
          <w:p w14:paraId="6D333993" w14:textId="77777777" w:rsidR="004837C2" w:rsidRDefault="004837C2">
            <w:pPr>
              <w:rPr>
                <w:rFonts w:ascii="Book Antiqua" w:hAnsi="Book Antiqua"/>
                <w:sz w:val="18"/>
                <w:szCs w:val="18"/>
              </w:rPr>
            </w:pPr>
          </w:p>
        </w:tc>
      </w:tr>
      <w:tr w:rsidR="004837C2" w14:paraId="147BCAA6" w14:textId="77777777">
        <w:trPr>
          <w:jc w:val="center"/>
        </w:trPr>
        <w:tc>
          <w:tcPr>
            <w:tcW w:w="1583" w:type="dxa"/>
            <w:shd w:val="clear" w:color="auto" w:fill="F8F8F8"/>
            <w:vAlign w:val="center"/>
          </w:tcPr>
          <w:p w14:paraId="3B37E5E4"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6A7B3A63" w14:textId="77777777" w:rsidR="004837C2" w:rsidRDefault="004837C2">
            <w:pPr>
              <w:rPr>
                <w:rFonts w:ascii="Book Antiqua" w:hAnsi="Book Antiqua"/>
                <w:color w:val="595959" w:themeColor="text1" w:themeTint="A6"/>
                <w:sz w:val="18"/>
                <w:szCs w:val="18"/>
              </w:rPr>
            </w:pPr>
          </w:p>
        </w:tc>
      </w:tr>
      <w:tr w:rsidR="004837C2" w14:paraId="55F7ECA0" w14:textId="77777777">
        <w:trPr>
          <w:jc w:val="center"/>
        </w:trPr>
        <w:tc>
          <w:tcPr>
            <w:tcW w:w="1583" w:type="dxa"/>
            <w:shd w:val="clear" w:color="auto" w:fill="F8F8F8"/>
            <w:vAlign w:val="center"/>
          </w:tcPr>
          <w:p w14:paraId="6C19FE3F"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3C3B9CB7"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04337CA" w14:textId="77777777">
        <w:trPr>
          <w:jc w:val="center"/>
        </w:trPr>
        <w:tc>
          <w:tcPr>
            <w:tcW w:w="1583" w:type="dxa"/>
            <w:shd w:val="clear" w:color="auto" w:fill="F8F8F8"/>
            <w:vAlign w:val="center"/>
          </w:tcPr>
          <w:p w14:paraId="233D8F4B"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0BAEE992" w14:textId="77777777" w:rsidR="004837C2" w:rsidRDefault="005F3D5F">
            <w:r>
              <w:rPr>
                <w:rFonts w:ascii="Book Antiqua" w:hAnsi="Book Antiqua" w:hint="eastAsia"/>
                <w:sz w:val="18"/>
                <w:szCs w:val="18"/>
              </w:rPr>
              <w:t>无</w:t>
            </w:r>
          </w:p>
        </w:tc>
      </w:tr>
      <w:tr w:rsidR="004837C2" w14:paraId="385D4684" w14:textId="77777777">
        <w:trPr>
          <w:jc w:val="center"/>
        </w:trPr>
        <w:tc>
          <w:tcPr>
            <w:tcW w:w="1583" w:type="dxa"/>
            <w:shd w:val="clear" w:color="auto" w:fill="F8F8F8"/>
            <w:vAlign w:val="center"/>
          </w:tcPr>
          <w:p w14:paraId="3DC0319A" w14:textId="77777777" w:rsidR="004837C2" w:rsidRDefault="005F3D5F">
            <w:pPr>
              <w:rPr>
                <w:rFonts w:ascii="Book Antiqua" w:hAnsi="Book Antiqua"/>
                <w:sz w:val="18"/>
                <w:szCs w:val="18"/>
              </w:rPr>
            </w:pPr>
            <w:r>
              <w:rPr>
                <w:rFonts w:ascii="Book Antiqua" w:hAnsi="Book Antiqua"/>
                <w:sz w:val="18"/>
                <w:szCs w:val="18"/>
              </w:rPr>
              <w:lastRenderedPageBreak/>
              <w:t>注意和问题</w:t>
            </w:r>
          </w:p>
        </w:tc>
        <w:tc>
          <w:tcPr>
            <w:tcW w:w="7529" w:type="dxa"/>
          </w:tcPr>
          <w:p w14:paraId="113BA608" w14:textId="77777777" w:rsidR="004837C2" w:rsidRDefault="005F3D5F">
            <w:pPr>
              <w:rPr>
                <w:rFonts w:ascii="Book Antiqua" w:hAnsi="Book Antiqua"/>
                <w:sz w:val="18"/>
                <w:szCs w:val="18"/>
              </w:rPr>
            </w:pPr>
            <w:r>
              <w:rPr>
                <w:noProof/>
              </w:rPr>
              <w:drawing>
                <wp:inline distT="0" distB="0" distL="0" distR="0" wp14:anchorId="7C0C229F" wp14:editId="789921F9">
                  <wp:extent cx="3562350" cy="49022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5"/>
                          <a:stretch>
                            <a:fillRect/>
                          </a:stretch>
                        </pic:blipFill>
                        <pic:spPr>
                          <a:xfrm>
                            <a:off x="0" y="0"/>
                            <a:ext cx="3562533" cy="4902452"/>
                          </a:xfrm>
                          <a:prstGeom prst="rect">
                            <a:avLst/>
                          </a:prstGeom>
                        </pic:spPr>
                      </pic:pic>
                    </a:graphicData>
                  </a:graphic>
                </wp:inline>
              </w:drawing>
            </w:r>
          </w:p>
        </w:tc>
      </w:tr>
    </w:tbl>
    <w:p w14:paraId="6D6705F9" w14:textId="77777777" w:rsidR="004837C2" w:rsidRDefault="004837C2"/>
    <w:p w14:paraId="245D215D" w14:textId="77777777" w:rsidR="004837C2" w:rsidRDefault="005F3D5F">
      <w:pPr>
        <w:pStyle w:val="3"/>
        <w:numPr>
          <w:ilvl w:val="2"/>
          <w:numId w:val="1"/>
        </w:numPr>
        <w:rPr>
          <w:rFonts w:ascii="黑体" w:eastAsia="黑体" w:hAnsi="黑体"/>
          <w:sz w:val="24"/>
          <w:szCs w:val="24"/>
        </w:rPr>
      </w:pPr>
      <w:bookmarkStart w:id="46" w:name="_Toc12719529"/>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5</w:t>
      </w:r>
      <w:r>
        <w:rPr>
          <w:rFonts w:ascii="黑体" w:eastAsia="黑体" w:hAnsi="黑体" w:hint="eastAsia"/>
          <w:sz w:val="24"/>
          <w:szCs w:val="24"/>
        </w:rPr>
        <w:t>.0 采购单</w:t>
      </w:r>
      <w:bookmarkEnd w:id="46"/>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9AB14FB" w14:textId="77777777">
        <w:trPr>
          <w:jc w:val="center"/>
        </w:trPr>
        <w:tc>
          <w:tcPr>
            <w:tcW w:w="1583" w:type="dxa"/>
            <w:shd w:val="clear" w:color="auto" w:fill="F8F8F8"/>
            <w:vAlign w:val="center"/>
          </w:tcPr>
          <w:p w14:paraId="23D5A2A9"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55CDF7DF"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5</w:t>
            </w:r>
            <w:r>
              <w:rPr>
                <w:rFonts w:ascii="Book Antiqua" w:hAnsi="Book Antiqua" w:hint="eastAsia"/>
                <w:b/>
                <w:color w:val="00B050"/>
                <w:sz w:val="18"/>
                <w:szCs w:val="18"/>
              </w:rPr>
              <w:t>.0</w:t>
            </w:r>
          </w:p>
        </w:tc>
      </w:tr>
      <w:tr w:rsidR="004837C2" w14:paraId="6924E409" w14:textId="77777777">
        <w:trPr>
          <w:jc w:val="center"/>
        </w:trPr>
        <w:tc>
          <w:tcPr>
            <w:tcW w:w="1583" w:type="dxa"/>
            <w:shd w:val="clear" w:color="auto" w:fill="F8F8F8"/>
            <w:vAlign w:val="center"/>
          </w:tcPr>
          <w:p w14:paraId="1350BB66"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1B320635" w14:textId="77777777" w:rsidR="004837C2" w:rsidRDefault="005F3D5F">
            <w:pPr>
              <w:rPr>
                <w:rFonts w:ascii="Book Antiqua" w:hAnsi="Book Antiqua"/>
                <w:sz w:val="18"/>
                <w:szCs w:val="18"/>
              </w:rPr>
            </w:pPr>
            <w:r>
              <w:rPr>
                <w:rFonts w:ascii="Verdana" w:hAnsi="Verdana" w:hint="eastAsia"/>
                <w:sz w:val="18"/>
                <w:szCs w:val="18"/>
              </w:rPr>
              <w:t>采购单</w:t>
            </w:r>
          </w:p>
        </w:tc>
      </w:tr>
      <w:tr w:rsidR="004837C2" w14:paraId="1684D018" w14:textId="77777777">
        <w:trPr>
          <w:jc w:val="center"/>
        </w:trPr>
        <w:tc>
          <w:tcPr>
            <w:tcW w:w="1583" w:type="dxa"/>
            <w:shd w:val="clear" w:color="auto" w:fill="F8F8F8"/>
            <w:vAlign w:val="center"/>
          </w:tcPr>
          <w:p w14:paraId="474D23BB"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75609D70"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采购单</w:t>
            </w:r>
            <w:r>
              <w:rPr>
                <w:rFonts w:ascii="宋体" w:hAnsi="宋体"/>
                <w:sz w:val="18"/>
                <w:szCs w:val="18"/>
              </w:rPr>
              <w:t>功能</w:t>
            </w:r>
          </w:p>
        </w:tc>
      </w:tr>
      <w:tr w:rsidR="004837C2" w14:paraId="58CA5A14" w14:textId="77777777">
        <w:trPr>
          <w:jc w:val="center"/>
        </w:trPr>
        <w:tc>
          <w:tcPr>
            <w:tcW w:w="1583" w:type="dxa"/>
            <w:shd w:val="clear" w:color="auto" w:fill="F8F8F8"/>
            <w:vAlign w:val="center"/>
          </w:tcPr>
          <w:p w14:paraId="002FECA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49979F62" w14:textId="77777777" w:rsidR="004837C2" w:rsidRDefault="005F3D5F">
            <w:pPr>
              <w:rPr>
                <w:rFonts w:ascii="宋体" w:hAnsi="宋体"/>
                <w:sz w:val="18"/>
                <w:szCs w:val="18"/>
              </w:rPr>
            </w:pPr>
            <w:r>
              <w:rPr>
                <w:rFonts w:ascii="宋体" w:hAnsi="宋体" w:hint="eastAsia"/>
                <w:sz w:val="18"/>
                <w:szCs w:val="18"/>
              </w:rPr>
              <w:t>伍胤俊</w:t>
            </w:r>
          </w:p>
        </w:tc>
      </w:tr>
      <w:tr w:rsidR="004837C2" w14:paraId="780C71B7" w14:textId="77777777">
        <w:trPr>
          <w:jc w:val="center"/>
        </w:trPr>
        <w:tc>
          <w:tcPr>
            <w:tcW w:w="1583" w:type="dxa"/>
            <w:shd w:val="clear" w:color="auto" w:fill="F8F8F8"/>
            <w:vAlign w:val="center"/>
          </w:tcPr>
          <w:p w14:paraId="65EE9392"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CA02DDF"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8</w:t>
            </w:r>
            <w:r>
              <w:rPr>
                <w:rFonts w:ascii="宋体" w:hAnsi="宋体" w:hint="eastAsia"/>
                <w:sz w:val="18"/>
                <w:szCs w:val="18"/>
              </w:rPr>
              <w:t>日</w:t>
            </w:r>
          </w:p>
        </w:tc>
      </w:tr>
      <w:tr w:rsidR="004837C2" w14:paraId="1790C32C" w14:textId="77777777">
        <w:trPr>
          <w:jc w:val="center"/>
        </w:trPr>
        <w:tc>
          <w:tcPr>
            <w:tcW w:w="1583" w:type="dxa"/>
            <w:shd w:val="clear" w:color="auto" w:fill="F8F8F8"/>
            <w:vAlign w:val="center"/>
          </w:tcPr>
          <w:p w14:paraId="1073720B"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7EACD83" w14:textId="77777777" w:rsidR="004837C2" w:rsidRDefault="005F3D5F">
            <w:pPr>
              <w:rPr>
                <w:rFonts w:ascii="宋体" w:hAnsi="宋体"/>
                <w:sz w:val="18"/>
                <w:szCs w:val="18"/>
              </w:rPr>
            </w:pPr>
            <w:r>
              <w:rPr>
                <w:noProof/>
              </w:rPr>
              <w:drawing>
                <wp:inline distT="0" distB="0" distL="0" distR="0" wp14:anchorId="25B9432C" wp14:editId="4F52B03F">
                  <wp:extent cx="4643755" cy="1666240"/>
                  <wp:effectExtent l="0" t="0" r="444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6"/>
                          <a:stretch>
                            <a:fillRect/>
                          </a:stretch>
                        </pic:blipFill>
                        <pic:spPr>
                          <a:xfrm>
                            <a:off x="0" y="0"/>
                            <a:ext cx="4643755" cy="1666240"/>
                          </a:xfrm>
                          <a:prstGeom prst="rect">
                            <a:avLst/>
                          </a:prstGeom>
                        </pic:spPr>
                      </pic:pic>
                    </a:graphicData>
                  </a:graphic>
                </wp:inline>
              </w:drawing>
            </w:r>
          </w:p>
          <w:p w14:paraId="45DAF94D" w14:textId="77777777" w:rsidR="004837C2" w:rsidRDefault="005F3D5F">
            <w:pPr>
              <w:jc w:val="center"/>
              <w:rPr>
                <w:rFonts w:ascii="宋体" w:hAnsi="宋体"/>
                <w:sz w:val="18"/>
                <w:szCs w:val="18"/>
              </w:rPr>
            </w:pPr>
            <w:r>
              <w:rPr>
                <w:rFonts w:ascii="宋体" w:hAnsi="宋体" w:hint="eastAsia"/>
                <w:sz w:val="18"/>
                <w:szCs w:val="18"/>
              </w:rPr>
              <w:lastRenderedPageBreak/>
              <w:t>图</w:t>
            </w:r>
            <w:r>
              <w:rPr>
                <w:rFonts w:ascii="宋体" w:hAnsi="宋体"/>
                <w:sz w:val="18"/>
                <w:szCs w:val="18"/>
              </w:rPr>
              <w:t>5</w:t>
            </w:r>
            <w:r>
              <w:rPr>
                <w:rFonts w:ascii="宋体" w:hAnsi="宋体" w:hint="eastAsia"/>
                <w:sz w:val="18"/>
                <w:szCs w:val="18"/>
              </w:rPr>
              <w:t>.0.1</w:t>
            </w:r>
          </w:p>
          <w:p w14:paraId="7C9AC939" w14:textId="77777777" w:rsidR="004837C2" w:rsidRDefault="005F3D5F">
            <w:pPr>
              <w:jc w:val="center"/>
              <w:rPr>
                <w:rFonts w:ascii="宋体" w:hAnsi="宋体"/>
                <w:sz w:val="18"/>
                <w:szCs w:val="18"/>
              </w:rPr>
            </w:pPr>
            <w:r>
              <w:rPr>
                <w:noProof/>
              </w:rPr>
              <w:drawing>
                <wp:inline distT="0" distB="0" distL="0" distR="0" wp14:anchorId="324042BF" wp14:editId="664D5567">
                  <wp:extent cx="4643755" cy="2373630"/>
                  <wp:effectExtent l="0" t="0" r="4445"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7"/>
                          <a:stretch>
                            <a:fillRect/>
                          </a:stretch>
                        </pic:blipFill>
                        <pic:spPr>
                          <a:xfrm>
                            <a:off x="0" y="0"/>
                            <a:ext cx="4643755" cy="2373630"/>
                          </a:xfrm>
                          <a:prstGeom prst="rect">
                            <a:avLst/>
                          </a:prstGeom>
                        </pic:spPr>
                      </pic:pic>
                    </a:graphicData>
                  </a:graphic>
                </wp:inline>
              </w:drawing>
            </w:r>
          </w:p>
          <w:p w14:paraId="5926902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5</w:t>
            </w:r>
            <w:r>
              <w:rPr>
                <w:rFonts w:ascii="宋体" w:hAnsi="宋体" w:hint="eastAsia"/>
                <w:sz w:val="18"/>
                <w:szCs w:val="18"/>
              </w:rPr>
              <w:t>.0.2</w:t>
            </w:r>
          </w:p>
          <w:p w14:paraId="37744F14" w14:textId="77777777" w:rsidR="004837C2" w:rsidRDefault="005F3D5F">
            <w:pPr>
              <w:jc w:val="center"/>
              <w:rPr>
                <w:rFonts w:ascii="宋体" w:hAnsi="宋体"/>
                <w:sz w:val="18"/>
                <w:szCs w:val="18"/>
              </w:rPr>
            </w:pPr>
            <w:r>
              <w:rPr>
                <w:noProof/>
              </w:rPr>
              <w:drawing>
                <wp:inline distT="0" distB="0" distL="0" distR="0" wp14:anchorId="3FD23D37" wp14:editId="7F8336ED">
                  <wp:extent cx="1892300" cy="10731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8"/>
                          <a:stretch>
                            <a:fillRect/>
                          </a:stretch>
                        </pic:blipFill>
                        <pic:spPr>
                          <a:xfrm>
                            <a:off x="0" y="0"/>
                            <a:ext cx="1892397" cy="1073205"/>
                          </a:xfrm>
                          <a:prstGeom prst="rect">
                            <a:avLst/>
                          </a:prstGeom>
                        </pic:spPr>
                      </pic:pic>
                    </a:graphicData>
                  </a:graphic>
                </wp:inline>
              </w:drawing>
            </w:r>
          </w:p>
          <w:p w14:paraId="040A8D3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5</w:t>
            </w:r>
            <w:r>
              <w:rPr>
                <w:rFonts w:ascii="宋体" w:hAnsi="宋体" w:hint="eastAsia"/>
                <w:sz w:val="18"/>
                <w:szCs w:val="18"/>
              </w:rPr>
              <w:t>.0</w:t>
            </w:r>
            <w:r>
              <w:rPr>
                <w:rFonts w:ascii="宋体" w:hAnsi="宋体"/>
                <w:sz w:val="18"/>
                <w:szCs w:val="18"/>
              </w:rPr>
              <w:t>.3</w:t>
            </w:r>
          </w:p>
          <w:p w14:paraId="23D8D78B" w14:textId="30704E4F" w:rsidR="004837C2" w:rsidRDefault="00810C5D">
            <w:pPr>
              <w:jc w:val="center"/>
              <w:rPr>
                <w:rFonts w:ascii="宋体" w:hAnsi="宋体"/>
                <w:sz w:val="18"/>
                <w:szCs w:val="18"/>
              </w:rPr>
            </w:pPr>
            <w:r>
              <w:rPr>
                <w:noProof/>
              </w:rPr>
              <w:drawing>
                <wp:inline distT="0" distB="0" distL="0" distR="0" wp14:anchorId="5F78F6A7" wp14:editId="3E9B4939">
                  <wp:extent cx="1879697" cy="914447"/>
                  <wp:effectExtent l="0" t="0" r="635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9697" cy="914447"/>
                          </a:xfrm>
                          <a:prstGeom prst="rect">
                            <a:avLst/>
                          </a:prstGeom>
                        </pic:spPr>
                      </pic:pic>
                    </a:graphicData>
                  </a:graphic>
                </wp:inline>
              </w:drawing>
            </w:r>
          </w:p>
          <w:p w14:paraId="50D1B16F"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5</w:t>
            </w:r>
            <w:r>
              <w:rPr>
                <w:rFonts w:ascii="宋体" w:hAnsi="宋体" w:hint="eastAsia"/>
                <w:sz w:val="18"/>
                <w:szCs w:val="18"/>
              </w:rPr>
              <w:t>.0</w:t>
            </w:r>
            <w:r>
              <w:rPr>
                <w:rFonts w:ascii="宋体" w:hAnsi="宋体"/>
                <w:sz w:val="18"/>
                <w:szCs w:val="18"/>
              </w:rPr>
              <w:t>.4</w:t>
            </w:r>
          </w:p>
        </w:tc>
      </w:tr>
      <w:tr w:rsidR="004837C2" w14:paraId="26EEE933" w14:textId="77777777">
        <w:trPr>
          <w:jc w:val="center"/>
        </w:trPr>
        <w:tc>
          <w:tcPr>
            <w:tcW w:w="1583" w:type="dxa"/>
            <w:shd w:val="clear" w:color="auto" w:fill="F8F8F8"/>
            <w:vAlign w:val="center"/>
          </w:tcPr>
          <w:p w14:paraId="279C2C47"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2D5B6999" w14:textId="77777777" w:rsidR="004837C2" w:rsidRDefault="004837C2">
            <w:pPr>
              <w:rPr>
                <w:rFonts w:ascii="Book Antiqua" w:hAnsi="Book Antiqua"/>
                <w:sz w:val="18"/>
                <w:szCs w:val="18"/>
              </w:rPr>
            </w:pPr>
          </w:p>
        </w:tc>
      </w:tr>
      <w:tr w:rsidR="004837C2" w14:paraId="2CDCDA93" w14:textId="77777777">
        <w:trPr>
          <w:jc w:val="center"/>
        </w:trPr>
        <w:tc>
          <w:tcPr>
            <w:tcW w:w="1583" w:type="dxa"/>
            <w:shd w:val="clear" w:color="auto" w:fill="F8F8F8"/>
            <w:vAlign w:val="center"/>
          </w:tcPr>
          <w:p w14:paraId="36752278"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46B8205F" w14:textId="77777777" w:rsidR="004837C2" w:rsidRDefault="005F3D5F">
            <w:pPr>
              <w:rPr>
                <w:rFonts w:ascii="Book Antiqua" w:hAnsi="Book Antiqua"/>
                <w:sz w:val="18"/>
                <w:szCs w:val="18"/>
              </w:rPr>
            </w:pPr>
            <w:r>
              <w:rPr>
                <w:rFonts w:ascii="Book Antiqua" w:hAnsi="Book Antiqua" w:hint="eastAsia"/>
                <w:sz w:val="18"/>
                <w:szCs w:val="18"/>
              </w:rPr>
              <w:t>采购单号（</w:t>
            </w:r>
            <w:r>
              <w:rPr>
                <w:rFonts w:ascii="Book Antiqua" w:hAnsi="Book Antiqua"/>
                <w:sz w:val="18"/>
                <w:szCs w:val="18"/>
              </w:rPr>
              <w:t>精确查询）、</w:t>
            </w:r>
          </w:p>
          <w:p w14:paraId="20BEC0FE" w14:textId="77777777" w:rsidR="004837C2" w:rsidRDefault="005F3D5F">
            <w:pPr>
              <w:rPr>
                <w:rFonts w:ascii="Book Antiqua" w:hAnsi="Book Antiqua"/>
                <w:sz w:val="18"/>
                <w:szCs w:val="18"/>
              </w:rPr>
            </w:pPr>
            <w:r>
              <w:rPr>
                <w:rFonts w:ascii="Book Antiqua" w:hAnsi="Book Antiqua" w:hint="eastAsia"/>
                <w:sz w:val="18"/>
                <w:szCs w:val="18"/>
              </w:rPr>
              <w:t>跟踪号（</w:t>
            </w:r>
            <w:r>
              <w:rPr>
                <w:rFonts w:ascii="Book Antiqua" w:hAnsi="Book Antiqua"/>
                <w:sz w:val="18"/>
                <w:szCs w:val="18"/>
              </w:rPr>
              <w:t>精确查询）</w:t>
            </w:r>
          </w:p>
          <w:p w14:paraId="50FE9A01" w14:textId="77777777" w:rsidR="004837C2" w:rsidRDefault="005F3D5F">
            <w:pPr>
              <w:rPr>
                <w:rFonts w:ascii="Book Antiqua" w:hAnsi="Book Antiqua"/>
                <w:sz w:val="18"/>
                <w:szCs w:val="18"/>
              </w:rPr>
            </w:pPr>
            <w:r>
              <w:rPr>
                <w:rFonts w:ascii="Book Antiqua" w:hAnsi="Book Antiqua" w:hint="eastAsia"/>
                <w:sz w:val="18"/>
                <w:szCs w:val="18"/>
              </w:rPr>
              <w:t>目的仓库（下拉框</w:t>
            </w:r>
            <w:r>
              <w:rPr>
                <w:rFonts w:ascii="Book Antiqua" w:hAnsi="Book Antiqua"/>
                <w:sz w:val="18"/>
                <w:szCs w:val="18"/>
              </w:rPr>
              <w:t>）、</w:t>
            </w:r>
          </w:p>
          <w:p w14:paraId="5266E803" w14:textId="77777777" w:rsidR="004837C2" w:rsidRDefault="005F3D5F">
            <w:pPr>
              <w:rPr>
                <w:rFonts w:ascii="Book Antiqua" w:hAnsi="Book Antiqua"/>
                <w:sz w:val="18"/>
                <w:szCs w:val="18"/>
              </w:rPr>
            </w:pPr>
            <w:r>
              <w:rPr>
                <w:rFonts w:ascii="Book Antiqua" w:hAnsi="Book Antiqua" w:hint="eastAsia"/>
                <w:sz w:val="18"/>
                <w:szCs w:val="18"/>
              </w:rPr>
              <w:t>物流方式（下拉框</w:t>
            </w:r>
            <w:r>
              <w:rPr>
                <w:rFonts w:ascii="Book Antiqua" w:hAnsi="Book Antiqua"/>
                <w:sz w:val="18"/>
                <w:szCs w:val="18"/>
              </w:rPr>
              <w:t>）</w:t>
            </w:r>
            <w:r>
              <w:rPr>
                <w:rFonts w:ascii="Book Antiqua" w:hAnsi="Book Antiqua" w:hint="eastAsia"/>
                <w:sz w:val="18"/>
                <w:szCs w:val="18"/>
              </w:rPr>
              <w:t>、</w:t>
            </w:r>
          </w:p>
          <w:p w14:paraId="50DF9826" w14:textId="77777777" w:rsidR="004837C2" w:rsidRDefault="005F3D5F">
            <w:pPr>
              <w:rPr>
                <w:rFonts w:ascii="Book Antiqua" w:hAnsi="Book Antiqua"/>
                <w:sz w:val="18"/>
                <w:szCs w:val="18"/>
              </w:rPr>
            </w:pPr>
            <w:r>
              <w:rPr>
                <w:rFonts w:ascii="Book Antiqua" w:hAnsi="Book Antiqua" w:hint="eastAsia"/>
                <w:sz w:val="18"/>
                <w:szCs w:val="18"/>
              </w:rPr>
              <w:t>采购单</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草稿</w:t>
            </w:r>
            <w:r>
              <w:rPr>
                <w:rFonts w:ascii="Book Antiqua" w:hAnsi="Book Antiqua"/>
                <w:sz w:val="18"/>
                <w:szCs w:val="18"/>
              </w:rPr>
              <w:t>、</w:t>
            </w:r>
            <w:r>
              <w:rPr>
                <w:rFonts w:ascii="Book Antiqua" w:hAnsi="Book Antiqua" w:hint="eastAsia"/>
                <w:sz w:val="18"/>
                <w:szCs w:val="18"/>
              </w:rPr>
              <w:t>审核、在途、完成、作废</w:t>
            </w:r>
            <w:r>
              <w:rPr>
                <w:rFonts w:ascii="Book Antiqua" w:hAnsi="Book Antiqua"/>
                <w:sz w:val="18"/>
                <w:szCs w:val="18"/>
              </w:rPr>
              <w:t>）</w:t>
            </w:r>
          </w:p>
        </w:tc>
      </w:tr>
      <w:tr w:rsidR="004837C2" w14:paraId="1D8CD3DF" w14:textId="77777777">
        <w:trPr>
          <w:jc w:val="center"/>
        </w:trPr>
        <w:tc>
          <w:tcPr>
            <w:tcW w:w="1583" w:type="dxa"/>
            <w:shd w:val="clear" w:color="auto" w:fill="F8F8F8"/>
            <w:vAlign w:val="center"/>
          </w:tcPr>
          <w:p w14:paraId="2FB9FB0A"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0CE08CF9" w14:textId="77777777" w:rsidR="004837C2" w:rsidRDefault="005F3D5F">
            <w:pPr>
              <w:rPr>
                <w:rFonts w:ascii="Book Antiqua" w:hAnsi="Book Antiqua"/>
                <w:sz w:val="18"/>
                <w:szCs w:val="18"/>
              </w:rPr>
            </w:pPr>
            <w:r>
              <w:rPr>
                <w:rFonts w:ascii="Book Antiqua" w:hAnsi="Book Antiqua" w:hint="eastAsia"/>
                <w:sz w:val="18"/>
                <w:szCs w:val="18"/>
              </w:rPr>
              <w:t>采购单号</w:t>
            </w:r>
            <w:r>
              <w:rPr>
                <w:rFonts w:ascii="Book Antiqua" w:hAnsi="Book Antiqua"/>
                <w:sz w:val="18"/>
                <w:szCs w:val="18"/>
              </w:rPr>
              <w:t>、</w:t>
            </w:r>
            <w:r>
              <w:rPr>
                <w:rFonts w:ascii="Book Antiqua" w:hAnsi="Book Antiqua" w:hint="eastAsia"/>
                <w:sz w:val="18"/>
                <w:szCs w:val="18"/>
              </w:rPr>
              <w:t>目的仓库</w:t>
            </w:r>
            <w:r>
              <w:rPr>
                <w:rFonts w:ascii="Book Antiqua" w:hAnsi="Book Antiqua"/>
                <w:sz w:val="18"/>
                <w:szCs w:val="18"/>
              </w:rPr>
              <w:t>、</w:t>
            </w:r>
            <w:r>
              <w:rPr>
                <w:rFonts w:ascii="Book Antiqua" w:hAnsi="Book Antiqua" w:hint="eastAsia"/>
                <w:sz w:val="18"/>
                <w:szCs w:val="18"/>
              </w:rPr>
              <w:t>物流方式、跟踪号、商品总数量</w:t>
            </w:r>
            <w:r>
              <w:rPr>
                <w:rFonts w:ascii="Book Antiqua" w:hAnsi="Book Antiqua"/>
                <w:sz w:val="18"/>
                <w:szCs w:val="18"/>
              </w:rPr>
              <w:t>、</w:t>
            </w:r>
            <w:r>
              <w:rPr>
                <w:rFonts w:ascii="Book Antiqua" w:hAnsi="Book Antiqua" w:hint="eastAsia"/>
                <w:sz w:val="18"/>
                <w:szCs w:val="18"/>
              </w:rPr>
              <w:t>商品总金额（</w:t>
            </w:r>
            <w:r>
              <w:rPr>
                <w:rFonts w:ascii="Book Antiqua" w:hAnsi="Book Antiqua" w:hint="eastAsia"/>
                <w:sz w:val="18"/>
                <w:szCs w:val="18"/>
              </w:rPr>
              <w:t>R</w:t>
            </w:r>
            <w:r>
              <w:rPr>
                <w:rFonts w:ascii="Book Antiqua" w:hAnsi="Book Antiqua"/>
                <w:sz w:val="18"/>
                <w:szCs w:val="18"/>
              </w:rPr>
              <w:t>MB</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运费（</w:t>
            </w:r>
            <w:r>
              <w:rPr>
                <w:rFonts w:ascii="Book Antiqua" w:hAnsi="Book Antiqua" w:hint="eastAsia"/>
                <w:sz w:val="18"/>
                <w:szCs w:val="18"/>
              </w:rPr>
              <w:t>R</w:t>
            </w:r>
            <w:r>
              <w:rPr>
                <w:rFonts w:ascii="Book Antiqua" w:hAnsi="Book Antiqua"/>
                <w:sz w:val="18"/>
                <w:szCs w:val="18"/>
              </w:rPr>
              <w:t>MB</w:t>
            </w:r>
            <w:r>
              <w:rPr>
                <w:rFonts w:ascii="Book Antiqua" w:hAnsi="Book Antiqua" w:hint="eastAsia"/>
                <w:sz w:val="18"/>
                <w:szCs w:val="18"/>
              </w:rPr>
              <w:t>）采购单状态、更新时间、操作</w:t>
            </w:r>
          </w:p>
        </w:tc>
      </w:tr>
      <w:tr w:rsidR="004837C2" w14:paraId="4475728C" w14:textId="77777777">
        <w:trPr>
          <w:trHeight w:val="3103"/>
          <w:jc w:val="center"/>
        </w:trPr>
        <w:tc>
          <w:tcPr>
            <w:tcW w:w="1583" w:type="dxa"/>
            <w:shd w:val="clear" w:color="auto" w:fill="F8F8F8"/>
            <w:vAlign w:val="center"/>
          </w:tcPr>
          <w:p w14:paraId="3EA8DA51"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6ECC3A20" w14:textId="77777777" w:rsidR="004837C2" w:rsidRDefault="005F3D5F">
            <w:pPr>
              <w:rPr>
                <w:rFonts w:ascii="Book Antiqua" w:hAnsi="Book Antiqua"/>
                <w:b/>
                <w:sz w:val="18"/>
                <w:szCs w:val="18"/>
              </w:rPr>
            </w:pPr>
            <w:r>
              <w:rPr>
                <w:rFonts w:ascii="Book Antiqua" w:hAnsi="Book Antiqua" w:hint="eastAsia"/>
                <w:b/>
                <w:sz w:val="18"/>
                <w:szCs w:val="18"/>
              </w:rPr>
              <w:t>描述</w:t>
            </w:r>
          </w:p>
          <w:p w14:paraId="2BDEE2A0" w14:textId="77777777" w:rsidR="004837C2" w:rsidRDefault="005F3D5F">
            <w:pPr>
              <w:pStyle w:val="afb"/>
              <w:numPr>
                <w:ilvl w:val="0"/>
                <w:numId w:val="9"/>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采购单管理，支持查询、导出、审核采购单、作废采购单、查看采购单详情等功能</w:t>
            </w:r>
            <w:r>
              <w:rPr>
                <w:rFonts w:ascii="Book Antiqua" w:hAnsi="Book Antiqua"/>
                <w:color w:val="000000" w:themeColor="text1"/>
                <w:sz w:val="18"/>
                <w:szCs w:val="18"/>
              </w:rPr>
              <w:t>。</w:t>
            </w:r>
          </w:p>
          <w:p w14:paraId="20A8D77D" w14:textId="77777777" w:rsidR="004837C2" w:rsidRDefault="005F3D5F">
            <w:pPr>
              <w:rPr>
                <w:rFonts w:ascii="Book Antiqua" w:hAnsi="Book Antiqua"/>
                <w:b/>
                <w:sz w:val="18"/>
                <w:szCs w:val="18"/>
              </w:rPr>
            </w:pPr>
            <w:r>
              <w:rPr>
                <w:rFonts w:ascii="Book Antiqua" w:hAnsi="Book Antiqua" w:hint="eastAsia"/>
                <w:b/>
                <w:sz w:val="18"/>
                <w:szCs w:val="18"/>
              </w:rPr>
              <w:t>过程</w:t>
            </w:r>
          </w:p>
          <w:p w14:paraId="085F9534" w14:textId="77777777" w:rsidR="004837C2" w:rsidRDefault="005F3D5F">
            <w:pPr>
              <w:pStyle w:val="afb"/>
              <w:numPr>
                <w:ilvl w:val="0"/>
                <w:numId w:val="9"/>
              </w:numPr>
              <w:rPr>
                <w:rFonts w:ascii="Book Antiqua" w:hAnsi="Book Antiqua"/>
                <w:color w:val="FF0000"/>
                <w:sz w:val="18"/>
                <w:szCs w:val="18"/>
              </w:rPr>
            </w:pPr>
            <w:r>
              <w:rPr>
                <w:rFonts w:ascii="Book Antiqua" w:hAnsi="Book Antiqua" w:hint="eastAsia"/>
                <w:sz w:val="18"/>
                <w:szCs w:val="18"/>
              </w:rPr>
              <w:t>审核采购单，</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审核</w:t>
            </w:r>
            <w:r>
              <w:rPr>
                <w:rFonts w:ascii="Book Antiqua" w:hAnsi="Book Antiqua" w:hint="eastAsia"/>
                <w:color w:val="000000" w:themeColor="text1"/>
                <w:sz w:val="18"/>
                <w:szCs w:val="18"/>
              </w:rPr>
              <w:t>按钮弹出提示框“审核采购单”（如图</w:t>
            </w:r>
            <w:r>
              <w:rPr>
                <w:rFonts w:ascii="Book Antiqua" w:hAnsi="Book Antiqua"/>
                <w:color w:val="000000" w:themeColor="text1"/>
                <w:sz w:val="18"/>
                <w:szCs w:val="18"/>
              </w:rPr>
              <w:t>5.0.3</w:t>
            </w:r>
            <w:r>
              <w:rPr>
                <w:rFonts w:ascii="Book Antiqua" w:hAnsi="Book Antiqua" w:hint="eastAsia"/>
                <w:color w:val="000000" w:themeColor="text1"/>
                <w:sz w:val="18"/>
                <w:szCs w:val="18"/>
              </w:rPr>
              <w:t>），</w:t>
            </w:r>
          </w:p>
          <w:p w14:paraId="55EBA79C"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如目的仓库为速贸仓储，则在速贸仓储中，请求入库单创建接口成功，则提示“审核成功”，若未成功创建，则返回报错信息，“采购单审核失败：</w:t>
            </w:r>
            <w:r>
              <w:rPr>
                <w:rFonts w:ascii="Book Antiqua" w:hAnsi="Book Antiqua" w:hint="eastAsia"/>
                <w:color w:val="000000" w:themeColor="text1"/>
                <w:sz w:val="18"/>
                <w:szCs w:val="18"/>
              </w:rPr>
              <w:t>X</w:t>
            </w:r>
            <w:r>
              <w:rPr>
                <w:rFonts w:ascii="Book Antiqua" w:hAnsi="Book Antiqua"/>
                <w:color w:val="000000" w:themeColor="text1"/>
                <w:sz w:val="18"/>
                <w:szCs w:val="18"/>
              </w:rPr>
              <w:t>XXXXX</w:t>
            </w:r>
            <w:r>
              <w:rPr>
                <w:rFonts w:ascii="Book Antiqua" w:hAnsi="Book Antiqua" w:hint="eastAsia"/>
                <w:color w:val="000000" w:themeColor="text1"/>
                <w:sz w:val="18"/>
                <w:szCs w:val="18"/>
              </w:rPr>
              <w:t>”</w:t>
            </w:r>
            <w:r>
              <w:rPr>
                <w:rFonts w:ascii="Book Antiqua" w:hAnsi="Book Antiqua" w:hint="eastAsia"/>
                <w:sz w:val="18"/>
                <w:szCs w:val="18"/>
              </w:rPr>
              <w:t>。</w:t>
            </w:r>
          </w:p>
          <w:p w14:paraId="4C89DC98"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如目的仓库为自定义仓库，则显示审核成功信息即可。</w:t>
            </w:r>
          </w:p>
          <w:p w14:paraId="5FE093A6" w14:textId="77777777" w:rsidR="004837C2" w:rsidRDefault="005F3D5F">
            <w:pPr>
              <w:pStyle w:val="afb"/>
              <w:numPr>
                <w:ilvl w:val="0"/>
                <w:numId w:val="9"/>
              </w:numPr>
              <w:rPr>
                <w:rFonts w:ascii="Book Antiqua" w:hAnsi="Book Antiqua"/>
                <w:color w:val="FF0000"/>
                <w:sz w:val="18"/>
                <w:szCs w:val="18"/>
              </w:rPr>
            </w:pPr>
            <w:r>
              <w:rPr>
                <w:rFonts w:ascii="Book Antiqua" w:hAnsi="Book Antiqua" w:hint="eastAsia"/>
                <w:sz w:val="18"/>
                <w:szCs w:val="18"/>
              </w:rPr>
              <w:t>作废采购单，</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作废</w:t>
            </w:r>
            <w:r>
              <w:rPr>
                <w:rFonts w:ascii="Book Antiqua" w:hAnsi="Book Antiqua" w:hint="eastAsia"/>
                <w:color w:val="000000" w:themeColor="text1"/>
                <w:sz w:val="18"/>
                <w:szCs w:val="18"/>
              </w:rPr>
              <w:t>弹出页面窗口“作废采购单”（如图</w:t>
            </w:r>
            <w:r>
              <w:rPr>
                <w:rFonts w:ascii="Book Antiqua" w:hAnsi="Book Antiqua"/>
                <w:color w:val="000000" w:themeColor="text1"/>
                <w:sz w:val="18"/>
                <w:szCs w:val="18"/>
              </w:rPr>
              <w:t>5.0.4</w:t>
            </w:r>
            <w:r>
              <w:rPr>
                <w:rFonts w:ascii="Book Antiqua" w:hAnsi="Book Antiqua" w:hint="eastAsia"/>
                <w:color w:val="000000" w:themeColor="text1"/>
                <w:sz w:val="18"/>
                <w:szCs w:val="18"/>
              </w:rPr>
              <w:t>）。</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确定</w:t>
            </w:r>
            <w:r>
              <w:rPr>
                <w:rFonts w:ascii="Book Antiqua" w:hAnsi="Book Antiqua" w:hint="eastAsia"/>
                <w:sz w:val="18"/>
                <w:szCs w:val="18"/>
              </w:rPr>
              <w:t>将采购单状态变为</w:t>
            </w:r>
            <w:r>
              <w:rPr>
                <w:rFonts w:ascii="Book Antiqua" w:hAnsi="Book Antiqua" w:hint="eastAsia"/>
                <w:sz w:val="18"/>
                <w:szCs w:val="18"/>
              </w:rPr>
              <w:t>[</w:t>
            </w:r>
            <w:r>
              <w:rPr>
                <w:rFonts w:ascii="Book Antiqua" w:hAnsi="Book Antiqua" w:hint="eastAsia"/>
                <w:sz w:val="18"/>
                <w:szCs w:val="18"/>
              </w:rPr>
              <w:t>作废</w:t>
            </w:r>
            <w:r>
              <w:rPr>
                <w:rFonts w:ascii="Book Antiqua" w:hAnsi="Book Antiqua"/>
                <w:sz w:val="18"/>
                <w:szCs w:val="18"/>
              </w:rPr>
              <w:t>]</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返回采购单列表页面。</w:t>
            </w:r>
          </w:p>
          <w:p w14:paraId="458D3EBE" w14:textId="77777777" w:rsidR="004837C2" w:rsidRDefault="005F3D5F">
            <w:pPr>
              <w:pStyle w:val="afb"/>
              <w:numPr>
                <w:ilvl w:val="0"/>
                <w:numId w:val="9"/>
              </w:numPr>
              <w:rPr>
                <w:rFonts w:ascii="Book Antiqua" w:hAnsi="Book Antiqua"/>
                <w:color w:val="FF0000"/>
                <w:sz w:val="18"/>
                <w:szCs w:val="18"/>
              </w:rPr>
            </w:pPr>
            <w:r>
              <w:rPr>
                <w:rFonts w:ascii="Book Antiqua" w:hAnsi="Book Antiqua" w:hint="eastAsia"/>
                <w:sz w:val="18"/>
                <w:szCs w:val="18"/>
              </w:rPr>
              <w:t>查看采购单，</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color w:val="000000" w:themeColor="text1"/>
                <w:sz w:val="18"/>
                <w:szCs w:val="18"/>
              </w:rPr>
              <w:t>或</w:t>
            </w:r>
            <w:r>
              <w:rPr>
                <w:rFonts w:ascii="Book Antiqua" w:hAnsi="Book Antiqua" w:hint="eastAsia"/>
                <w:color w:val="00B0F0"/>
                <w:sz w:val="18"/>
                <w:szCs w:val="18"/>
              </w:rPr>
              <w:t>采购单号</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5.0.2</w:t>
            </w:r>
            <w:r>
              <w:rPr>
                <w:rFonts w:ascii="Book Antiqua" w:hAnsi="Book Antiqua" w:hint="eastAsia"/>
                <w:color w:val="000000" w:themeColor="text1"/>
                <w:sz w:val="18"/>
                <w:szCs w:val="18"/>
              </w:rPr>
              <w:t>），展示采购单详细信息及所包含的采购计划信息。</w:t>
            </w:r>
          </w:p>
          <w:p w14:paraId="56ACC707" w14:textId="77777777" w:rsidR="004837C2" w:rsidRDefault="005F3D5F">
            <w:pPr>
              <w:pStyle w:val="afb"/>
              <w:numPr>
                <w:ilvl w:val="0"/>
                <w:numId w:val="9"/>
              </w:numPr>
              <w:rPr>
                <w:rFonts w:ascii="Book Antiqua" w:hAnsi="Book Antiqua"/>
                <w:b/>
                <w:color w:val="000000" w:themeColor="text1"/>
                <w:sz w:val="18"/>
                <w:szCs w:val="18"/>
              </w:rPr>
            </w:pPr>
            <w:r>
              <w:rPr>
                <w:rFonts w:ascii="Book Antiqua" w:hAnsi="Book Antiqua" w:hint="eastAsia"/>
                <w:sz w:val="18"/>
                <w:szCs w:val="18"/>
              </w:rPr>
              <w:t>导出，勾选采购单列表中的采购单记录，点击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按钮下载附件。字段如下：</w:t>
            </w:r>
          </w:p>
          <w:p w14:paraId="3D5C46BD" w14:textId="77777777" w:rsidR="004837C2" w:rsidRDefault="005F3D5F">
            <w:pPr>
              <w:pStyle w:val="afb"/>
              <w:ind w:left="360"/>
              <w:rPr>
                <w:rFonts w:ascii="Book Antiqua" w:hAnsi="Book Antiqua"/>
                <w:b/>
                <w:color w:val="000000" w:themeColor="text1"/>
                <w:sz w:val="18"/>
                <w:szCs w:val="18"/>
              </w:rPr>
            </w:pPr>
            <w:r>
              <w:rPr>
                <w:noProof/>
              </w:rPr>
              <w:drawing>
                <wp:inline distT="0" distB="0" distL="0" distR="0" wp14:anchorId="7023F4AD" wp14:editId="2E6E7F5E">
                  <wp:extent cx="4044950" cy="3810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50"/>
                          <a:stretch>
                            <a:fillRect/>
                          </a:stretch>
                        </pic:blipFill>
                        <pic:spPr>
                          <a:xfrm>
                            <a:off x="0" y="0"/>
                            <a:ext cx="4045158" cy="381020"/>
                          </a:xfrm>
                          <a:prstGeom prst="rect">
                            <a:avLst/>
                          </a:prstGeom>
                        </pic:spPr>
                      </pic:pic>
                    </a:graphicData>
                  </a:graphic>
                </wp:inline>
              </w:drawing>
            </w:r>
          </w:p>
          <w:p w14:paraId="1812896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未勾选明细，点击导出按钮，提示：请选择需要导出的记录！</w:t>
            </w:r>
          </w:p>
          <w:p w14:paraId="1A2E8FA9" w14:textId="77777777" w:rsidR="004837C2" w:rsidRDefault="004837C2">
            <w:pPr>
              <w:pStyle w:val="afb"/>
              <w:ind w:left="360"/>
              <w:rPr>
                <w:rFonts w:ascii="Book Antiqua" w:hAnsi="Book Antiqua"/>
                <w:b/>
                <w:color w:val="000000" w:themeColor="text1"/>
                <w:sz w:val="18"/>
                <w:szCs w:val="18"/>
              </w:rPr>
            </w:pPr>
          </w:p>
          <w:p w14:paraId="074A0C4E"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3EC6D1DF" w14:textId="77777777" w:rsidR="004837C2" w:rsidRDefault="005F3D5F">
            <w:pPr>
              <w:pStyle w:val="afb"/>
              <w:numPr>
                <w:ilvl w:val="0"/>
                <w:numId w:val="9"/>
              </w:numPr>
              <w:rPr>
                <w:rFonts w:ascii="Book Antiqua" w:hAnsi="Book Antiqua"/>
                <w:color w:val="FF0000"/>
                <w:sz w:val="18"/>
                <w:szCs w:val="18"/>
              </w:rPr>
            </w:pPr>
            <w:r>
              <w:rPr>
                <w:rFonts w:ascii="Book Antiqua" w:hAnsi="Book Antiqua" w:hint="eastAsia"/>
                <w:sz w:val="18"/>
                <w:szCs w:val="18"/>
              </w:rPr>
              <w:t>审核采购单</w:t>
            </w:r>
            <w:r>
              <w:rPr>
                <w:rFonts w:ascii="Book Antiqua" w:hAnsi="Book Antiqua" w:hint="eastAsia"/>
                <w:color w:val="000000" w:themeColor="text1"/>
                <w:sz w:val="18"/>
                <w:szCs w:val="18"/>
              </w:rPr>
              <w:t>，</w:t>
            </w:r>
          </w:p>
          <w:p w14:paraId="6C6E2110"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如目的仓库为速贸仓储，则在速贸仓储中，请求入库单创建接口成功，则提示“审核成功”，若未成功创建，则返回报错信息，“采购单审核失败：</w:t>
            </w:r>
            <w:r>
              <w:rPr>
                <w:rFonts w:ascii="Book Antiqua" w:hAnsi="Book Antiqua" w:hint="eastAsia"/>
                <w:color w:val="000000" w:themeColor="text1"/>
                <w:sz w:val="18"/>
                <w:szCs w:val="18"/>
              </w:rPr>
              <w:t>X</w:t>
            </w:r>
            <w:r>
              <w:rPr>
                <w:rFonts w:ascii="Book Antiqua" w:hAnsi="Book Antiqua"/>
                <w:color w:val="000000" w:themeColor="text1"/>
                <w:sz w:val="18"/>
                <w:szCs w:val="18"/>
              </w:rPr>
              <w:t>XXXXX</w:t>
            </w:r>
            <w:r>
              <w:rPr>
                <w:rFonts w:ascii="Book Antiqua" w:hAnsi="Book Antiqua" w:hint="eastAsia"/>
                <w:color w:val="000000" w:themeColor="text1"/>
                <w:sz w:val="18"/>
                <w:szCs w:val="18"/>
              </w:rPr>
              <w:t>”</w:t>
            </w:r>
            <w:r>
              <w:rPr>
                <w:rFonts w:ascii="Book Antiqua" w:hAnsi="Book Antiqua" w:hint="eastAsia"/>
                <w:sz w:val="18"/>
                <w:szCs w:val="18"/>
              </w:rPr>
              <w:t>。</w:t>
            </w:r>
          </w:p>
          <w:p w14:paraId="57F766D6"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如目的仓库为自定义仓库，则显示审核成功信息即可。</w:t>
            </w:r>
          </w:p>
          <w:p w14:paraId="4930FBAE" w14:textId="77777777" w:rsidR="004837C2" w:rsidRDefault="005F3D5F">
            <w:pPr>
              <w:pStyle w:val="afb"/>
              <w:numPr>
                <w:ilvl w:val="0"/>
                <w:numId w:val="9"/>
              </w:numPr>
              <w:rPr>
                <w:rFonts w:ascii="Book Antiqua" w:hAnsi="Book Antiqua"/>
                <w:color w:val="000000" w:themeColor="text1"/>
                <w:sz w:val="18"/>
                <w:szCs w:val="18"/>
              </w:rPr>
            </w:pPr>
            <w:r>
              <w:rPr>
                <w:rFonts w:ascii="Book Antiqua" w:hAnsi="Book Antiqua" w:hint="eastAsia"/>
                <w:color w:val="000000" w:themeColor="text1"/>
                <w:sz w:val="18"/>
                <w:szCs w:val="18"/>
              </w:rPr>
              <w:t>采购单状态变更，</w:t>
            </w:r>
            <w:r>
              <w:rPr>
                <w:rFonts w:ascii="Book Antiqua" w:hAnsi="Book Antiqua"/>
                <w:color w:val="000000" w:themeColor="text1"/>
                <w:sz w:val="18"/>
                <w:szCs w:val="18"/>
              </w:rPr>
              <w:t xml:space="preserve"> </w:t>
            </w:r>
          </w:p>
          <w:p w14:paraId="7734172D"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如目的仓库为速贸仓储，采购单审核后新建速贸仓储入库单；后续采购单的</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在途</w:t>
            </w:r>
            <w:r>
              <w:rPr>
                <w:rFonts w:ascii="Book Antiqua" w:hAnsi="Book Antiqua"/>
                <w:color w:val="000000" w:themeColor="text1"/>
                <w:sz w:val="18"/>
                <w:szCs w:val="18"/>
              </w:rPr>
              <w:t>]</w:t>
            </w:r>
            <w:r>
              <w:rPr>
                <w:rFonts w:ascii="Book Antiqua" w:hAnsi="Book Antiqua" w:hint="eastAsia"/>
                <w:color w:val="000000" w:themeColor="text1"/>
                <w:sz w:val="18"/>
                <w:szCs w:val="18"/>
              </w:rPr>
              <w:t>与</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完成</w:t>
            </w:r>
            <w:r>
              <w:rPr>
                <w:rFonts w:ascii="Book Antiqua" w:hAnsi="Book Antiqua"/>
                <w:color w:val="000000" w:themeColor="text1"/>
                <w:sz w:val="18"/>
                <w:szCs w:val="18"/>
              </w:rPr>
              <w:t>]</w:t>
            </w:r>
            <w:r>
              <w:rPr>
                <w:rFonts w:ascii="Book Antiqua" w:hAnsi="Book Antiqua" w:hint="eastAsia"/>
                <w:color w:val="000000" w:themeColor="text1"/>
                <w:sz w:val="18"/>
                <w:szCs w:val="18"/>
              </w:rPr>
              <w:t>状态都通过同步速贸仓库入库单状态进行变更；采购单完成后，增加目的仓库中自定义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的可用库存数量。</w:t>
            </w:r>
          </w:p>
          <w:p w14:paraId="246A18CD" w14:textId="77777777" w:rsidR="004837C2" w:rsidRDefault="005F3D5F">
            <w:pPr>
              <w:pStyle w:val="afb"/>
              <w:ind w:left="360"/>
              <w:rPr>
                <w:rFonts w:ascii="Book Antiqua" w:hAnsi="Book Antiqua"/>
                <w:sz w:val="18"/>
                <w:szCs w:val="18"/>
              </w:rPr>
            </w:pPr>
            <w:r>
              <w:rPr>
                <w:rFonts w:ascii="Book Antiqua" w:hAnsi="Book Antiqua" w:hint="eastAsia"/>
                <w:color w:val="000000" w:themeColor="text1"/>
                <w:sz w:val="18"/>
                <w:szCs w:val="18"/>
              </w:rPr>
              <w:t>如目的仓库为自定义仓库，审核采购单后，采购单状态直接变为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完成</w:t>
            </w:r>
            <w:r>
              <w:rPr>
                <w:rFonts w:ascii="Book Antiqua" w:hAnsi="Book Antiqua"/>
                <w:color w:val="000000" w:themeColor="text1"/>
                <w:sz w:val="18"/>
                <w:szCs w:val="18"/>
              </w:rPr>
              <w:t>]</w:t>
            </w:r>
            <w:r>
              <w:rPr>
                <w:rFonts w:ascii="Book Antiqua" w:hAnsi="Book Antiqua" w:hint="eastAsia"/>
                <w:color w:val="000000" w:themeColor="text1"/>
                <w:sz w:val="18"/>
                <w:szCs w:val="18"/>
              </w:rPr>
              <w:t>，并增加目的仓库中自定义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的可用库存数量。</w:t>
            </w:r>
          </w:p>
          <w:p w14:paraId="15464944"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color w:val="000000" w:themeColor="text1"/>
                <w:sz w:val="18"/>
                <w:szCs w:val="18"/>
              </w:rPr>
              <w:t>采购单列表上的更新时间，纪录最近一笔采购单状态变更的时间点，格式：</w:t>
            </w:r>
            <w:r>
              <w:rPr>
                <w:rFonts w:ascii="Book Antiqua" w:hAnsi="Book Antiqua" w:hint="eastAsia"/>
                <w:color w:val="000000" w:themeColor="text1"/>
                <w:sz w:val="18"/>
                <w:szCs w:val="18"/>
              </w:rPr>
              <w:t>Y</w:t>
            </w:r>
            <w:r>
              <w:rPr>
                <w:rFonts w:ascii="Book Antiqua" w:hAnsi="Book Antiqua"/>
                <w:color w:val="000000" w:themeColor="text1"/>
                <w:sz w:val="18"/>
                <w:szCs w:val="18"/>
              </w:rPr>
              <w:t xml:space="preserve">YYY-MM-DD </w:t>
            </w:r>
            <w:proofErr w:type="spellStart"/>
            <w:r>
              <w:rPr>
                <w:rFonts w:ascii="Book Antiqua" w:hAnsi="Book Antiqua" w:hint="eastAsia"/>
                <w:color w:val="000000" w:themeColor="text1"/>
                <w:sz w:val="18"/>
                <w:szCs w:val="18"/>
              </w:rPr>
              <w:t>hh</w:t>
            </w:r>
            <w:proofErr w:type="spellEnd"/>
            <w:r>
              <w:rPr>
                <w:rFonts w:ascii="Book Antiqua" w:hAnsi="Book Antiqua" w:hint="eastAsia"/>
                <w:color w:val="000000" w:themeColor="text1"/>
                <w:sz w:val="18"/>
                <w:szCs w:val="18"/>
              </w:rPr>
              <w:t>-mm-ss</w:t>
            </w:r>
            <w:r>
              <w:rPr>
                <w:rFonts w:ascii="Book Antiqua" w:hAnsi="Book Antiqua" w:hint="eastAsia"/>
                <w:color w:val="000000" w:themeColor="text1"/>
                <w:sz w:val="18"/>
                <w:szCs w:val="18"/>
              </w:rPr>
              <w:t>，如</w:t>
            </w:r>
            <w:r>
              <w:rPr>
                <w:rFonts w:ascii="Book Antiqua" w:hAnsi="Book Antiqua" w:hint="eastAsia"/>
                <w:color w:val="000000" w:themeColor="text1"/>
                <w:sz w:val="18"/>
                <w:szCs w:val="18"/>
              </w:rPr>
              <w:t>2</w:t>
            </w:r>
            <w:r>
              <w:rPr>
                <w:rFonts w:ascii="Book Antiqua" w:hAnsi="Book Antiqua"/>
                <w:color w:val="000000" w:themeColor="text1"/>
                <w:sz w:val="18"/>
                <w:szCs w:val="18"/>
              </w:rPr>
              <w:t>019</w:t>
            </w:r>
            <w:r>
              <w:rPr>
                <w:rFonts w:ascii="Book Antiqua" w:hAnsi="Book Antiqua" w:hint="eastAsia"/>
                <w:color w:val="000000" w:themeColor="text1"/>
                <w:sz w:val="18"/>
                <w:szCs w:val="18"/>
              </w:rPr>
              <w:t>-</w:t>
            </w:r>
            <w:r>
              <w:rPr>
                <w:rFonts w:ascii="Book Antiqua" w:hAnsi="Book Antiqua"/>
                <w:color w:val="000000" w:themeColor="text1"/>
                <w:sz w:val="18"/>
                <w:szCs w:val="18"/>
              </w:rPr>
              <w:t>01</w:t>
            </w:r>
            <w:r>
              <w:rPr>
                <w:rFonts w:ascii="Book Antiqua" w:hAnsi="Book Antiqua" w:hint="eastAsia"/>
                <w:color w:val="000000" w:themeColor="text1"/>
                <w:sz w:val="18"/>
                <w:szCs w:val="18"/>
              </w:rPr>
              <w:t>-</w:t>
            </w:r>
            <w:r>
              <w:rPr>
                <w:rFonts w:ascii="Book Antiqua" w:hAnsi="Book Antiqua"/>
                <w:color w:val="000000" w:themeColor="text1"/>
                <w:sz w:val="18"/>
                <w:szCs w:val="18"/>
              </w:rPr>
              <w:t>01 18:22:28</w:t>
            </w:r>
            <w:r>
              <w:rPr>
                <w:rFonts w:ascii="Book Antiqua" w:hAnsi="Book Antiqua" w:hint="eastAsia"/>
                <w:color w:val="000000" w:themeColor="text1"/>
                <w:sz w:val="18"/>
                <w:szCs w:val="18"/>
              </w:rPr>
              <w:t>。</w:t>
            </w:r>
          </w:p>
        </w:tc>
      </w:tr>
      <w:tr w:rsidR="004837C2" w14:paraId="67B17172" w14:textId="77777777">
        <w:trPr>
          <w:jc w:val="center"/>
        </w:trPr>
        <w:tc>
          <w:tcPr>
            <w:tcW w:w="1583" w:type="dxa"/>
            <w:shd w:val="clear" w:color="auto" w:fill="F8F8F8"/>
            <w:vAlign w:val="center"/>
          </w:tcPr>
          <w:p w14:paraId="68B82B37"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7C5ECC52" w14:textId="77777777" w:rsidR="004837C2" w:rsidRDefault="005F3D5F">
            <w:pPr>
              <w:rPr>
                <w:rFonts w:ascii="Book Antiqua" w:hAnsi="Book Antiqua"/>
                <w:b/>
                <w:sz w:val="18"/>
                <w:szCs w:val="18"/>
              </w:rPr>
            </w:pPr>
            <w:r>
              <w:rPr>
                <w:rFonts w:ascii="Book Antiqua" w:hAnsi="Book Antiqua" w:hint="eastAsia"/>
                <w:b/>
                <w:sz w:val="18"/>
                <w:szCs w:val="18"/>
              </w:rPr>
              <w:t>采购单审核同步速贸仓储新建入库单：</w:t>
            </w:r>
          </w:p>
          <w:p w14:paraId="5BD162D8" w14:textId="77777777" w:rsidR="004837C2" w:rsidRDefault="004837C2">
            <w:pPr>
              <w:rPr>
                <w:rFonts w:ascii="Book Antiqua" w:hAnsi="Book Antiqua"/>
                <w:b/>
                <w:sz w:val="18"/>
                <w:szCs w:val="18"/>
              </w:rPr>
            </w:pPr>
          </w:p>
          <w:p w14:paraId="0AC9D875" w14:textId="77777777" w:rsidR="004837C2" w:rsidRDefault="005F3D5F">
            <w:pPr>
              <w:rPr>
                <w:rFonts w:ascii="Book Antiqua" w:hAnsi="Book Antiqua"/>
                <w:b/>
                <w:sz w:val="18"/>
                <w:szCs w:val="18"/>
              </w:rPr>
            </w:pPr>
            <w:r>
              <w:rPr>
                <w:rFonts w:ascii="Book Antiqua" w:hAnsi="Book Antiqua" w:hint="eastAsia"/>
                <w:b/>
                <w:sz w:val="18"/>
                <w:szCs w:val="18"/>
              </w:rPr>
              <w:t>采购单字段与仓储系统入库单管理</w:t>
            </w:r>
            <w:proofErr w:type="spellStart"/>
            <w:r>
              <w:rPr>
                <w:rFonts w:ascii="Book Antiqua" w:hAnsi="Book Antiqua" w:hint="eastAsia"/>
                <w:b/>
                <w:sz w:val="18"/>
                <w:szCs w:val="18"/>
              </w:rPr>
              <w:t>createAsn</w:t>
            </w:r>
            <w:proofErr w:type="spellEnd"/>
            <w:r>
              <w:rPr>
                <w:rFonts w:ascii="Book Antiqua" w:hAnsi="Book Antiqua" w:hint="eastAsia"/>
                <w:b/>
                <w:sz w:val="18"/>
                <w:szCs w:val="18"/>
              </w:rPr>
              <w:t>(</w:t>
            </w:r>
            <w:r>
              <w:rPr>
                <w:rFonts w:ascii="Book Antiqua" w:hAnsi="Book Antiqua" w:hint="eastAsia"/>
                <w:b/>
                <w:sz w:val="18"/>
                <w:szCs w:val="18"/>
              </w:rPr>
              <w:t>新建入库单</w:t>
            </w:r>
            <w:r>
              <w:rPr>
                <w:rFonts w:ascii="Book Antiqua" w:hAnsi="Book Antiqua" w:hint="eastAsia"/>
                <w:b/>
                <w:sz w:val="18"/>
                <w:szCs w:val="18"/>
              </w:rPr>
              <w:t>)</w:t>
            </w:r>
            <w:r>
              <w:rPr>
                <w:rFonts w:ascii="Book Antiqua" w:hAnsi="Book Antiqua" w:hint="eastAsia"/>
                <w:b/>
                <w:sz w:val="18"/>
                <w:szCs w:val="18"/>
              </w:rPr>
              <w:t>接口字段对应关系：</w:t>
            </w:r>
          </w:p>
          <w:tbl>
            <w:tblPr>
              <w:tblW w:w="7262" w:type="dxa"/>
              <w:tblLayout w:type="fixed"/>
              <w:tblLook w:val="04A0" w:firstRow="1" w:lastRow="0" w:firstColumn="1" w:lastColumn="0" w:noHBand="0" w:noVBand="1"/>
            </w:tblPr>
            <w:tblGrid>
              <w:gridCol w:w="2728"/>
              <w:gridCol w:w="2129"/>
              <w:gridCol w:w="1272"/>
              <w:gridCol w:w="1133"/>
            </w:tblGrid>
            <w:tr w:rsidR="004837C2" w14:paraId="5B659ED4"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C81A7C3" w14:textId="77777777" w:rsidR="004837C2" w:rsidRDefault="005F3D5F">
                  <w:pPr>
                    <w:widowControl/>
                    <w:jc w:val="left"/>
                    <w:rPr>
                      <w:rFonts w:ascii="宋体" w:hAnsi="宋体" w:cs="宋体"/>
                      <w:color w:val="000000"/>
                      <w:kern w:val="0"/>
                      <w:sz w:val="22"/>
                      <w:szCs w:val="22"/>
                    </w:rPr>
                  </w:pPr>
                  <w:r>
                    <w:rPr>
                      <w:rFonts w:ascii="宋体" w:hAnsi="宋体" w:cs="宋体" w:hint="eastAsia"/>
                      <w:b/>
                      <w:bCs/>
                      <w:color w:val="000000"/>
                      <w:kern w:val="0"/>
                      <w:sz w:val="22"/>
                      <w:szCs w:val="22"/>
                    </w:rPr>
                    <w:t>本地产品</w:t>
                  </w:r>
                </w:p>
              </w:tc>
              <w:tc>
                <w:tcPr>
                  <w:tcW w:w="2129" w:type="dxa"/>
                  <w:tcBorders>
                    <w:top w:val="single" w:sz="6" w:space="0" w:color="auto"/>
                    <w:left w:val="nil"/>
                    <w:bottom w:val="single" w:sz="6" w:space="0" w:color="auto"/>
                    <w:right w:val="single" w:sz="6" w:space="0" w:color="auto"/>
                  </w:tcBorders>
                  <w:shd w:val="clear" w:color="auto" w:fill="D9D9D9" w:themeFill="background1" w:themeFillShade="D9"/>
                </w:tcPr>
                <w:p w14:paraId="150DEAF0" w14:textId="77777777" w:rsidR="004837C2" w:rsidRDefault="005F3D5F">
                  <w:pPr>
                    <w:widowControl/>
                    <w:jc w:val="center"/>
                    <w:rPr>
                      <w:rFonts w:ascii="宋体" w:hAnsi="宋体" w:cs="宋体"/>
                      <w:b/>
                      <w:bCs/>
                      <w:color w:val="000000"/>
                      <w:kern w:val="0"/>
                      <w:sz w:val="22"/>
                      <w:szCs w:val="22"/>
                    </w:rPr>
                  </w:pPr>
                  <w:proofErr w:type="spellStart"/>
                  <w:r>
                    <w:rPr>
                      <w:rFonts w:ascii="宋体" w:hAnsi="宋体" w:cs="宋体" w:hint="eastAsia"/>
                      <w:b/>
                      <w:bCs/>
                      <w:color w:val="000000"/>
                      <w:kern w:val="0"/>
                      <w:sz w:val="22"/>
                      <w:szCs w:val="22"/>
                    </w:rPr>
                    <w:t>create</w:t>
                  </w:r>
                  <w:r>
                    <w:rPr>
                      <w:rFonts w:ascii="宋体" w:hAnsi="宋体" w:cs="宋体"/>
                      <w:b/>
                      <w:bCs/>
                      <w:color w:val="000000"/>
                      <w:kern w:val="0"/>
                      <w:sz w:val="22"/>
                      <w:szCs w:val="22"/>
                    </w:rPr>
                    <w:t>A</w:t>
                  </w:r>
                  <w:r>
                    <w:rPr>
                      <w:rFonts w:ascii="宋体" w:hAnsi="宋体" w:cs="宋体" w:hint="eastAsia"/>
                      <w:b/>
                      <w:bCs/>
                      <w:color w:val="000000"/>
                      <w:kern w:val="0"/>
                      <w:sz w:val="22"/>
                      <w:szCs w:val="22"/>
                    </w:rPr>
                    <w:t>sn</w:t>
                  </w:r>
                  <w:proofErr w:type="spellEnd"/>
                  <w:r>
                    <w:rPr>
                      <w:rFonts w:ascii="宋体" w:hAnsi="宋体" w:cs="宋体" w:hint="eastAsia"/>
                      <w:b/>
                      <w:bCs/>
                      <w:color w:val="000000"/>
                      <w:kern w:val="0"/>
                      <w:sz w:val="22"/>
                      <w:szCs w:val="22"/>
                    </w:rPr>
                    <w:t>-</w:t>
                  </w:r>
                </w:p>
                <w:p w14:paraId="51FABFD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参数名</w:t>
                  </w:r>
                </w:p>
              </w:tc>
              <w:tc>
                <w:tcPr>
                  <w:tcW w:w="1272" w:type="dxa"/>
                  <w:tcBorders>
                    <w:top w:val="single" w:sz="6" w:space="0" w:color="auto"/>
                    <w:left w:val="nil"/>
                    <w:bottom w:val="single" w:sz="6" w:space="0" w:color="auto"/>
                    <w:right w:val="single" w:sz="6" w:space="0" w:color="auto"/>
                  </w:tcBorders>
                  <w:shd w:val="clear" w:color="auto" w:fill="D9D9D9" w:themeFill="background1" w:themeFillShade="D9"/>
                </w:tcPr>
                <w:p w14:paraId="1B9EA65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数据类型</w:t>
                  </w:r>
                </w:p>
              </w:tc>
              <w:tc>
                <w:tcPr>
                  <w:tcW w:w="1133" w:type="dxa"/>
                  <w:tcBorders>
                    <w:top w:val="single" w:sz="6" w:space="0" w:color="auto"/>
                    <w:left w:val="nil"/>
                    <w:bottom w:val="single" w:sz="6" w:space="0" w:color="auto"/>
                    <w:right w:val="single" w:sz="6" w:space="0" w:color="auto"/>
                  </w:tcBorders>
                  <w:shd w:val="clear" w:color="auto" w:fill="D9D9D9" w:themeFill="background1" w:themeFillShade="D9"/>
                </w:tcPr>
                <w:p w14:paraId="305F845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是否必填</w:t>
                  </w:r>
                </w:p>
              </w:tc>
            </w:tr>
            <w:tr w:rsidR="004837C2" w14:paraId="78609794"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648B09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采购单号</w:t>
                  </w:r>
                </w:p>
              </w:tc>
              <w:tc>
                <w:tcPr>
                  <w:tcW w:w="2129" w:type="dxa"/>
                  <w:tcBorders>
                    <w:top w:val="single" w:sz="6" w:space="0" w:color="auto"/>
                    <w:left w:val="nil"/>
                    <w:bottom w:val="single" w:sz="6" w:space="0" w:color="auto"/>
                    <w:right w:val="single" w:sz="6" w:space="0" w:color="auto"/>
                  </w:tcBorders>
                  <w:vAlign w:val="center"/>
                </w:tcPr>
                <w:p w14:paraId="45098E70"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reference_no</w:t>
                  </w:r>
                  <w:proofErr w:type="spellEnd"/>
                </w:p>
              </w:tc>
              <w:tc>
                <w:tcPr>
                  <w:tcW w:w="1272" w:type="dxa"/>
                  <w:tcBorders>
                    <w:top w:val="single" w:sz="6" w:space="0" w:color="auto"/>
                    <w:left w:val="nil"/>
                    <w:bottom w:val="single" w:sz="6" w:space="0" w:color="auto"/>
                    <w:right w:val="single" w:sz="6" w:space="0" w:color="auto"/>
                  </w:tcBorders>
                </w:tcPr>
                <w:p w14:paraId="1AAA2C6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0D75B9A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7A85AC6A"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2CA40D64"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：自发头程</w:t>
                  </w:r>
                </w:p>
              </w:tc>
              <w:tc>
                <w:tcPr>
                  <w:tcW w:w="2129" w:type="dxa"/>
                  <w:tcBorders>
                    <w:top w:val="single" w:sz="6" w:space="0" w:color="auto"/>
                    <w:left w:val="nil"/>
                    <w:bottom w:val="single" w:sz="6" w:space="0" w:color="auto"/>
                    <w:right w:val="single" w:sz="6" w:space="0" w:color="auto"/>
                  </w:tcBorders>
                  <w:vAlign w:val="center"/>
                </w:tcPr>
                <w:p w14:paraId="2CA27C49"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transit_type</w:t>
                  </w:r>
                  <w:proofErr w:type="spellEnd"/>
                </w:p>
              </w:tc>
              <w:tc>
                <w:tcPr>
                  <w:tcW w:w="1272" w:type="dxa"/>
                  <w:tcBorders>
                    <w:top w:val="single" w:sz="6" w:space="0" w:color="auto"/>
                    <w:left w:val="nil"/>
                    <w:bottom w:val="single" w:sz="6" w:space="0" w:color="auto"/>
                    <w:right w:val="single" w:sz="6" w:space="0" w:color="auto"/>
                  </w:tcBorders>
                </w:tcPr>
                <w:p w14:paraId="7086D6E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7FEE782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693095A7"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75345CC2"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74D78139"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income_type</w:t>
                  </w:r>
                  <w:proofErr w:type="spellEnd"/>
                </w:p>
              </w:tc>
              <w:tc>
                <w:tcPr>
                  <w:tcW w:w="1272" w:type="dxa"/>
                  <w:tcBorders>
                    <w:top w:val="single" w:sz="6" w:space="0" w:color="auto"/>
                    <w:left w:val="nil"/>
                    <w:bottom w:val="single" w:sz="6" w:space="0" w:color="auto"/>
                    <w:right w:val="single" w:sz="6" w:space="0" w:color="auto"/>
                  </w:tcBorders>
                </w:tcPr>
                <w:p w14:paraId="0A85669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3ABC69B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5B6D320E"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07EA116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目的仓库</w:t>
                  </w:r>
                </w:p>
              </w:tc>
              <w:tc>
                <w:tcPr>
                  <w:tcW w:w="2129" w:type="dxa"/>
                  <w:tcBorders>
                    <w:top w:val="single" w:sz="6" w:space="0" w:color="auto"/>
                    <w:left w:val="nil"/>
                    <w:bottom w:val="single" w:sz="6" w:space="0" w:color="auto"/>
                    <w:right w:val="single" w:sz="6" w:space="0" w:color="auto"/>
                  </w:tcBorders>
                  <w:vAlign w:val="center"/>
                </w:tcPr>
                <w:p w14:paraId="39AA0E7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warehouse_code</w:t>
                  </w:r>
                  <w:proofErr w:type="spellEnd"/>
                </w:p>
              </w:tc>
              <w:tc>
                <w:tcPr>
                  <w:tcW w:w="1272" w:type="dxa"/>
                  <w:tcBorders>
                    <w:top w:val="single" w:sz="6" w:space="0" w:color="auto"/>
                    <w:left w:val="nil"/>
                    <w:bottom w:val="single" w:sz="6" w:space="0" w:color="auto"/>
                    <w:right w:val="single" w:sz="6" w:space="0" w:color="auto"/>
                  </w:tcBorders>
                </w:tcPr>
                <w:p w14:paraId="4BFA66C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60453E2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52619603"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07263A87"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609FEEAF"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transit_warehouse_code</w:t>
                  </w:r>
                  <w:proofErr w:type="spellEnd"/>
                </w:p>
              </w:tc>
              <w:tc>
                <w:tcPr>
                  <w:tcW w:w="1272" w:type="dxa"/>
                  <w:tcBorders>
                    <w:top w:val="single" w:sz="6" w:space="0" w:color="auto"/>
                    <w:left w:val="nil"/>
                    <w:bottom w:val="single" w:sz="6" w:space="0" w:color="auto"/>
                    <w:right w:val="single" w:sz="6" w:space="0" w:color="auto"/>
                  </w:tcBorders>
                </w:tcPr>
                <w:p w14:paraId="72949EC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4A9BB45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1E60EF2B"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04C4E455"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1078524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shipping_method</w:t>
                  </w:r>
                  <w:proofErr w:type="spellEnd"/>
                </w:p>
              </w:tc>
              <w:tc>
                <w:tcPr>
                  <w:tcW w:w="1272" w:type="dxa"/>
                  <w:tcBorders>
                    <w:top w:val="single" w:sz="6" w:space="0" w:color="auto"/>
                    <w:left w:val="nil"/>
                    <w:bottom w:val="single" w:sz="6" w:space="0" w:color="auto"/>
                    <w:right w:val="single" w:sz="6" w:space="0" w:color="auto"/>
                  </w:tcBorders>
                </w:tcPr>
                <w:p w14:paraId="72F9D0A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74C756F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0E839A54" w14:textId="77777777">
              <w:trPr>
                <w:trHeight w:val="249"/>
              </w:trPr>
              <w:tc>
                <w:tcPr>
                  <w:tcW w:w="2728" w:type="dxa"/>
                  <w:tcBorders>
                    <w:top w:val="nil"/>
                    <w:left w:val="single" w:sz="4" w:space="0" w:color="auto"/>
                    <w:bottom w:val="single" w:sz="4" w:space="0" w:color="auto"/>
                    <w:right w:val="single" w:sz="4" w:space="0" w:color="auto"/>
                  </w:tcBorders>
                  <w:shd w:val="clear" w:color="auto" w:fill="auto"/>
                  <w:noWrap/>
                  <w:vAlign w:val="center"/>
                </w:tcPr>
                <w:p w14:paraId="07C41493"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0855F79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sm_code</w:t>
                  </w:r>
                  <w:proofErr w:type="spellEnd"/>
                </w:p>
              </w:tc>
              <w:tc>
                <w:tcPr>
                  <w:tcW w:w="1272" w:type="dxa"/>
                  <w:tcBorders>
                    <w:top w:val="single" w:sz="6" w:space="0" w:color="auto"/>
                    <w:left w:val="nil"/>
                    <w:bottom w:val="single" w:sz="6" w:space="0" w:color="auto"/>
                    <w:right w:val="single" w:sz="6" w:space="0" w:color="auto"/>
                  </w:tcBorders>
                </w:tcPr>
                <w:p w14:paraId="6508FBF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24B6A92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5B33D59D"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9C4509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跟踪号</w:t>
                  </w:r>
                </w:p>
              </w:tc>
              <w:tc>
                <w:tcPr>
                  <w:tcW w:w="2129" w:type="dxa"/>
                  <w:tcBorders>
                    <w:top w:val="single" w:sz="6" w:space="0" w:color="auto"/>
                    <w:left w:val="nil"/>
                    <w:bottom w:val="single" w:sz="6" w:space="0" w:color="auto"/>
                    <w:right w:val="single" w:sz="6" w:space="0" w:color="auto"/>
                  </w:tcBorders>
                  <w:vAlign w:val="center"/>
                </w:tcPr>
                <w:p w14:paraId="2B54CD62"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tracking_number</w:t>
                  </w:r>
                  <w:proofErr w:type="spellEnd"/>
                </w:p>
              </w:tc>
              <w:tc>
                <w:tcPr>
                  <w:tcW w:w="1272" w:type="dxa"/>
                  <w:tcBorders>
                    <w:top w:val="single" w:sz="6" w:space="0" w:color="auto"/>
                    <w:left w:val="nil"/>
                    <w:bottom w:val="single" w:sz="6" w:space="0" w:color="auto"/>
                    <w:right w:val="single" w:sz="6" w:space="0" w:color="auto"/>
                  </w:tcBorders>
                </w:tcPr>
                <w:p w14:paraId="6F57ED3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1B34FF5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32C1C33C"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E96C64B"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2942186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receiving_desc</w:t>
                  </w:r>
                  <w:proofErr w:type="spellEnd"/>
                </w:p>
              </w:tc>
              <w:tc>
                <w:tcPr>
                  <w:tcW w:w="1272" w:type="dxa"/>
                  <w:tcBorders>
                    <w:top w:val="single" w:sz="6" w:space="0" w:color="auto"/>
                    <w:left w:val="nil"/>
                    <w:bottom w:val="single" w:sz="6" w:space="0" w:color="auto"/>
                    <w:right w:val="single" w:sz="6" w:space="0" w:color="auto"/>
                  </w:tcBorders>
                </w:tcPr>
                <w:p w14:paraId="67AF8D5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54CF60C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5C2FCC06"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E6BAD1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预计到达日期</w:t>
                  </w:r>
                </w:p>
              </w:tc>
              <w:tc>
                <w:tcPr>
                  <w:tcW w:w="2129" w:type="dxa"/>
                  <w:tcBorders>
                    <w:top w:val="single" w:sz="6" w:space="0" w:color="auto"/>
                    <w:left w:val="nil"/>
                    <w:bottom w:val="single" w:sz="6" w:space="0" w:color="auto"/>
                    <w:right w:val="single" w:sz="6" w:space="0" w:color="auto"/>
                  </w:tcBorders>
                  <w:vAlign w:val="center"/>
                </w:tcPr>
                <w:p w14:paraId="13DB179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eta_date</w:t>
                  </w:r>
                  <w:proofErr w:type="spellEnd"/>
                </w:p>
              </w:tc>
              <w:tc>
                <w:tcPr>
                  <w:tcW w:w="1272" w:type="dxa"/>
                  <w:tcBorders>
                    <w:top w:val="single" w:sz="6" w:space="0" w:color="auto"/>
                    <w:left w:val="nil"/>
                    <w:bottom w:val="single" w:sz="6" w:space="0" w:color="auto"/>
                    <w:right w:val="single" w:sz="6" w:space="0" w:color="auto"/>
                  </w:tcBorders>
                </w:tcPr>
                <w:p w14:paraId="5725522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4DCD688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3D9C9C48"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B2D8DF"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5836C2E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contacter</w:t>
                  </w:r>
                  <w:proofErr w:type="spellEnd"/>
                </w:p>
              </w:tc>
              <w:tc>
                <w:tcPr>
                  <w:tcW w:w="1272" w:type="dxa"/>
                  <w:tcBorders>
                    <w:top w:val="single" w:sz="6" w:space="0" w:color="auto"/>
                    <w:left w:val="nil"/>
                    <w:bottom w:val="single" w:sz="6" w:space="0" w:color="auto"/>
                    <w:right w:val="single" w:sz="6" w:space="0" w:color="auto"/>
                  </w:tcBorders>
                </w:tcPr>
                <w:p w14:paraId="47E09E6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0F29472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5AFE2F26"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245790"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59400E3F"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contact_phone</w:t>
                  </w:r>
                  <w:proofErr w:type="spellEnd"/>
                </w:p>
              </w:tc>
              <w:tc>
                <w:tcPr>
                  <w:tcW w:w="1272" w:type="dxa"/>
                  <w:tcBorders>
                    <w:top w:val="single" w:sz="6" w:space="0" w:color="auto"/>
                    <w:left w:val="nil"/>
                    <w:bottom w:val="single" w:sz="6" w:space="0" w:color="auto"/>
                    <w:right w:val="single" w:sz="6" w:space="0" w:color="auto"/>
                  </w:tcBorders>
                </w:tcPr>
                <w:p w14:paraId="096F660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11AAA81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77457833"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63ADA1"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5F08D7B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region_id_level0</w:t>
                  </w:r>
                </w:p>
              </w:tc>
              <w:tc>
                <w:tcPr>
                  <w:tcW w:w="1272" w:type="dxa"/>
                  <w:tcBorders>
                    <w:top w:val="single" w:sz="6" w:space="0" w:color="auto"/>
                    <w:left w:val="nil"/>
                    <w:bottom w:val="single" w:sz="6" w:space="0" w:color="auto"/>
                    <w:right w:val="single" w:sz="6" w:space="0" w:color="auto"/>
                  </w:tcBorders>
                </w:tcPr>
                <w:p w14:paraId="7149A78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31ADE56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6D21E278"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F21450C"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7A62B56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region_id_level1</w:t>
                  </w:r>
                </w:p>
              </w:tc>
              <w:tc>
                <w:tcPr>
                  <w:tcW w:w="1272" w:type="dxa"/>
                  <w:tcBorders>
                    <w:top w:val="single" w:sz="6" w:space="0" w:color="auto"/>
                    <w:left w:val="nil"/>
                    <w:bottom w:val="single" w:sz="6" w:space="0" w:color="auto"/>
                    <w:right w:val="single" w:sz="6" w:space="0" w:color="auto"/>
                  </w:tcBorders>
                </w:tcPr>
                <w:p w14:paraId="37D5F44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260A1DB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3F2E48DD"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FA0743"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5DF55DF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region_id_level2</w:t>
                  </w:r>
                </w:p>
              </w:tc>
              <w:tc>
                <w:tcPr>
                  <w:tcW w:w="1272" w:type="dxa"/>
                  <w:tcBorders>
                    <w:top w:val="single" w:sz="6" w:space="0" w:color="auto"/>
                    <w:left w:val="nil"/>
                    <w:bottom w:val="single" w:sz="6" w:space="0" w:color="auto"/>
                    <w:right w:val="single" w:sz="6" w:space="0" w:color="auto"/>
                  </w:tcBorders>
                </w:tcPr>
                <w:p w14:paraId="2921E72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14ACAB2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70BC0ADA"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AE1662"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4A9D8E1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street</w:t>
                  </w:r>
                </w:p>
              </w:tc>
              <w:tc>
                <w:tcPr>
                  <w:tcW w:w="1272" w:type="dxa"/>
                  <w:tcBorders>
                    <w:top w:val="single" w:sz="6" w:space="0" w:color="auto"/>
                    <w:left w:val="nil"/>
                    <w:bottom w:val="single" w:sz="6" w:space="0" w:color="auto"/>
                    <w:right w:val="single" w:sz="6" w:space="0" w:color="auto"/>
                  </w:tcBorders>
                </w:tcPr>
                <w:p w14:paraId="1961A03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514C21D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713F9863"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F938CA"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0C04974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verify</w:t>
                  </w:r>
                </w:p>
              </w:tc>
              <w:tc>
                <w:tcPr>
                  <w:tcW w:w="1272" w:type="dxa"/>
                  <w:tcBorders>
                    <w:top w:val="single" w:sz="6" w:space="0" w:color="auto"/>
                    <w:left w:val="nil"/>
                    <w:bottom w:val="single" w:sz="6" w:space="0" w:color="auto"/>
                    <w:right w:val="single" w:sz="6" w:space="0" w:color="auto"/>
                  </w:tcBorders>
                </w:tcPr>
                <w:p w14:paraId="272CE01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7F9E26B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2B8FDD3D"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C5F571"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5865C40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items</w:t>
                  </w:r>
                </w:p>
              </w:tc>
              <w:tc>
                <w:tcPr>
                  <w:tcW w:w="1272" w:type="dxa"/>
                  <w:tcBorders>
                    <w:top w:val="single" w:sz="6" w:space="0" w:color="auto"/>
                    <w:left w:val="nil"/>
                    <w:bottom w:val="single" w:sz="6" w:space="0" w:color="auto"/>
                    <w:right w:val="single" w:sz="6" w:space="0" w:color="auto"/>
                  </w:tcBorders>
                </w:tcPr>
                <w:p w14:paraId="531ECB9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Object</w:t>
                  </w:r>
                </w:p>
              </w:tc>
              <w:tc>
                <w:tcPr>
                  <w:tcW w:w="1133" w:type="dxa"/>
                  <w:tcBorders>
                    <w:top w:val="single" w:sz="6" w:space="0" w:color="auto"/>
                    <w:left w:val="nil"/>
                    <w:bottom w:val="single" w:sz="6" w:space="0" w:color="auto"/>
                    <w:right w:val="single" w:sz="6" w:space="0" w:color="auto"/>
                  </w:tcBorders>
                </w:tcPr>
                <w:p w14:paraId="5F75216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485D2F96"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273F0E" w14:textId="77777777" w:rsidR="004837C2" w:rsidRDefault="004837C2">
                  <w:pPr>
                    <w:widowControl/>
                    <w:jc w:val="left"/>
                    <w:rPr>
                      <w:rFonts w:ascii="宋体" w:hAnsi="宋体" w:cs="宋体"/>
                      <w:color w:val="000000"/>
                      <w:kern w:val="0"/>
                      <w:sz w:val="22"/>
                      <w:szCs w:val="22"/>
                    </w:rPr>
                  </w:pPr>
                </w:p>
              </w:tc>
              <w:tc>
                <w:tcPr>
                  <w:tcW w:w="2129" w:type="dxa"/>
                  <w:tcBorders>
                    <w:top w:val="single" w:sz="6" w:space="0" w:color="auto"/>
                    <w:left w:val="nil"/>
                    <w:bottom w:val="single" w:sz="6" w:space="0" w:color="auto"/>
                    <w:right w:val="single" w:sz="6" w:space="0" w:color="auto"/>
                  </w:tcBorders>
                  <w:vAlign w:val="center"/>
                </w:tcPr>
                <w:p w14:paraId="01AAEA62" w14:textId="77777777" w:rsidR="004837C2" w:rsidRDefault="004837C2">
                  <w:pPr>
                    <w:widowControl/>
                    <w:jc w:val="center"/>
                    <w:rPr>
                      <w:rFonts w:ascii="宋体" w:hAnsi="宋体" w:cs="宋体"/>
                      <w:color w:val="000000"/>
                      <w:kern w:val="0"/>
                      <w:sz w:val="22"/>
                      <w:szCs w:val="22"/>
                    </w:rPr>
                  </w:pPr>
                </w:p>
              </w:tc>
              <w:tc>
                <w:tcPr>
                  <w:tcW w:w="1272" w:type="dxa"/>
                  <w:tcBorders>
                    <w:top w:val="single" w:sz="6" w:space="0" w:color="auto"/>
                    <w:left w:val="nil"/>
                    <w:bottom w:val="single" w:sz="6" w:space="0" w:color="auto"/>
                    <w:right w:val="single" w:sz="6" w:space="0" w:color="auto"/>
                  </w:tcBorders>
                </w:tcPr>
                <w:p w14:paraId="14EE7377" w14:textId="77777777" w:rsidR="004837C2" w:rsidRDefault="004837C2">
                  <w:pPr>
                    <w:widowControl/>
                    <w:jc w:val="center"/>
                    <w:rPr>
                      <w:rFonts w:ascii="宋体" w:hAnsi="宋体" w:cs="宋体"/>
                      <w:color w:val="000000"/>
                      <w:kern w:val="0"/>
                      <w:sz w:val="22"/>
                      <w:szCs w:val="22"/>
                    </w:rPr>
                  </w:pPr>
                </w:p>
              </w:tc>
              <w:tc>
                <w:tcPr>
                  <w:tcW w:w="1133" w:type="dxa"/>
                  <w:tcBorders>
                    <w:top w:val="single" w:sz="6" w:space="0" w:color="auto"/>
                    <w:left w:val="nil"/>
                    <w:bottom w:val="single" w:sz="6" w:space="0" w:color="auto"/>
                    <w:right w:val="single" w:sz="6" w:space="0" w:color="auto"/>
                  </w:tcBorders>
                </w:tcPr>
                <w:p w14:paraId="1AD0691D" w14:textId="77777777" w:rsidR="004837C2" w:rsidRDefault="004837C2">
                  <w:pPr>
                    <w:widowControl/>
                    <w:jc w:val="center"/>
                    <w:rPr>
                      <w:rFonts w:ascii="宋体" w:hAnsi="宋体" w:cs="宋体"/>
                      <w:color w:val="000000"/>
                      <w:kern w:val="0"/>
                      <w:sz w:val="22"/>
                      <w:szCs w:val="22"/>
                    </w:rPr>
                  </w:pPr>
                </w:p>
              </w:tc>
            </w:tr>
            <w:tr w:rsidR="004837C2" w14:paraId="7F13918E"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9F7743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p>
              </w:tc>
              <w:tc>
                <w:tcPr>
                  <w:tcW w:w="2129" w:type="dxa"/>
                  <w:tcBorders>
                    <w:top w:val="single" w:sz="6" w:space="0" w:color="auto"/>
                    <w:left w:val="nil"/>
                    <w:bottom w:val="single" w:sz="6" w:space="0" w:color="auto"/>
                    <w:right w:val="single" w:sz="6" w:space="0" w:color="auto"/>
                  </w:tcBorders>
                  <w:vAlign w:val="center"/>
                </w:tcPr>
                <w:p w14:paraId="6532634E"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product_sku</w:t>
                  </w:r>
                  <w:proofErr w:type="spellEnd"/>
                </w:p>
              </w:tc>
              <w:tc>
                <w:tcPr>
                  <w:tcW w:w="1272" w:type="dxa"/>
                  <w:tcBorders>
                    <w:top w:val="single" w:sz="6" w:space="0" w:color="auto"/>
                    <w:left w:val="nil"/>
                    <w:bottom w:val="single" w:sz="6" w:space="0" w:color="auto"/>
                    <w:right w:val="single" w:sz="6" w:space="0" w:color="auto"/>
                  </w:tcBorders>
                </w:tcPr>
                <w:p w14:paraId="591894C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133" w:type="dxa"/>
                  <w:tcBorders>
                    <w:top w:val="single" w:sz="6" w:space="0" w:color="auto"/>
                    <w:left w:val="nil"/>
                    <w:bottom w:val="single" w:sz="6" w:space="0" w:color="auto"/>
                    <w:right w:val="single" w:sz="6" w:space="0" w:color="auto"/>
                  </w:tcBorders>
                </w:tcPr>
                <w:p w14:paraId="1F118B2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5CF90319"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C3FE9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采购数量</w:t>
                  </w:r>
                </w:p>
              </w:tc>
              <w:tc>
                <w:tcPr>
                  <w:tcW w:w="2129" w:type="dxa"/>
                  <w:tcBorders>
                    <w:top w:val="single" w:sz="6" w:space="0" w:color="auto"/>
                    <w:left w:val="nil"/>
                    <w:bottom w:val="single" w:sz="6" w:space="0" w:color="auto"/>
                    <w:right w:val="single" w:sz="6" w:space="0" w:color="auto"/>
                  </w:tcBorders>
                  <w:vAlign w:val="center"/>
                </w:tcPr>
                <w:p w14:paraId="760B4A4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quantity</w:t>
                  </w:r>
                </w:p>
              </w:tc>
              <w:tc>
                <w:tcPr>
                  <w:tcW w:w="1272" w:type="dxa"/>
                  <w:tcBorders>
                    <w:top w:val="single" w:sz="6" w:space="0" w:color="auto"/>
                    <w:left w:val="nil"/>
                    <w:bottom w:val="single" w:sz="6" w:space="0" w:color="auto"/>
                    <w:right w:val="single" w:sz="6" w:space="0" w:color="auto"/>
                  </w:tcBorders>
                </w:tcPr>
                <w:p w14:paraId="2A2CD0E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1456B20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79B2995C" w14:textId="77777777">
              <w:trPr>
                <w:trHeight w:val="249"/>
              </w:trPr>
              <w:tc>
                <w:tcPr>
                  <w:tcW w:w="272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F8AB4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箱号</w:t>
                  </w:r>
                </w:p>
              </w:tc>
              <w:tc>
                <w:tcPr>
                  <w:tcW w:w="2129" w:type="dxa"/>
                  <w:tcBorders>
                    <w:top w:val="single" w:sz="6" w:space="0" w:color="auto"/>
                    <w:left w:val="nil"/>
                    <w:bottom w:val="single" w:sz="6" w:space="0" w:color="auto"/>
                    <w:right w:val="single" w:sz="6" w:space="0" w:color="auto"/>
                  </w:tcBorders>
                  <w:vAlign w:val="center"/>
                </w:tcPr>
                <w:p w14:paraId="79CF8A6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box_no</w:t>
                  </w:r>
                  <w:proofErr w:type="spellEnd"/>
                </w:p>
              </w:tc>
              <w:tc>
                <w:tcPr>
                  <w:tcW w:w="1272" w:type="dxa"/>
                  <w:tcBorders>
                    <w:top w:val="single" w:sz="6" w:space="0" w:color="auto"/>
                    <w:left w:val="nil"/>
                    <w:bottom w:val="single" w:sz="6" w:space="0" w:color="auto"/>
                    <w:right w:val="single" w:sz="6" w:space="0" w:color="auto"/>
                  </w:tcBorders>
                </w:tcPr>
                <w:p w14:paraId="29FE43F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int</w:t>
                  </w:r>
                </w:p>
              </w:tc>
              <w:tc>
                <w:tcPr>
                  <w:tcW w:w="1133" w:type="dxa"/>
                  <w:tcBorders>
                    <w:top w:val="single" w:sz="6" w:space="0" w:color="auto"/>
                    <w:left w:val="nil"/>
                    <w:bottom w:val="single" w:sz="6" w:space="0" w:color="auto"/>
                    <w:right w:val="single" w:sz="6" w:space="0" w:color="auto"/>
                  </w:tcBorders>
                </w:tcPr>
                <w:p w14:paraId="1A819EB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bl>
          <w:p w14:paraId="53B2582E" w14:textId="77777777" w:rsidR="004837C2" w:rsidRDefault="004837C2">
            <w:pPr>
              <w:rPr>
                <w:rFonts w:ascii="Book Antiqua" w:hAnsi="Book Antiqua"/>
                <w:b/>
                <w:sz w:val="18"/>
                <w:szCs w:val="18"/>
              </w:rPr>
            </w:pPr>
          </w:p>
          <w:p w14:paraId="7BEDBCFE" w14:textId="77777777" w:rsidR="004837C2" w:rsidRDefault="005F3D5F">
            <w:pPr>
              <w:rPr>
                <w:rFonts w:ascii="Book Antiqua" w:hAnsi="Book Antiqua"/>
                <w:b/>
                <w:sz w:val="18"/>
                <w:szCs w:val="18"/>
              </w:rPr>
            </w:pPr>
            <w:r>
              <w:rPr>
                <w:rFonts w:ascii="Book Antiqua" w:hAnsi="Book Antiqua" w:hint="eastAsia"/>
                <w:b/>
                <w:sz w:val="18"/>
                <w:szCs w:val="18"/>
              </w:rPr>
              <w:t>采购单状态与速贸仓储入库单状态（</w:t>
            </w:r>
            <w:proofErr w:type="spellStart"/>
            <w:r>
              <w:rPr>
                <w:rFonts w:ascii="Book Antiqua" w:hAnsi="Book Antiqua"/>
                <w:b/>
                <w:sz w:val="18"/>
                <w:szCs w:val="18"/>
              </w:rPr>
              <w:t>receiving_status</w:t>
            </w:r>
            <w:proofErr w:type="spellEnd"/>
            <w:r>
              <w:rPr>
                <w:rFonts w:ascii="Book Antiqua" w:hAnsi="Book Antiqua" w:hint="eastAsia"/>
                <w:b/>
                <w:sz w:val="18"/>
                <w:szCs w:val="18"/>
              </w:rPr>
              <w:t>）对应关系</w:t>
            </w:r>
          </w:p>
          <w:tbl>
            <w:tblPr>
              <w:tblW w:w="7262" w:type="dxa"/>
              <w:tblLayout w:type="fixed"/>
              <w:tblLook w:val="04A0" w:firstRow="1" w:lastRow="0" w:firstColumn="1" w:lastColumn="0" w:noHBand="0" w:noVBand="1"/>
            </w:tblPr>
            <w:tblGrid>
              <w:gridCol w:w="3293"/>
              <w:gridCol w:w="3969"/>
            </w:tblGrid>
            <w:tr w:rsidR="004837C2" w14:paraId="2649E5CB" w14:textId="77777777">
              <w:trPr>
                <w:trHeight w:val="249"/>
              </w:trPr>
              <w:tc>
                <w:tcPr>
                  <w:tcW w:w="329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6A7845C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采购单状态</w:t>
                  </w:r>
                </w:p>
              </w:tc>
              <w:tc>
                <w:tcPr>
                  <w:tcW w:w="3969"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23198D2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入库单状态</w:t>
                  </w:r>
                </w:p>
              </w:tc>
            </w:tr>
            <w:tr w:rsidR="004837C2" w14:paraId="7695F94C" w14:textId="77777777">
              <w:trPr>
                <w:trHeight w:val="249"/>
              </w:trPr>
              <w:tc>
                <w:tcPr>
                  <w:tcW w:w="32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016C8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w:t>
                  </w:r>
                </w:p>
              </w:tc>
              <w:tc>
                <w:tcPr>
                  <w:tcW w:w="3969" w:type="dxa"/>
                  <w:tcBorders>
                    <w:top w:val="single" w:sz="6" w:space="0" w:color="auto"/>
                    <w:left w:val="nil"/>
                    <w:bottom w:val="single" w:sz="6" w:space="0" w:color="auto"/>
                    <w:right w:val="single" w:sz="6" w:space="0" w:color="auto"/>
                  </w:tcBorders>
                  <w:vAlign w:val="center"/>
                </w:tcPr>
                <w:p w14:paraId="5DADFB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C:新建</w:t>
                  </w:r>
                </w:p>
              </w:tc>
            </w:tr>
            <w:tr w:rsidR="004837C2" w14:paraId="083FA03B" w14:textId="77777777">
              <w:trPr>
                <w:trHeight w:val="249"/>
              </w:trPr>
              <w:tc>
                <w:tcPr>
                  <w:tcW w:w="3293" w:type="dxa"/>
                  <w:vMerge w:val="restart"/>
                  <w:tcBorders>
                    <w:top w:val="single" w:sz="4" w:space="0" w:color="auto"/>
                    <w:left w:val="single" w:sz="4" w:space="0" w:color="auto"/>
                    <w:right w:val="single" w:sz="4" w:space="0" w:color="auto"/>
                  </w:tcBorders>
                  <w:shd w:val="clear" w:color="auto" w:fill="auto"/>
                  <w:noWrap/>
                  <w:vAlign w:val="center"/>
                </w:tcPr>
                <w:p w14:paraId="7289C15B" w14:textId="77777777" w:rsidR="004837C2" w:rsidRDefault="005F3D5F">
                  <w:pPr>
                    <w:jc w:val="left"/>
                    <w:rPr>
                      <w:rFonts w:ascii="宋体" w:hAnsi="宋体" w:cs="宋体"/>
                      <w:color w:val="000000"/>
                      <w:kern w:val="0"/>
                      <w:sz w:val="22"/>
                      <w:szCs w:val="22"/>
                    </w:rPr>
                  </w:pPr>
                  <w:r>
                    <w:rPr>
                      <w:rFonts w:ascii="宋体" w:hAnsi="宋体" w:cs="宋体" w:hint="eastAsia"/>
                      <w:color w:val="000000"/>
                      <w:kern w:val="0"/>
                      <w:sz w:val="22"/>
                      <w:szCs w:val="22"/>
                    </w:rPr>
                    <w:t>在途</w:t>
                  </w:r>
                </w:p>
              </w:tc>
              <w:tc>
                <w:tcPr>
                  <w:tcW w:w="3969" w:type="dxa"/>
                  <w:tcBorders>
                    <w:top w:val="single" w:sz="6" w:space="0" w:color="auto"/>
                    <w:left w:val="nil"/>
                    <w:bottom w:val="single" w:sz="6" w:space="0" w:color="auto"/>
                    <w:right w:val="single" w:sz="6" w:space="0" w:color="auto"/>
                  </w:tcBorders>
                  <w:vAlign w:val="center"/>
                </w:tcPr>
                <w:p w14:paraId="29CBBD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W:头程在途</w:t>
                  </w:r>
                </w:p>
              </w:tc>
            </w:tr>
            <w:tr w:rsidR="004837C2" w14:paraId="5B189ECA" w14:textId="77777777">
              <w:trPr>
                <w:trHeight w:val="249"/>
              </w:trPr>
              <w:tc>
                <w:tcPr>
                  <w:tcW w:w="3293" w:type="dxa"/>
                  <w:vMerge/>
                  <w:tcBorders>
                    <w:left w:val="single" w:sz="4" w:space="0" w:color="auto"/>
                    <w:right w:val="single" w:sz="4" w:space="0" w:color="auto"/>
                  </w:tcBorders>
                  <w:shd w:val="clear" w:color="auto" w:fill="auto"/>
                  <w:noWrap/>
                  <w:vAlign w:val="center"/>
                </w:tcPr>
                <w:p w14:paraId="0BF29BDA" w14:textId="77777777" w:rsidR="004837C2" w:rsidRDefault="004837C2">
                  <w:pPr>
                    <w:jc w:val="left"/>
                    <w:rPr>
                      <w:rFonts w:ascii="宋体" w:hAnsi="宋体" w:cs="宋体"/>
                      <w:color w:val="000000"/>
                      <w:kern w:val="0"/>
                      <w:sz w:val="22"/>
                      <w:szCs w:val="22"/>
                    </w:rPr>
                  </w:pPr>
                </w:p>
              </w:tc>
              <w:tc>
                <w:tcPr>
                  <w:tcW w:w="3969" w:type="dxa"/>
                  <w:tcBorders>
                    <w:top w:val="single" w:sz="6" w:space="0" w:color="auto"/>
                    <w:left w:val="nil"/>
                    <w:bottom w:val="single" w:sz="6" w:space="0" w:color="auto"/>
                    <w:right w:val="single" w:sz="6" w:space="0" w:color="auto"/>
                  </w:tcBorders>
                  <w:vAlign w:val="center"/>
                </w:tcPr>
                <w:p w14:paraId="7551B8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P:头程收货中</w:t>
                  </w:r>
                </w:p>
              </w:tc>
            </w:tr>
            <w:tr w:rsidR="004837C2" w14:paraId="1D9AC285" w14:textId="77777777">
              <w:trPr>
                <w:trHeight w:val="249"/>
              </w:trPr>
              <w:tc>
                <w:tcPr>
                  <w:tcW w:w="3293" w:type="dxa"/>
                  <w:vMerge/>
                  <w:tcBorders>
                    <w:left w:val="single" w:sz="4" w:space="0" w:color="auto"/>
                    <w:right w:val="single" w:sz="4" w:space="0" w:color="auto"/>
                  </w:tcBorders>
                  <w:shd w:val="clear" w:color="auto" w:fill="auto"/>
                  <w:noWrap/>
                  <w:vAlign w:val="center"/>
                </w:tcPr>
                <w:p w14:paraId="5A90A165" w14:textId="77777777" w:rsidR="004837C2" w:rsidRDefault="004837C2">
                  <w:pPr>
                    <w:jc w:val="left"/>
                    <w:rPr>
                      <w:rFonts w:ascii="宋体" w:hAnsi="宋体" w:cs="宋体"/>
                      <w:color w:val="000000"/>
                      <w:kern w:val="0"/>
                      <w:sz w:val="22"/>
                      <w:szCs w:val="22"/>
                    </w:rPr>
                  </w:pPr>
                </w:p>
              </w:tc>
              <w:tc>
                <w:tcPr>
                  <w:tcW w:w="3969" w:type="dxa"/>
                  <w:tcBorders>
                    <w:top w:val="single" w:sz="6" w:space="0" w:color="auto"/>
                    <w:left w:val="nil"/>
                    <w:bottom w:val="single" w:sz="6" w:space="0" w:color="auto"/>
                    <w:right w:val="single" w:sz="6" w:space="0" w:color="auto"/>
                  </w:tcBorders>
                  <w:vAlign w:val="center"/>
                </w:tcPr>
                <w:p w14:paraId="798C7CC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Z:转运中</w:t>
                  </w:r>
                </w:p>
              </w:tc>
            </w:tr>
            <w:tr w:rsidR="004837C2" w14:paraId="2133D57D" w14:textId="77777777">
              <w:trPr>
                <w:trHeight w:val="249"/>
              </w:trPr>
              <w:tc>
                <w:tcPr>
                  <w:tcW w:w="3293" w:type="dxa"/>
                  <w:vMerge/>
                  <w:tcBorders>
                    <w:left w:val="single" w:sz="4" w:space="0" w:color="auto"/>
                    <w:bottom w:val="single" w:sz="4" w:space="0" w:color="auto"/>
                    <w:right w:val="single" w:sz="4" w:space="0" w:color="auto"/>
                  </w:tcBorders>
                  <w:shd w:val="clear" w:color="auto" w:fill="auto"/>
                  <w:noWrap/>
                  <w:vAlign w:val="center"/>
                </w:tcPr>
                <w:p w14:paraId="55252A07" w14:textId="77777777" w:rsidR="004837C2" w:rsidRDefault="004837C2">
                  <w:pPr>
                    <w:widowControl/>
                    <w:jc w:val="left"/>
                    <w:rPr>
                      <w:rFonts w:ascii="宋体" w:hAnsi="宋体" w:cs="宋体"/>
                      <w:color w:val="000000"/>
                      <w:kern w:val="0"/>
                      <w:sz w:val="22"/>
                      <w:szCs w:val="22"/>
                    </w:rPr>
                  </w:pPr>
                </w:p>
              </w:tc>
              <w:tc>
                <w:tcPr>
                  <w:tcW w:w="3969" w:type="dxa"/>
                  <w:tcBorders>
                    <w:top w:val="single" w:sz="6" w:space="0" w:color="auto"/>
                    <w:left w:val="nil"/>
                    <w:bottom w:val="single" w:sz="6" w:space="0" w:color="auto"/>
                    <w:right w:val="single" w:sz="6" w:space="0" w:color="auto"/>
                  </w:tcBorders>
                  <w:vAlign w:val="center"/>
                </w:tcPr>
                <w:p w14:paraId="0DCA33D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G:目的仓库收货中</w:t>
                  </w:r>
                </w:p>
              </w:tc>
            </w:tr>
            <w:tr w:rsidR="004837C2" w14:paraId="1BFF6C2A" w14:textId="77777777">
              <w:trPr>
                <w:trHeight w:val="249"/>
              </w:trPr>
              <w:tc>
                <w:tcPr>
                  <w:tcW w:w="329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91E51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完成</w:t>
                  </w:r>
                </w:p>
              </w:tc>
              <w:tc>
                <w:tcPr>
                  <w:tcW w:w="3969" w:type="dxa"/>
                  <w:tcBorders>
                    <w:top w:val="single" w:sz="6" w:space="0" w:color="auto"/>
                    <w:left w:val="nil"/>
                    <w:bottom w:val="single" w:sz="6" w:space="0" w:color="auto"/>
                    <w:right w:val="single" w:sz="6" w:space="0" w:color="auto"/>
                  </w:tcBorders>
                  <w:vAlign w:val="center"/>
                </w:tcPr>
                <w:p w14:paraId="640E848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F:目的仓收货完成</w:t>
                  </w:r>
                </w:p>
              </w:tc>
            </w:tr>
          </w:tbl>
          <w:p w14:paraId="30E54C6B" w14:textId="77777777" w:rsidR="004837C2" w:rsidRDefault="004837C2">
            <w:pPr>
              <w:rPr>
                <w:rFonts w:ascii="Book Antiqua" w:hAnsi="Book Antiqua"/>
                <w:b/>
                <w:sz w:val="18"/>
                <w:szCs w:val="18"/>
              </w:rPr>
            </w:pPr>
          </w:p>
        </w:tc>
      </w:tr>
      <w:tr w:rsidR="004837C2" w14:paraId="725133AC" w14:textId="77777777">
        <w:trPr>
          <w:trHeight w:val="561"/>
          <w:jc w:val="center"/>
        </w:trPr>
        <w:tc>
          <w:tcPr>
            <w:tcW w:w="9112" w:type="dxa"/>
            <w:gridSpan w:val="2"/>
            <w:shd w:val="clear" w:color="auto" w:fill="F8F8F8"/>
            <w:vAlign w:val="center"/>
          </w:tcPr>
          <w:p w14:paraId="1D5A14AF"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685EE365"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3D8312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37E1714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5EC312F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CBBA90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46516CA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3CC32CF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26A022A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79F8CC7F"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1B467B6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采购单</w:t>
                  </w:r>
                </w:p>
              </w:tc>
            </w:tr>
            <w:tr w:rsidR="004837C2" w14:paraId="137AD41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8CA192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采购单号</w:t>
                  </w:r>
                </w:p>
              </w:tc>
              <w:tc>
                <w:tcPr>
                  <w:tcW w:w="1302" w:type="dxa"/>
                  <w:tcBorders>
                    <w:top w:val="single" w:sz="6" w:space="0" w:color="auto"/>
                    <w:left w:val="nil"/>
                    <w:bottom w:val="single" w:sz="6" w:space="0" w:color="auto"/>
                    <w:right w:val="single" w:sz="6" w:space="0" w:color="auto"/>
                  </w:tcBorders>
                  <w:vAlign w:val="center"/>
                </w:tcPr>
                <w:p w14:paraId="5C34A2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A526E3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5B0ED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B5641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70E3B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802F39E"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系统按规则自动生成：</w:t>
                  </w:r>
                </w:p>
                <w:p w14:paraId="6448BC2E" w14:textId="77777777" w:rsidR="004837C2" w:rsidRDefault="005F3D5F">
                  <w:pPr>
                    <w:widowControl/>
                    <w:jc w:val="left"/>
                    <w:rPr>
                      <w:rFonts w:ascii="宋体" w:hAnsi="宋体" w:cs="宋体"/>
                      <w:b/>
                      <w:bCs/>
                      <w:color w:val="000000"/>
                      <w:kern w:val="0"/>
                      <w:sz w:val="22"/>
                      <w:szCs w:val="22"/>
                    </w:rPr>
                  </w:pPr>
                  <w:r>
                    <w:rPr>
                      <w:rFonts w:ascii="宋体" w:hAnsi="宋体" w:cs="宋体"/>
                      <w:b/>
                      <w:bCs/>
                      <w:color w:val="000000"/>
                      <w:kern w:val="0"/>
                      <w:sz w:val="22"/>
                      <w:szCs w:val="22"/>
                    </w:rPr>
                    <w:t>D</w:t>
                  </w:r>
                  <w:r>
                    <w:rPr>
                      <w:rFonts w:ascii="宋体" w:hAnsi="宋体" w:cs="宋体" w:hint="eastAsia"/>
                      <w:b/>
                      <w:bCs/>
                      <w:color w:val="000000"/>
                      <w:kern w:val="0"/>
                      <w:sz w:val="22"/>
                      <w:szCs w:val="22"/>
                    </w:rPr>
                    <w:t>+年月日+</w:t>
                  </w:r>
                  <w:r>
                    <w:rPr>
                      <w:rFonts w:ascii="宋体" w:hAnsi="宋体" w:cs="宋体"/>
                      <w:b/>
                      <w:bCs/>
                      <w:color w:val="000000"/>
                      <w:kern w:val="0"/>
                      <w:sz w:val="22"/>
                      <w:szCs w:val="22"/>
                    </w:rPr>
                    <w:t>4</w:t>
                  </w:r>
                  <w:r>
                    <w:rPr>
                      <w:rFonts w:ascii="宋体" w:hAnsi="宋体" w:cs="宋体" w:hint="eastAsia"/>
                      <w:b/>
                      <w:bCs/>
                      <w:color w:val="000000"/>
                      <w:kern w:val="0"/>
                      <w:sz w:val="22"/>
                      <w:szCs w:val="22"/>
                    </w:rPr>
                    <w:t>位流水号</w:t>
                  </w:r>
                </w:p>
                <w:p w14:paraId="55680B00"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如：</w:t>
                  </w:r>
                  <w:r>
                    <w:rPr>
                      <w:rFonts w:ascii="宋体" w:hAnsi="宋体" w:cs="宋体"/>
                      <w:b/>
                      <w:bCs/>
                      <w:color w:val="000000"/>
                      <w:kern w:val="0"/>
                      <w:sz w:val="22"/>
                      <w:szCs w:val="22"/>
                    </w:rPr>
                    <w:t>D201901010001</w:t>
                  </w:r>
                </w:p>
              </w:tc>
            </w:tr>
            <w:tr w:rsidR="004837C2" w14:paraId="0854D4F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A2869E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目的仓库</w:t>
                  </w:r>
                </w:p>
              </w:tc>
              <w:tc>
                <w:tcPr>
                  <w:tcW w:w="1302" w:type="dxa"/>
                  <w:tcBorders>
                    <w:top w:val="single" w:sz="6" w:space="0" w:color="auto"/>
                    <w:left w:val="nil"/>
                    <w:bottom w:val="single" w:sz="6" w:space="0" w:color="auto"/>
                    <w:right w:val="single" w:sz="6" w:space="0" w:color="auto"/>
                  </w:tcBorders>
                  <w:vAlign w:val="center"/>
                </w:tcPr>
                <w:p w14:paraId="2B7479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E68B30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1A8D6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54C20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4989B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D92CD5A"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，仓库管理，</w:t>
                  </w:r>
                </w:p>
                <w:p w14:paraId="43DCCA9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仓库名称</w:t>
                  </w:r>
                </w:p>
              </w:tc>
            </w:tr>
            <w:tr w:rsidR="004837C2" w14:paraId="34DB566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97B57A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物流方式</w:t>
                  </w:r>
                </w:p>
              </w:tc>
              <w:tc>
                <w:tcPr>
                  <w:tcW w:w="1302" w:type="dxa"/>
                  <w:tcBorders>
                    <w:top w:val="single" w:sz="6" w:space="0" w:color="auto"/>
                    <w:left w:val="nil"/>
                    <w:bottom w:val="single" w:sz="6" w:space="0" w:color="auto"/>
                    <w:right w:val="single" w:sz="6" w:space="0" w:color="auto"/>
                  </w:tcBorders>
                  <w:vAlign w:val="center"/>
                </w:tcPr>
                <w:p w14:paraId="4BDEA3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742563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6F173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7D612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A8DE5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0B2A313"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来源</w:t>
                  </w:r>
                  <w:r>
                    <w:rPr>
                      <w:rFonts w:ascii="宋体" w:hAnsi="宋体" w:cs="宋体" w:hint="eastAsia"/>
                      <w:color w:val="000000"/>
                      <w:kern w:val="0"/>
                      <w:sz w:val="22"/>
                      <w:szCs w:val="22"/>
                    </w:rPr>
                    <w:t>，物流管理，</w:t>
                  </w:r>
                </w:p>
                <w:p w14:paraId="40270AE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物流方式名称</w:t>
                  </w:r>
                </w:p>
              </w:tc>
            </w:tr>
            <w:tr w:rsidR="004837C2" w14:paraId="50EC1D0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D8E969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跟踪号</w:t>
                  </w:r>
                </w:p>
              </w:tc>
              <w:tc>
                <w:tcPr>
                  <w:tcW w:w="1302" w:type="dxa"/>
                  <w:tcBorders>
                    <w:top w:val="single" w:sz="6" w:space="0" w:color="auto"/>
                    <w:left w:val="nil"/>
                    <w:bottom w:val="single" w:sz="6" w:space="0" w:color="auto"/>
                    <w:right w:val="single" w:sz="6" w:space="0" w:color="auto"/>
                  </w:tcBorders>
                  <w:vAlign w:val="center"/>
                </w:tcPr>
                <w:p w14:paraId="423506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739454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B23A97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6228C03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06338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98BBD5C" w14:textId="77777777" w:rsidR="004837C2" w:rsidRDefault="004837C2">
                  <w:pPr>
                    <w:widowControl/>
                    <w:jc w:val="left"/>
                    <w:rPr>
                      <w:rFonts w:ascii="宋体" w:hAnsi="宋体" w:cs="宋体"/>
                      <w:color w:val="000000"/>
                      <w:kern w:val="0"/>
                      <w:sz w:val="22"/>
                      <w:szCs w:val="22"/>
                    </w:rPr>
                  </w:pPr>
                </w:p>
              </w:tc>
            </w:tr>
            <w:tr w:rsidR="004837C2" w14:paraId="5EAF9DC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D23897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运费</w:t>
                  </w:r>
                </w:p>
              </w:tc>
              <w:tc>
                <w:tcPr>
                  <w:tcW w:w="1302" w:type="dxa"/>
                  <w:tcBorders>
                    <w:top w:val="single" w:sz="6" w:space="0" w:color="auto"/>
                    <w:left w:val="nil"/>
                    <w:bottom w:val="single" w:sz="6" w:space="0" w:color="auto"/>
                    <w:right w:val="single" w:sz="6" w:space="0" w:color="auto"/>
                  </w:tcBorders>
                  <w:vAlign w:val="center"/>
                </w:tcPr>
                <w:p w14:paraId="275E4D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7CAB12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5FB83E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7D011B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E9B097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CC78E6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r w:rsidR="004837C2" w14:paraId="2DCAB4D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2458FC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预计到达日期</w:t>
                  </w:r>
                </w:p>
              </w:tc>
              <w:tc>
                <w:tcPr>
                  <w:tcW w:w="1302" w:type="dxa"/>
                  <w:tcBorders>
                    <w:top w:val="single" w:sz="6" w:space="0" w:color="auto"/>
                    <w:left w:val="nil"/>
                    <w:bottom w:val="single" w:sz="6" w:space="0" w:color="auto"/>
                    <w:right w:val="single" w:sz="6" w:space="0" w:color="auto"/>
                  </w:tcBorders>
                  <w:vAlign w:val="center"/>
                </w:tcPr>
                <w:p w14:paraId="11A971A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C79DB8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9E784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1E3BC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8B73E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8E49B4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DD</w:t>
                  </w:r>
                </w:p>
                <w:p w14:paraId="252594D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w:t>
                  </w:r>
                </w:p>
              </w:tc>
            </w:tr>
            <w:tr w:rsidR="004837C2" w14:paraId="422FB1C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489A98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商品总数量</w:t>
                  </w:r>
                </w:p>
              </w:tc>
              <w:tc>
                <w:tcPr>
                  <w:tcW w:w="1302" w:type="dxa"/>
                  <w:tcBorders>
                    <w:top w:val="single" w:sz="6" w:space="0" w:color="auto"/>
                    <w:left w:val="nil"/>
                    <w:bottom w:val="single" w:sz="6" w:space="0" w:color="auto"/>
                    <w:right w:val="single" w:sz="6" w:space="0" w:color="auto"/>
                  </w:tcBorders>
                  <w:vAlign w:val="center"/>
                </w:tcPr>
                <w:p w14:paraId="403963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4B2CB0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A24A9B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B8E71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29498D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9B8D0D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各采购计划中商品明细中各自定义S</w:t>
                  </w:r>
                  <w:r>
                    <w:rPr>
                      <w:rFonts w:ascii="宋体" w:hAnsi="宋体" w:cs="宋体"/>
                      <w:color w:val="000000"/>
                      <w:kern w:val="0"/>
                      <w:sz w:val="22"/>
                      <w:szCs w:val="22"/>
                    </w:rPr>
                    <w:t>KU</w:t>
                  </w:r>
                  <w:r>
                    <w:rPr>
                      <w:rFonts w:ascii="宋体" w:hAnsi="宋体" w:cs="宋体" w:hint="eastAsia"/>
                      <w:color w:val="000000"/>
                      <w:kern w:val="0"/>
                      <w:sz w:val="22"/>
                      <w:szCs w:val="22"/>
                    </w:rPr>
                    <w:t>采购数量汇总</w:t>
                  </w:r>
                </w:p>
              </w:tc>
            </w:tr>
            <w:tr w:rsidR="004837C2" w14:paraId="6EDDF3B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AC4D13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商品总金额（R</w:t>
                  </w:r>
                  <w:r>
                    <w:rPr>
                      <w:rFonts w:ascii="宋体" w:hAnsi="宋体" w:cs="宋体"/>
                      <w:color w:val="000000"/>
                      <w:kern w:val="0"/>
                      <w:sz w:val="22"/>
                      <w:szCs w:val="22"/>
                    </w:rPr>
                    <w:t>MB</w:t>
                  </w:r>
                  <w:r>
                    <w:rPr>
                      <w:rFonts w:ascii="宋体" w:hAnsi="宋体" w:cs="宋体" w:hint="eastAsia"/>
                      <w:color w:val="000000"/>
                      <w:kern w:val="0"/>
                      <w:sz w:val="22"/>
                      <w:szCs w:val="22"/>
                    </w:rPr>
                    <w:t>）</w:t>
                  </w:r>
                </w:p>
              </w:tc>
              <w:tc>
                <w:tcPr>
                  <w:tcW w:w="1302" w:type="dxa"/>
                  <w:tcBorders>
                    <w:top w:val="single" w:sz="6" w:space="0" w:color="auto"/>
                    <w:left w:val="nil"/>
                    <w:bottom w:val="single" w:sz="6" w:space="0" w:color="auto"/>
                    <w:right w:val="single" w:sz="6" w:space="0" w:color="auto"/>
                  </w:tcBorders>
                  <w:vAlign w:val="center"/>
                </w:tcPr>
                <w:p w14:paraId="2B9B6A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4402F3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D61320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4C9A5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6E44F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FD0BA0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各采购计划包含的商品总金额汇总</w:t>
                  </w:r>
                </w:p>
                <w:p w14:paraId="457D316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r w:rsidR="004837C2" w14:paraId="33A666A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3DCB55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创建人</w:t>
                  </w:r>
                </w:p>
              </w:tc>
              <w:tc>
                <w:tcPr>
                  <w:tcW w:w="1302" w:type="dxa"/>
                  <w:tcBorders>
                    <w:top w:val="single" w:sz="6" w:space="0" w:color="auto"/>
                    <w:left w:val="nil"/>
                    <w:bottom w:val="single" w:sz="6" w:space="0" w:color="auto"/>
                    <w:right w:val="single" w:sz="6" w:space="0" w:color="auto"/>
                  </w:tcBorders>
                  <w:vAlign w:val="center"/>
                </w:tcPr>
                <w:p w14:paraId="552675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F7C12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5CBB31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2A337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AA64C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8BE9D5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操作者账户名称</w:t>
                  </w:r>
                </w:p>
              </w:tc>
            </w:tr>
            <w:tr w:rsidR="004837C2" w14:paraId="4F664C7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1BBCA1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创建时间</w:t>
                  </w:r>
                </w:p>
              </w:tc>
              <w:tc>
                <w:tcPr>
                  <w:tcW w:w="1302" w:type="dxa"/>
                  <w:tcBorders>
                    <w:top w:val="single" w:sz="6" w:space="0" w:color="auto"/>
                    <w:left w:val="nil"/>
                    <w:bottom w:val="single" w:sz="6" w:space="0" w:color="auto"/>
                    <w:right w:val="single" w:sz="6" w:space="0" w:color="auto"/>
                  </w:tcBorders>
                  <w:vAlign w:val="center"/>
                </w:tcPr>
                <w:p w14:paraId="6C439B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8B75FA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DDEAC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29B8B7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441DF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E1B626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5B9A742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0CBAF6D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28F49D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审核人 </w:t>
                  </w:r>
                </w:p>
              </w:tc>
              <w:tc>
                <w:tcPr>
                  <w:tcW w:w="1302" w:type="dxa"/>
                  <w:tcBorders>
                    <w:top w:val="single" w:sz="6" w:space="0" w:color="auto"/>
                    <w:left w:val="nil"/>
                    <w:bottom w:val="single" w:sz="6" w:space="0" w:color="auto"/>
                    <w:right w:val="single" w:sz="6" w:space="0" w:color="auto"/>
                  </w:tcBorders>
                  <w:vAlign w:val="center"/>
                </w:tcPr>
                <w:p w14:paraId="6E109F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EB7C55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B1B3A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EADB4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8F772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7FE2AC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操作者账户名称</w:t>
                  </w:r>
                </w:p>
              </w:tc>
            </w:tr>
            <w:tr w:rsidR="004837C2" w14:paraId="1FF8BA9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B9D8A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审核时间  </w:t>
                  </w:r>
                </w:p>
              </w:tc>
              <w:tc>
                <w:tcPr>
                  <w:tcW w:w="1302" w:type="dxa"/>
                  <w:tcBorders>
                    <w:top w:val="single" w:sz="6" w:space="0" w:color="auto"/>
                    <w:left w:val="nil"/>
                    <w:bottom w:val="single" w:sz="6" w:space="0" w:color="auto"/>
                    <w:right w:val="single" w:sz="6" w:space="0" w:color="auto"/>
                  </w:tcBorders>
                  <w:vAlign w:val="center"/>
                </w:tcPr>
                <w:p w14:paraId="65E2A0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22F953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67C08A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F64551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7223C0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766F55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23DE3DE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6756264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41A917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在途时间</w:t>
                  </w:r>
                </w:p>
              </w:tc>
              <w:tc>
                <w:tcPr>
                  <w:tcW w:w="1302" w:type="dxa"/>
                  <w:tcBorders>
                    <w:top w:val="single" w:sz="6" w:space="0" w:color="auto"/>
                    <w:left w:val="nil"/>
                    <w:bottom w:val="single" w:sz="6" w:space="0" w:color="auto"/>
                    <w:right w:val="single" w:sz="6" w:space="0" w:color="auto"/>
                  </w:tcBorders>
                  <w:vAlign w:val="center"/>
                </w:tcPr>
                <w:p w14:paraId="2A4A4F1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FC8807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9F62D8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43D60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19C60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731917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33A54BB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5E3C634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F08907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完成时间</w:t>
                  </w:r>
                </w:p>
              </w:tc>
              <w:tc>
                <w:tcPr>
                  <w:tcW w:w="1302" w:type="dxa"/>
                  <w:tcBorders>
                    <w:top w:val="single" w:sz="6" w:space="0" w:color="auto"/>
                    <w:left w:val="nil"/>
                    <w:bottom w:val="single" w:sz="6" w:space="0" w:color="auto"/>
                    <w:right w:val="single" w:sz="6" w:space="0" w:color="auto"/>
                  </w:tcBorders>
                  <w:vAlign w:val="center"/>
                </w:tcPr>
                <w:p w14:paraId="369A46E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79EA52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C3344A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5DC9E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BB739A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F2C9FE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3DFE422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56E84CC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DB877F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采购计划状态  </w:t>
                  </w:r>
                </w:p>
              </w:tc>
              <w:tc>
                <w:tcPr>
                  <w:tcW w:w="1302" w:type="dxa"/>
                  <w:tcBorders>
                    <w:top w:val="single" w:sz="6" w:space="0" w:color="auto"/>
                    <w:left w:val="nil"/>
                    <w:bottom w:val="single" w:sz="6" w:space="0" w:color="auto"/>
                    <w:right w:val="single" w:sz="6" w:space="0" w:color="auto"/>
                  </w:tcBorders>
                  <w:vAlign w:val="center"/>
                </w:tcPr>
                <w:p w14:paraId="38DF709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EEFF2C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640A70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954E4B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8D69E7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C8A036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采购单状态</w:t>
                  </w:r>
                </w:p>
                <w:p w14:paraId="05B0C3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w:t>
                  </w:r>
                </w:p>
                <w:p w14:paraId="6951C3F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w:t>
                  </w:r>
                </w:p>
                <w:p w14:paraId="00D784D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在途</w:t>
                  </w:r>
                </w:p>
                <w:p w14:paraId="6710091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完成</w:t>
                  </w:r>
                </w:p>
                <w:p w14:paraId="6D39A12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作废</w:t>
                  </w:r>
                </w:p>
              </w:tc>
            </w:tr>
            <w:tr w:rsidR="004837C2" w14:paraId="5D1E531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8D55E0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1C8626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16E172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77A7AD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0C6B3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1E93C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BCCD10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草稿：审核、作废</w:t>
                  </w:r>
                </w:p>
                <w:p w14:paraId="5B7C62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审核：查看</w:t>
                  </w:r>
                </w:p>
                <w:p w14:paraId="4DD8916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在途：查看</w:t>
                  </w:r>
                </w:p>
                <w:p w14:paraId="084E801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完成：查看</w:t>
                  </w:r>
                </w:p>
                <w:p w14:paraId="4694FF9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作废：-</w:t>
                  </w:r>
                </w:p>
              </w:tc>
            </w:tr>
          </w:tbl>
          <w:p w14:paraId="6F678B20" w14:textId="77777777" w:rsidR="004837C2" w:rsidRDefault="004837C2">
            <w:pPr>
              <w:rPr>
                <w:rFonts w:ascii="Book Antiqua" w:hAnsi="Book Antiqua"/>
                <w:sz w:val="18"/>
                <w:szCs w:val="18"/>
              </w:rPr>
            </w:pPr>
          </w:p>
        </w:tc>
      </w:tr>
      <w:tr w:rsidR="004837C2" w14:paraId="126836BE" w14:textId="77777777">
        <w:trPr>
          <w:trHeight w:val="20"/>
          <w:jc w:val="center"/>
        </w:trPr>
        <w:tc>
          <w:tcPr>
            <w:tcW w:w="1583" w:type="dxa"/>
            <w:shd w:val="clear" w:color="auto" w:fill="F8F8F8"/>
            <w:vAlign w:val="center"/>
          </w:tcPr>
          <w:p w14:paraId="303840CD"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791AC0ED" w14:textId="77777777" w:rsidR="004837C2" w:rsidRDefault="004837C2">
            <w:pPr>
              <w:rPr>
                <w:rFonts w:ascii="Book Antiqua" w:hAnsi="Book Antiqua"/>
                <w:color w:val="595959" w:themeColor="text1" w:themeTint="A6"/>
                <w:sz w:val="18"/>
                <w:szCs w:val="18"/>
              </w:rPr>
            </w:pPr>
          </w:p>
        </w:tc>
      </w:tr>
      <w:tr w:rsidR="004837C2" w14:paraId="16A1D830" w14:textId="77777777">
        <w:trPr>
          <w:trHeight w:val="20"/>
          <w:jc w:val="center"/>
        </w:trPr>
        <w:tc>
          <w:tcPr>
            <w:tcW w:w="1583" w:type="dxa"/>
            <w:shd w:val="clear" w:color="auto" w:fill="F8F8F8"/>
            <w:vAlign w:val="center"/>
          </w:tcPr>
          <w:p w14:paraId="4308C734"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42CEE7DD"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2A1EDA0" w14:textId="77777777">
        <w:trPr>
          <w:trHeight w:val="20"/>
          <w:jc w:val="center"/>
        </w:trPr>
        <w:tc>
          <w:tcPr>
            <w:tcW w:w="1583" w:type="dxa"/>
            <w:shd w:val="clear" w:color="auto" w:fill="F8F8F8"/>
            <w:vAlign w:val="center"/>
          </w:tcPr>
          <w:p w14:paraId="59EF672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50561CF6" w14:textId="77777777" w:rsidR="004837C2" w:rsidRDefault="005F3D5F">
            <w:r>
              <w:rPr>
                <w:rFonts w:ascii="Book Antiqua" w:hAnsi="Book Antiqua" w:hint="eastAsia"/>
                <w:sz w:val="18"/>
                <w:szCs w:val="18"/>
              </w:rPr>
              <w:t>无</w:t>
            </w:r>
          </w:p>
        </w:tc>
      </w:tr>
      <w:tr w:rsidR="004837C2" w14:paraId="37F69FD2" w14:textId="77777777">
        <w:trPr>
          <w:trHeight w:val="20"/>
          <w:jc w:val="center"/>
        </w:trPr>
        <w:tc>
          <w:tcPr>
            <w:tcW w:w="1583" w:type="dxa"/>
            <w:shd w:val="clear" w:color="auto" w:fill="F8F8F8"/>
            <w:vAlign w:val="center"/>
          </w:tcPr>
          <w:p w14:paraId="6925C7F2" w14:textId="77777777" w:rsidR="004837C2" w:rsidRDefault="005F3D5F">
            <w:pPr>
              <w:rPr>
                <w:rFonts w:ascii="Book Antiqua" w:hAnsi="Book Antiqua"/>
                <w:sz w:val="18"/>
                <w:szCs w:val="18"/>
              </w:rPr>
            </w:pPr>
            <w:r>
              <w:rPr>
                <w:rFonts w:ascii="Book Antiqua" w:hAnsi="Book Antiqua"/>
                <w:sz w:val="18"/>
                <w:szCs w:val="18"/>
              </w:rPr>
              <w:lastRenderedPageBreak/>
              <w:t>注意和问题</w:t>
            </w:r>
          </w:p>
        </w:tc>
        <w:tc>
          <w:tcPr>
            <w:tcW w:w="7529" w:type="dxa"/>
          </w:tcPr>
          <w:p w14:paraId="69749149" w14:textId="77777777" w:rsidR="004837C2" w:rsidRDefault="005F3D5F">
            <w:pPr>
              <w:rPr>
                <w:rFonts w:ascii="Book Antiqua" w:hAnsi="Book Antiqua"/>
                <w:sz w:val="18"/>
                <w:szCs w:val="18"/>
              </w:rPr>
            </w:pPr>
            <w:r>
              <w:rPr>
                <w:noProof/>
              </w:rPr>
              <w:drawing>
                <wp:inline distT="0" distB="0" distL="0" distR="0" wp14:anchorId="60190FFD" wp14:editId="3C874AC1">
                  <wp:extent cx="3562350" cy="490220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5"/>
                          <a:stretch>
                            <a:fillRect/>
                          </a:stretch>
                        </pic:blipFill>
                        <pic:spPr>
                          <a:xfrm>
                            <a:off x="0" y="0"/>
                            <a:ext cx="3562533" cy="4902452"/>
                          </a:xfrm>
                          <a:prstGeom prst="rect">
                            <a:avLst/>
                          </a:prstGeom>
                        </pic:spPr>
                      </pic:pic>
                    </a:graphicData>
                  </a:graphic>
                </wp:inline>
              </w:drawing>
            </w:r>
          </w:p>
        </w:tc>
      </w:tr>
    </w:tbl>
    <w:p w14:paraId="0B5E1043" w14:textId="77777777" w:rsidR="004837C2" w:rsidRDefault="004837C2"/>
    <w:p w14:paraId="32A28D11" w14:textId="77777777" w:rsidR="004837C2" w:rsidRDefault="005F3D5F">
      <w:pPr>
        <w:pStyle w:val="3"/>
        <w:numPr>
          <w:ilvl w:val="2"/>
          <w:numId w:val="1"/>
        </w:numPr>
        <w:rPr>
          <w:rFonts w:ascii="黑体" w:eastAsia="黑体" w:hAnsi="黑体"/>
          <w:sz w:val="24"/>
          <w:szCs w:val="24"/>
        </w:rPr>
      </w:pPr>
      <w:bookmarkStart w:id="47" w:name="_Toc12719530"/>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6</w:t>
      </w:r>
      <w:r>
        <w:rPr>
          <w:rFonts w:ascii="黑体" w:eastAsia="黑体" w:hAnsi="黑体" w:hint="eastAsia"/>
          <w:sz w:val="24"/>
          <w:szCs w:val="24"/>
        </w:rPr>
        <w:t>.0 库存查询</w:t>
      </w:r>
      <w:bookmarkEnd w:id="47"/>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06D26A7" w14:textId="77777777">
        <w:trPr>
          <w:jc w:val="center"/>
        </w:trPr>
        <w:tc>
          <w:tcPr>
            <w:tcW w:w="1583" w:type="dxa"/>
            <w:shd w:val="clear" w:color="auto" w:fill="F8F8F8"/>
            <w:vAlign w:val="center"/>
          </w:tcPr>
          <w:p w14:paraId="210A9DE5"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2F581011"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6</w:t>
            </w:r>
            <w:r>
              <w:rPr>
                <w:rFonts w:ascii="Book Antiqua" w:hAnsi="Book Antiqua" w:hint="eastAsia"/>
                <w:b/>
                <w:color w:val="00B050"/>
                <w:sz w:val="18"/>
                <w:szCs w:val="18"/>
              </w:rPr>
              <w:t>.0</w:t>
            </w:r>
          </w:p>
        </w:tc>
      </w:tr>
      <w:tr w:rsidR="004837C2" w14:paraId="1BB2301D" w14:textId="77777777">
        <w:trPr>
          <w:jc w:val="center"/>
        </w:trPr>
        <w:tc>
          <w:tcPr>
            <w:tcW w:w="1583" w:type="dxa"/>
            <w:shd w:val="clear" w:color="auto" w:fill="F8F8F8"/>
            <w:vAlign w:val="center"/>
          </w:tcPr>
          <w:p w14:paraId="5670C3A3"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F0E1E6E" w14:textId="77777777" w:rsidR="004837C2" w:rsidRDefault="005F3D5F">
            <w:pPr>
              <w:rPr>
                <w:rFonts w:ascii="Book Antiqua" w:hAnsi="Book Antiqua"/>
                <w:sz w:val="18"/>
                <w:szCs w:val="18"/>
              </w:rPr>
            </w:pPr>
            <w:r>
              <w:rPr>
                <w:rFonts w:ascii="Verdana" w:hAnsi="Verdana" w:hint="eastAsia"/>
                <w:sz w:val="18"/>
                <w:szCs w:val="18"/>
              </w:rPr>
              <w:t>库存查询</w:t>
            </w:r>
          </w:p>
        </w:tc>
      </w:tr>
      <w:tr w:rsidR="004837C2" w14:paraId="02D6AEFA" w14:textId="77777777">
        <w:trPr>
          <w:jc w:val="center"/>
        </w:trPr>
        <w:tc>
          <w:tcPr>
            <w:tcW w:w="1583" w:type="dxa"/>
            <w:shd w:val="clear" w:color="auto" w:fill="F8F8F8"/>
            <w:vAlign w:val="center"/>
          </w:tcPr>
          <w:p w14:paraId="1DEC8D52"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6F652E4"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库存查询</w:t>
            </w:r>
            <w:r>
              <w:rPr>
                <w:rFonts w:ascii="宋体" w:hAnsi="宋体"/>
                <w:sz w:val="18"/>
                <w:szCs w:val="18"/>
              </w:rPr>
              <w:t>功能</w:t>
            </w:r>
          </w:p>
        </w:tc>
      </w:tr>
      <w:tr w:rsidR="004837C2" w14:paraId="1DAD6E2B" w14:textId="77777777">
        <w:trPr>
          <w:jc w:val="center"/>
        </w:trPr>
        <w:tc>
          <w:tcPr>
            <w:tcW w:w="1583" w:type="dxa"/>
            <w:shd w:val="clear" w:color="auto" w:fill="F8F8F8"/>
            <w:vAlign w:val="center"/>
          </w:tcPr>
          <w:p w14:paraId="01035E80"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94D1862" w14:textId="77777777" w:rsidR="004837C2" w:rsidRDefault="005F3D5F">
            <w:pPr>
              <w:rPr>
                <w:rFonts w:ascii="宋体" w:hAnsi="宋体"/>
                <w:sz w:val="18"/>
                <w:szCs w:val="18"/>
              </w:rPr>
            </w:pPr>
            <w:r>
              <w:rPr>
                <w:rFonts w:ascii="宋体" w:hAnsi="宋体" w:hint="eastAsia"/>
                <w:sz w:val="18"/>
                <w:szCs w:val="18"/>
              </w:rPr>
              <w:t>伍胤俊</w:t>
            </w:r>
          </w:p>
        </w:tc>
      </w:tr>
      <w:tr w:rsidR="004837C2" w14:paraId="3C18FB9C" w14:textId="77777777">
        <w:trPr>
          <w:jc w:val="center"/>
        </w:trPr>
        <w:tc>
          <w:tcPr>
            <w:tcW w:w="1583" w:type="dxa"/>
            <w:shd w:val="clear" w:color="auto" w:fill="F8F8F8"/>
            <w:vAlign w:val="center"/>
          </w:tcPr>
          <w:p w14:paraId="2168371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36176F63"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9</w:t>
            </w:r>
            <w:r>
              <w:rPr>
                <w:rFonts w:ascii="宋体" w:hAnsi="宋体" w:hint="eastAsia"/>
                <w:sz w:val="18"/>
                <w:szCs w:val="18"/>
              </w:rPr>
              <w:t>日</w:t>
            </w:r>
          </w:p>
        </w:tc>
      </w:tr>
      <w:tr w:rsidR="004837C2" w14:paraId="554FB774" w14:textId="77777777">
        <w:trPr>
          <w:jc w:val="center"/>
        </w:trPr>
        <w:tc>
          <w:tcPr>
            <w:tcW w:w="1583" w:type="dxa"/>
            <w:shd w:val="clear" w:color="auto" w:fill="F8F8F8"/>
            <w:vAlign w:val="center"/>
          </w:tcPr>
          <w:p w14:paraId="257976ED"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FD4211D" w14:textId="77777777" w:rsidR="004837C2" w:rsidRDefault="005F3D5F">
            <w:pPr>
              <w:rPr>
                <w:rFonts w:ascii="宋体" w:hAnsi="宋体"/>
                <w:sz w:val="18"/>
                <w:szCs w:val="18"/>
              </w:rPr>
            </w:pPr>
            <w:r>
              <w:rPr>
                <w:noProof/>
              </w:rPr>
              <w:drawing>
                <wp:inline distT="0" distB="0" distL="0" distR="0" wp14:anchorId="2D4BB2E5" wp14:editId="4C1ABA6E">
                  <wp:extent cx="4643755" cy="1358265"/>
                  <wp:effectExtent l="0" t="0" r="444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1"/>
                          <a:stretch>
                            <a:fillRect/>
                          </a:stretch>
                        </pic:blipFill>
                        <pic:spPr>
                          <a:xfrm>
                            <a:off x="0" y="0"/>
                            <a:ext cx="4643755" cy="1358265"/>
                          </a:xfrm>
                          <a:prstGeom prst="rect">
                            <a:avLst/>
                          </a:prstGeom>
                        </pic:spPr>
                      </pic:pic>
                    </a:graphicData>
                  </a:graphic>
                </wp:inline>
              </w:drawing>
            </w:r>
          </w:p>
          <w:p w14:paraId="48072628"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6</w:t>
            </w:r>
            <w:r>
              <w:rPr>
                <w:rFonts w:ascii="宋体" w:hAnsi="宋体" w:hint="eastAsia"/>
                <w:sz w:val="18"/>
                <w:szCs w:val="18"/>
              </w:rPr>
              <w:t>.0.1</w:t>
            </w:r>
          </w:p>
        </w:tc>
      </w:tr>
      <w:tr w:rsidR="004837C2" w14:paraId="3EFA21C3" w14:textId="77777777">
        <w:trPr>
          <w:jc w:val="center"/>
        </w:trPr>
        <w:tc>
          <w:tcPr>
            <w:tcW w:w="1583" w:type="dxa"/>
            <w:shd w:val="clear" w:color="auto" w:fill="F8F8F8"/>
            <w:vAlign w:val="center"/>
          </w:tcPr>
          <w:p w14:paraId="6E3DBEB2"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51C99F89" w14:textId="77777777" w:rsidR="004837C2" w:rsidRDefault="004837C2">
            <w:pPr>
              <w:rPr>
                <w:rFonts w:ascii="Book Antiqua" w:hAnsi="Book Antiqua"/>
                <w:sz w:val="18"/>
                <w:szCs w:val="18"/>
              </w:rPr>
            </w:pPr>
          </w:p>
        </w:tc>
      </w:tr>
      <w:tr w:rsidR="004837C2" w14:paraId="1CB23ACD" w14:textId="77777777">
        <w:trPr>
          <w:jc w:val="center"/>
        </w:trPr>
        <w:tc>
          <w:tcPr>
            <w:tcW w:w="1583" w:type="dxa"/>
            <w:shd w:val="clear" w:color="auto" w:fill="F8F8F8"/>
            <w:vAlign w:val="center"/>
          </w:tcPr>
          <w:p w14:paraId="1CEE0B43"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7332BF83" w14:textId="77777777" w:rsidR="004837C2" w:rsidRDefault="005F3D5F">
            <w:pPr>
              <w:rPr>
                <w:rFonts w:ascii="Book Antiqua" w:hAnsi="Book Antiqua"/>
                <w:sz w:val="18"/>
                <w:szCs w:val="18"/>
              </w:rPr>
            </w:pPr>
            <w:r>
              <w:rPr>
                <w:rFonts w:ascii="Book Antiqua" w:hAnsi="Book Antiqua" w:hint="eastAsia"/>
                <w:sz w:val="18"/>
                <w:szCs w:val="18"/>
              </w:rPr>
              <w:t>所在仓库（下拉框</w:t>
            </w:r>
            <w:r>
              <w:rPr>
                <w:rFonts w:ascii="Book Antiqua" w:hAnsi="Book Antiqua"/>
                <w:sz w:val="18"/>
                <w:szCs w:val="18"/>
              </w:rPr>
              <w:t>）、</w:t>
            </w:r>
          </w:p>
          <w:p w14:paraId="7CE9EAF0"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（模糊查询，联想下拉框）、</w:t>
            </w:r>
          </w:p>
          <w:p w14:paraId="34E6FE30" w14:textId="77777777" w:rsidR="004837C2" w:rsidRDefault="005F3D5F">
            <w:pPr>
              <w:rPr>
                <w:rFonts w:ascii="Book Antiqua" w:hAnsi="Book Antiqua"/>
                <w:sz w:val="18"/>
                <w:szCs w:val="18"/>
              </w:rPr>
            </w:pPr>
            <w:r>
              <w:rPr>
                <w:rFonts w:ascii="Book Antiqua" w:hAnsi="Book Antiqua" w:hint="eastAsia"/>
                <w:sz w:val="18"/>
                <w:szCs w:val="18"/>
              </w:rPr>
              <w:t>产品名称（模糊查询）</w:t>
            </w:r>
          </w:p>
        </w:tc>
      </w:tr>
      <w:tr w:rsidR="004837C2" w14:paraId="293F4D3C" w14:textId="77777777">
        <w:trPr>
          <w:jc w:val="center"/>
        </w:trPr>
        <w:tc>
          <w:tcPr>
            <w:tcW w:w="1583" w:type="dxa"/>
            <w:shd w:val="clear" w:color="auto" w:fill="F8F8F8"/>
            <w:vAlign w:val="center"/>
          </w:tcPr>
          <w:p w14:paraId="7C868942"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504CB16C" w14:textId="77777777" w:rsidR="004837C2" w:rsidRDefault="005F3D5F">
            <w:pPr>
              <w:rPr>
                <w:rFonts w:ascii="Book Antiqua" w:hAnsi="Book Antiqua"/>
                <w:sz w:val="18"/>
                <w:szCs w:val="18"/>
              </w:rPr>
            </w:pPr>
            <w:r>
              <w:rPr>
                <w:rFonts w:ascii="Book Antiqua" w:hAnsi="Book Antiqua" w:hint="eastAsia"/>
                <w:sz w:val="18"/>
                <w:szCs w:val="18"/>
              </w:rPr>
              <w:t>所在仓库、自定义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、产品主图、产品名称、产品分类</w:t>
            </w:r>
            <w:r>
              <w:rPr>
                <w:rFonts w:ascii="Book Antiqua" w:hAnsi="Book Antiqua"/>
                <w:sz w:val="18"/>
                <w:szCs w:val="18"/>
              </w:rPr>
              <w:t>、</w:t>
            </w:r>
            <w:r>
              <w:rPr>
                <w:rFonts w:ascii="Book Antiqua" w:hAnsi="Book Antiqua" w:hint="eastAsia"/>
                <w:sz w:val="18"/>
                <w:szCs w:val="18"/>
              </w:rPr>
              <w:t>采购库存、在途库存、待发货、可用库存、可售库存、最后入库时间</w:t>
            </w:r>
          </w:p>
        </w:tc>
      </w:tr>
      <w:tr w:rsidR="004837C2" w14:paraId="6C819680" w14:textId="77777777">
        <w:trPr>
          <w:trHeight w:val="1827"/>
          <w:jc w:val="center"/>
        </w:trPr>
        <w:tc>
          <w:tcPr>
            <w:tcW w:w="1583" w:type="dxa"/>
            <w:shd w:val="clear" w:color="auto" w:fill="F8F8F8"/>
            <w:vAlign w:val="center"/>
          </w:tcPr>
          <w:p w14:paraId="7C82B7D5"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3DD359B2" w14:textId="77777777" w:rsidR="004837C2" w:rsidRDefault="005F3D5F">
            <w:pPr>
              <w:rPr>
                <w:rFonts w:ascii="Book Antiqua" w:hAnsi="Book Antiqua"/>
                <w:b/>
                <w:sz w:val="18"/>
                <w:szCs w:val="18"/>
              </w:rPr>
            </w:pPr>
            <w:r>
              <w:rPr>
                <w:rFonts w:ascii="Book Antiqua" w:hAnsi="Book Antiqua" w:hint="eastAsia"/>
                <w:b/>
                <w:sz w:val="18"/>
                <w:szCs w:val="18"/>
              </w:rPr>
              <w:t>描述</w:t>
            </w:r>
          </w:p>
          <w:p w14:paraId="7024CA1E" w14:textId="77777777" w:rsidR="004837C2" w:rsidRDefault="005F3D5F">
            <w:pPr>
              <w:pStyle w:val="afb"/>
              <w:numPr>
                <w:ilvl w:val="0"/>
                <w:numId w:val="10"/>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库存查询管理，查询各个仓库中自定义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的不同仓储状态下的库存数量</w:t>
            </w:r>
            <w:r>
              <w:rPr>
                <w:rFonts w:ascii="Book Antiqua" w:hAnsi="Book Antiqua"/>
                <w:color w:val="000000" w:themeColor="text1"/>
                <w:sz w:val="18"/>
                <w:szCs w:val="18"/>
              </w:rPr>
              <w:t>。</w:t>
            </w:r>
          </w:p>
          <w:p w14:paraId="4E6AD38A" w14:textId="77777777" w:rsidR="004837C2" w:rsidRDefault="005F3D5F">
            <w:pPr>
              <w:rPr>
                <w:rFonts w:ascii="Book Antiqua" w:hAnsi="Book Antiqua"/>
                <w:b/>
                <w:sz w:val="18"/>
                <w:szCs w:val="18"/>
              </w:rPr>
            </w:pPr>
            <w:r>
              <w:rPr>
                <w:rFonts w:ascii="Book Antiqua" w:hAnsi="Book Antiqua" w:hint="eastAsia"/>
                <w:b/>
                <w:sz w:val="18"/>
                <w:szCs w:val="18"/>
              </w:rPr>
              <w:t>过程</w:t>
            </w:r>
          </w:p>
          <w:p w14:paraId="73422BAC" w14:textId="77777777" w:rsidR="004837C2" w:rsidRDefault="005F3D5F">
            <w:pPr>
              <w:pStyle w:val="afb"/>
              <w:numPr>
                <w:ilvl w:val="0"/>
                <w:numId w:val="10"/>
              </w:numPr>
              <w:rPr>
                <w:rFonts w:ascii="Book Antiqua" w:hAnsi="Book Antiqua"/>
                <w:color w:val="FF0000"/>
                <w:sz w:val="18"/>
                <w:szCs w:val="18"/>
              </w:rPr>
            </w:pPr>
            <w:r>
              <w:rPr>
                <w:rFonts w:ascii="Book Antiqua" w:hAnsi="Book Antiqua" w:hint="eastAsia"/>
                <w:color w:val="000000" w:themeColor="text1"/>
                <w:sz w:val="18"/>
                <w:szCs w:val="18"/>
              </w:rPr>
              <w:t>可以通过指定仓库、自定义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维度，查询在该仓库的自定义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的不同仓库状态下的库存数量分布情况；</w:t>
            </w:r>
          </w:p>
          <w:p w14:paraId="4C925DD2" w14:textId="77777777" w:rsidR="004837C2" w:rsidRDefault="005F3D5F">
            <w:pPr>
              <w:pStyle w:val="afb"/>
              <w:numPr>
                <w:ilvl w:val="0"/>
                <w:numId w:val="10"/>
              </w:numPr>
              <w:rPr>
                <w:rFonts w:ascii="Book Antiqua" w:hAnsi="Book Antiqua"/>
                <w:b/>
                <w:color w:val="000000" w:themeColor="text1"/>
                <w:sz w:val="18"/>
                <w:szCs w:val="18"/>
              </w:rPr>
            </w:pPr>
            <w:r>
              <w:rPr>
                <w:rFonts w:ascii="Book Antiqua" w:hAnsi="Book Antiqua" w:hint="eastAsia"/>
                <w:sz w:val="18"/>
                <w:szCs w:val="18"/>
              </w:rPr>
              <w:t>导出，勾选库存查询列表中的库存记录，点击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按钮下载附件。字段如下：</w:t>
            </w:r>
          </w:p>
          <w:p w14:paraId="26261057" w14:textId="77777777" w:rsidR="004837C2" w:rsidRDefault="005F3D5F">
            <w:pPr>
              <w:pStyle w:val="afb"/>
              <w:ind w:left="360"/>
              <w:rPr>
                <w:rFonts w:ascii="Book Antiqua" w:hAnsi="Book Antiqua"/>
                <w:color w:val="FF0000"/>
                <w:sz w:val="18"/>
                <w:szCs w:val="18"/>
              </w:rPr>
            </w:pPr>
            <w:r>
              <w:rPr>
                <w:noProof/>
              </w:rPr>
              <w:drawing>
                <wp:inline distT="0" distB="0" distL="0" distR="0" wp14:anchorId="386EF37D" wp14:editId="137FE0F9">
                  <wp:extent cx="4643755" cy="821055"/>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2"/>
                          <a:stretch>
                            <a:fillRect/>
                          </a:stretch>
                        </pic:blipFill>
                        <pic:spPr>
                          <a:xfrm>
                            <a:off x="0" y="0"/>
                            <a:ext cx="4643755" cy="821055"/>
                          </a:xfrm>
                          <a:prstGeom prst="rect">
                            <a:avLst/>
                          </a:prstGeom>
                        </pic:spPr>
                      </pic:pic>
                    </a:graphicData>
                  </a:graphic>
                </wp:inline>
              </w:drawing>
            </w:r>
          </w:p>
          <w:p w14:paraId="1D4DA549"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6CAA687" w14:textId="77777777" w:rsidR="004837C2" w:rsidRDefault="005F3D5F">
            <w:pPr>
              <w:pStyle w:val="afb"/>
              <w:numPr>
                <w:ilvl w:val="0"/>
                <w:numId w:val="10"/>
              </w:numPr>
              <w:rPr>
                <w:rFonts w:ascii="Book Antiqua" w:hAnsi="Book Antiqua"/>
                <w:color w:val="FF0000"/>
                <w:sz w:val="18"/>
                <w:szCs w:val="18"/>
              </w:rPr>
            </w:pPr>
            <w:r>
              <w:rPr>
                <w:rFonts w:ascii="Book Antiqua" w:hAnsi="Book Antiqua" w:hint="eastAsia"/>
                <w:color w:val="000000" w:themeColor="text1"/>
                <w:sz w:val="18"/>
                <w:szCs w:val="18"/>
              </w:rPr>
              <w:t>库存查询列表，以“所在仓库</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”为唯一标准，展示各个仓库中自定义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的不同仓储状态下的库存数量，按</w:t>
            </w:r>
            <w:r>
              <w:rPr>
                <w:rFonts w:ascii="Book Antiqua" w:hAnsi="Book Antiqua"/>
                <w:color w:val="000000" w:themeColor="text1"/>
                <w:sz w:val="18"/>
                <w:szCs w:val="18"/>
              </w:rPr>
              <w:t>[</w:t>
            </w:r>
            <w:r>
              <w:rPr>
                <w:rFonts w:ascii="Book Antiqua" w:hAnsi="Book Antiqua" w:hint="eastAsia"/>
                <w:color w:val="000000" w:themeColor="text1"/>
                <w:sz w:val="18"/>
                <w:szCs w:val="18"/>
              </w:rPr>
              <w:t>最后入库时间</w:t>
            </w:r>
            <w:r>
              <w:rPr>
                <w:rFonts w:ascii="Book Antiqua" w:hAnsi="Book Antiqua"/>
                <w:color w:val="000000" w:themeColor="text1"/>
                <w:sz w:val="18"/>
                <w:szCs w:val="18"/>
              </w:rPr>
              <w:t>]</w:t>
            </w:r>
            <w:r>
              <w:rPr>
                <w:rFonts w:ascii="Book Antiqua" w:hAnsi="Book Antiqua" w:hint="eastAsia"/>
                <w:color w:val="000000" w:themeColor="text1"/>
                <w:sz w:val="18"/>
                <w:szCs w:val="18"/>
              </w:rPr>
              <w:t>的倒序进行排列；</w:t>
            </w:r>
          </w:p>
          <w:p w14:paraId="67636E0B" w14:textId="77777777" w:rsidR="004837C2" w:rsidRDefault="005F3D5F">
            <w:pPr>
              <w:pStyle w:val="afb"/>
              <w:numPr>
                <w:ilvl w:val="0"/>
                <w:numId w:val="10"/>
              </w:numPr>
              <w:rPr>
                <w:rFonts w:ascii="Book Antiqua" w:hAnsi="Book Antiqua"/>
                <w:color w:val="FF0000"/>
                <w:sz w:val="18"/>
                <w:szCs w:val="18"/>
              </w:rPr>
            </w:pPr>
            <w:r>
              <w:rPr>
                <w:rFonts w:ascii="Book Antiqua" w:hAnsi="Book Antiqua" w:hint="eastAsia"/>
                <w:color w:val="000000" w:themeColor="text1"/>
                <w:sz w:val="18"/>
                <w:szCs w:val="18"/>
              </w:rPr>
              <w:t>导出，未勾选明细，点击导出按钮，提示：请选择需要导出的记录！</w:t>
            </w:r>
          </w:p>
        </w:tc>
      </w:tr>
      <w:tr w:rsidR="004837C2" w14:paraId="5E2410ED" w14:textId="77777777">
        <w:trPr>
          <w:jc w:val="center"/>
        </w:trPr>
        <w:tc>
          <w:tcPr>
            <w:tcW w:w="1583" w:type="dxa"/>
            <w:shd w:val="clear" w:color="auto" w:fill="F8F8F8"/>
            <w:vAlign w:val="center"/>
          </w:tcPr>
          <w:p w14:paraId="4277AC07"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040F6861" w14:textId="77777777" w:rsidR="004837C2" w:rsidRDefault="004837C2">
            <w:pPr>
              <w:rPr>
                <w:rFonts w:ascii="Book Antiqua" w:hAnsi="Book Antiqua"/>
                <w:b/>
                <w:sz w:val="18"/>
                <w:szCs w:val="18"/>
              </w:rPr>
            </w:pPr>
          </w:p>
        </w:tc>
      </w:tr>
      <w:tr w:rsidR="004837C2" w14:paraId="0B60EFA9" w14:textId="77777777">
        <w:trPr>
          <w:trHeight w:val="561"/>
          <w:jc w:val="center"/>
        </w:trPr>
        <w:tc>
          <w:tcPr>
            <w:tcW w:w="9112" w:type="dxa"/>
            <w:gridSpan w:val="2"/>
            <w:shd w:val="clear" w:color="auto" w:fill="F8F8F8"/>
            <w:vAlign w:val="center"/>
          </w:tcPr>
          <w:p w14:paraId="28AA3D13"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hint="eastAsia"/>
                <w:b/>
                <w:sz w:val="18"/>
                <w:szCs w:val="18"/>
              </w:rPr>
              <w:t>/</w:t>
            </w:r>
            <w:r>
              <w:rPr>
                <w:rFonts w:ascii="Book Antiqua" w:hAnsi="Book Antiqua" w:hint="eastAsia"/>
                <w:b/>
                <w:sz w:val="18"/>
                <w:szCs w:val="18"/>
              </w:rPr>
              <w:t>修改</w:t>
            </w: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59917B86"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5F5C7B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60FC5C3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4C6AEA3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CA9502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4675874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25D423E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671748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590F2D83"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3D3C9AE6"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库存查询</w:t>
                  </w:r>
                </w:p>
              </w:tc>
            </w:tr>
            <w:tr w:rsidR="004837C2" w14:paraId="56E0B67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651F12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所在仓库</w:t>
                  </w:r>
                </w:p>
              </w:tc>
              <w:tc>
                <w:tcPr>
                  <w:tcW w:w="1302" w:type="dxa"/>
                  <w:tcBorders>
                    <w:top w:val="single" w:sz="6" w:space="0" w:color="auto"/>
                    <w:left w:val="nil"/>
                    <w:bottom w:val="single" w:sz="6" w:space="0" w:color="auto"/>
                    <w:right w:val="single" w:sz="6" w:space="0" w:color="auto"/>
                  </w:tcBorders>
                  <w:vAlign w:val="center"/>
                </w:tcPr>
                <w:p w14:paraId="009C401B"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553F95E"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1924F6A"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4FD4053"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2998E2A"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7EFC53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来源，仓库管理，</w:t>
                  </w:r>
                </w:p>
                <w:p w14:paraId="046D8E4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仓库名称</w:t>
                  </w:r>
                </w:p>
                <w:p w14:paraId="79F8BFBD" w14:textId="77777777" w:rsidR="004837C2" w:rsidRDefault="004837C2">
                  <w:pPr>
                    <w:widowControl/>
                    <w:jc w:val="left"/>
                    <w:rPr>
                      <w:rFonts w:ascii="宋体" w:hAnsi="宋体" w:cs="宋体"/>
                      <w:b/>
                      <w:bCs/>
                      <w:color w:val="000000"/>
                      <w:kern w:val="0"/>
                      <w:sz w:val="22"/>
                      <w:szCs w:val="22"/>
                    </w:rPr>
                  </w:pPr>
                </w:p>
              </w:tc>
            </w:tr>
            <w:tr w:rsidR="004837C2" w14:paraId="284F832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5C4B00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p>
              </w:tc>
              <w:tc>
                <w:tcPr>
                  <w:tcW w:w="1302" w:type="dxa"/>
                  <w:tcBorders>
                    <w:top w:val="single" w:sz="6" w:space="0" w:color="auto"/>
                    <w:left w:val="nil"/>
                    <w:bottom w:val="single" w:sz="6" w:space="0" w:color="auto"/>
                    <w:right w:val="single" w:sz="6" w:space="0" w:color="auto"/>
                  </w:tcBorders>
                  <w:vAlign w:val="center"/>
                </w:tcPr>
                <w:p w14:paraId="65A0AF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0755C6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167BE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3FB8D3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4659E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99073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p w14:paraId="359B77C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p>
              </w:tc>
            </w:tr>
            <w:tr w:rsidR="004837C2" w14:paraId="316C562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D6687C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产品主图</w:t>
                  </w:r>
                </w:p>
              </w:tc>
              <w:tc>
                <w:tcPr>
                  <w:tcW w:w="1302" w:type="dxa"/>
                  <w:tcBorders>
                    <w:top w:val="single" w:sz="6" w:space="0" w:color="auto"/>
                    <w:left w:val="nil"/>
                    <w:bottom w:val="single" w:sz="6" w:space="0" w:color="auto"/>
                    <w:right w:val="single" w:sz="6" w:space="0" w:color="auto"/>
                  </w:tcBorders>
                  <w:vAlign w:val="center"/>
                </w:tcPr>
                <w:p w14:paraId="317350E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FF495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5153D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AED0AB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2BFFC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A38FB1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p w14:paraId="7705B7E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产品主图</w:t>
                  </w:r>
                </w:p>
              </w:tc>
            </w:tr>
            <w:tr w:rsidR="004837C2" w14:paraId="0A33999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4321C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产品名称</w:t>
                  </w:r>
                </w:p>
              </w:tc>
              <w:tc>
                <w:tcPr>
                  <w:tcW w:w="1302" w:type="dxa"/>
                  <w:tcBorders>
                    <w:top w:val="single" w:sz="6" w:space="0" w:color="auto"/>
                    <w:left w:val="nil"/>
                    <w:bottom w:val="single" w:sz="6" w:space="0" w:color="auto"/>
                    <w:right w:val="single" w:sz="6" w:space="0" w:color="auto"/>
                  </w:tcBorders>
                  <w:vAlign w:val="center"/>
                </w:tcPr>
                <w:p w14:paraId="317CC19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A1B2B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F609416"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71DC783"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C7BDD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6E4F43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p w14:paraId="3878B7E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产品名称</w:t>
                  </w:r>
                </w:p>
              </w:tc>
            </w:tr>
            <w:tr w:rsidR="004837C2" w14:paraId="7ABF26F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898280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产品分类</w:t>
                  </w:r>
                </w:p>
              </w:tc>
              <w:tc>
                <w:tcPr>
                  <w:tcW w:w="1302" w:type="dxa"/>
                  <w:tcBorders>
                    <w:top w:val="single" w:sz="6" w:space="0" w:color="auto"/>
                    <w:left w:val="nil"/>
                    <w:bottom w:val="single" w:sz="6" w:space="0" w:color="auto"/>
                    <w:right w:val="single" w:sz="6" w:space="0" w:color="auto"/>
                  </w:tcBorders>
                  <w:vAlign w:val="center"/>
                </w:tcPr>
                <w:p w14:paraId="004527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801B82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5034BD8"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A81A039"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9EC5C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BB245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p w14:paraId="0110C0C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产品分类</w:t>
                  </w:r>
                </w:p>
              </w:tc>
            </w:tr>
            <w:tr w:rsidR="004837C2" w14:paraId="35B1430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245D74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采购库存</w:t>
                  </w:r>
                </w:p>
              </w:tc>
              <w:tc>
                <w:tcPr>
                  <w:tcW w:w="1302" w:type="dxa"/>
                  <w:tcBorders>
                    <w:top w:val="single" w:sz="6" w:space="0" w:color="auto"/>
                    <w:left w:val="nil"/>
                    <w:bottom w:val="single" w:sz="6" w:space="0" w:color="auto"/>
                    <w:right w:val="single" w:sz="6" w:space="0" w:color="auto"/>
                  </w:tcBorders>
                  <w:vAlign w:val="center"/>
                </w:tcPr>
                <w:p w14:paraId="1C616B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06AE45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FC6CA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84701C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71B28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57DC33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审核状态下采购计划包含的自定义S</w:t>
                  </w:r>
                  <w:r>
                    <w:rPr>
                      <w:rFonts w:ascii="宋体" w:hAnsi="宋体" w:cs="宋体"/>
                      <w:color w:val="000000"/>
                      <w:kern w:val="0"/>
                      <w:sz w:val="22"/>
                      <w:szCs w:val="22"/>
                    </w:rPr>
                    <w:t>KU</w:t>
                  </w:r>
                  <w:r>
                    <w:rPr>
                      <w:rFonts w:ascii="宋体" w:hAnsi="宋体" w:cs="宋体" w:hint="eastAsia"/>
                      <w:color w:val="000000"/>
                      <w:kern w:val="0"/>
                      <w:sz w:val="22"/>
                      <w:szCs w:val="22"/>
                    </w:rPr>
                    <w:t>采购数量</w:t>
                  </w:r>
                </w:p>
              </w:tc>
            </w:tr>
            <w:tr w:rsidR="004837C2" w14:paraId="11C94BD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C64D82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在途库存</w:t>
                  </w:r>
                </w:p>
              </w:tc>
              <w:tc>
                <w:tcPr>
                  <w:tcW w:w="1302" w:type="dxa"/>
                  <w:tcBorders>
                    <w:top w:val="single" w:sz="6" w:space="0" w:color="auto"/>
                    <w:left w:val="nil"/>
                    <w:bottom w:val="single" w:sz="6" w:space="0" w:color="auto"/>
                    <w:right w:val="single" w:sz="6" w:space="0" w:color="auto"/>
                  </w:tcBorders>
                  <w:vAlign w:val="center"/>
                </w:tcPr>
                <w:p w14:paraId="73C538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028469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4299C85"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B669007"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8B044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6D31279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在途状态下采购单包含的自定义S</w:t>
                  </w:r>
                  <w:r>
                    <w:rPr>
                      <w:rFonts w:ascii="宋体" w:hAnsi="宋体" w:cs="宋体"/>
                      <w:color w:val="000000"/>
                      <w:kern w:val="0"/>
                      <w:sz w:val="22"/>
                      <w:szCs w:val="22"/>
                    </w:rPr>
                    <w:t>KU</w:t>
                  </w:r>
                  <w:r>
                    <w:rPr>
                      <w:rFonts w:ascii="宋体" w:hAnsi="宋体" w:cs="宋体" w:hint="eastAsia"/>
                      <w:color w:val="000000"/>
                      <w:kern w:val="0"/>
                      <w:sz w:val="22"/>
                      <w:szCs w:val="22"/>
                    </w:rPr>
                    <w:t>采购数量</w:t>
                  </w:r>
                </w:p>
              </w:tc>
            </w:tr>
            <w:tr w:rsidR="004837C2" w14:paraId="1F39C4F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26E309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待发货</w:t>
                  </w:r>
                </w:p>
              </w:tc>
              <w:tc>
                <w:tcPr>
                  <w:tcW w:w="1302" w:type="dxa"/>
                  <w:tcBorders>
                    <w:top w:val="single" w:sz="6" w:space="0" w:color="auto"/>
                    <w:left w:val="nil"/>
                    <w:bottom w:val="single" w:sz="6" w:space="0" w:color="auto"/>
                    <w:right w:val="single" w:sz="6" w:space="0" w:color="auto"/>
                  </w:tcBorders>
                  <w:vAlign w:val="center"/>
                </w:tcPr>
                <w:p w14:paraId="084C17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A2419C2"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5FD13D4"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8EE5227"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9D28D77"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D89EC4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订单配货成功，生成配货单绑定指定仓库的自定义S</w:t>
                  </w:r>
                  <w:r>
                    <w:rPr>
                      <w:rFonts w:ascii="宋体" w:hAnsi="宋体" w:cs="宋体"/>
                      <w:color w:val="000000"/>
                      <w:kern w:val="0"/>
                      <w:sz w:val="22"/>
                      <w:szCs w:val="22"/>
                    </w:rPr>
                    <w:t>KU</w:t>
                  </w:r>
                  <w:r>
                    <w:rPr>
                      <w:rFonts w:ascii="宋体" w:hAnsi="宋体" w:cs="宋体" w:hint="eastAsia"/>
                      <w:color w:val="000000"/>
                      <w:kern w:val="0"/>
                      <w:sz w:val="22"/>
                      <w:szCs w:val="22"/>
                    </w:rPr>
                    <w:t>数量</w:t>
                  </w:r>
                </w:p>
              </w:tc>
            </w:tr>
            <w:tr w:rsidR="004837C2" w14:paraId="217925E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64636E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可用库存</w:t>
                  </w:r>
                </w:p>
              </w:tc>
              <w:tc>
                <w:tcPr>
                  <w:tcW w:w="1302" w:type="dxa"/>
                  <w:tcBorders>
                    <w:top w:val="single" w:sz="6" w:space="0" w:color="auto"/>
                    <w:left w:val="nil"/>
                    <w:bottom w:val="single" w:sz="6" w:space="0" w:color="auto"/>
                    <w:right w:val="single" w:sz="6" w:space="0" w:color="auto"/>
                  </w:tcBorders>
                  <w:vAlign w:val="center"/>
                </w:tcPr>
                <w:p w14:paraId="4EB45F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8B9200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10FA8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0BD5AC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B51586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7AB8E0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完成状态的采购单完成累计增加的自定义S</w:t>
                  </w:r>
                  <w:r>
                    <w:rPr>
                      <w:rFonts w:ascii="宋体" w:hAnsi="宋体" w:cs="宋体"/>
                      <w:color w:val="000000"/>
                      <w:kern w:val="0"/>
                      <w:sz w:val="22"/>
                      <w:szCs w:val="22"/>
                    </w:rPr>
                    <w:t>KU</w:t>
                  </w:r>
                  <w:r>
                    <w:rPr>
                      <w:rFonts w:ascii="宋体" w:hAnsi="宋体" w:cs="宋体" w:hint="eastAsia"/>
                      <w:color w:val="000000"/>
                      <w:kern w:val="0"/>
                      <w:sz w:val="22"/>
                      <w:szCs w:val="22"/>
                    </w:rPr>
                    <w:t>商品数量</w:t>
                  </w:r>
                </w:p>
              </w:tc>
            </w:tr>
            <w:tr w:rsidR="004837C2" w14:paraId="57A42E7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FB0B3A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可售库存</w:t>
                  </w:r>
                </w:p>
              </w:tc>
              <w:tc>
                <w:tcPr>
                  <w:tcW w:w="1302" w:type="dxa"/>
                  <w:tcBorders>
                    <w:top w:val="single" w:sz="6" w:space="0" w:color="auto"/>
                    <w:left w:val="nil"/>
                    <w:bottom w:val="single" w:sz="6" w:space="0" w:color="auto"/>
                    <w:right w:val="single" w:sz="6" w:space="0" w:color="auto"/>
                  </w:tcBorders>
                  <w:vAlign w:val="center"/>
                </w:tcPr>
                <w:p w14:paraId="78E94DE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95FA71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59ABC8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C40763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00311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50B555A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可用库存-待发货</w:t>
                  </w:r>
                </w:p>
              </w:tc>
            </w:tr>
            <w:tr w:rsidR="004837C2" w14:paraId="29E5300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096EDD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最后入库时间</w:t>
                  </w:r>
                </w:p>
              </w:tc>
              <w:tc>
                <w:tcPr>
                  <w:tcW w:w="1302" w:type="dxa"/>
                  <w:tcBorders>
                    <w:top w:val="single" w:sz="6" w:space="0" w:color="auto"/>
                    <w:left w:val="nil"/>
                    <w:bottom w:val="single" w:sz="6" w:space="0" w:color="auto"/>
                    <w:right w:val="single" w:sz="6" w:space="0" w:color="auto"/>
                  </w:tcBorders>
                  <w:vAlign w:val="center"/>
                </w:tcPr>
                <w:p w14:paraId="492FE2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D2319F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6A7D259"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F3D9451"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86FEE8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791E515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指定仓库、自定义S</w:t>
                  </w:r>
                  <w:r>
                    <w:rPr>
                      <w:rFonts w:ascii="宋体" w:hAnsi="宋体" w:cs="宋体"/>
                      <w:color w:val="000000"/>
                      <w:kern w:val="0"/>
                      <w:sz w:val="22"/>
                      <w:szCs w:val="22"/>
                    </w:rPr>
                    <w:t>KU</w:t>
                  </w:r>
                  <w:r>
                    <w:rPr>
                      <w:rFonts w:ascii="宋体" w:hAnsi="宋体" w:cs="宋体" w:hint="eastAsia"/>
                      <w:color w:val="000000"/>
                      <w:kern w:val="0"/>
                      <w:sz w:val="22"/>
                      <w:szCs w:val="22"/>
                    </w:rPr>
                    <w:t>的最近一笔采购单的完成时间</w:t>
                  </w:r>
                </w:p>
                <w:p w14:paraId="1B23352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30BBA63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bl>
          <w:p w14:paraId="58713DE9" w14:textId="77777777" w:rsidR="004837C2" w:rsidRDefault="004837C2">
            <w:pPr>
              <w:rPr>
                <w:rFonts w:ascii="Book Antiqua" w:hAnsi="Book Antiqua"/>
                <w:sz w:val="18"/>
                <w:szCs w:val="18"/>
              </w:rPr>
            </w:pPr>
          </w:p>
        </w:tc>
      </w:tr>
      <w:tr w:rsidR="004837C2" w14:paraId="3573D4E7" w14:textId="77777777">
        <w:trPr>
          <w:jc w:val="center"/>
        </w:trPr>
        <w:tc>
          <w:tcPr>
            <w:tcW w:w="1583" w:type="dxa"/>
            <w:shd w:val="clear" w:color="auto" w:fill="F8F8F8"/>
            <w:vAlign w:val="center"/>
          </w:tcPr>
          <w:p w14:paraId="20D6DBF8"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6DC18E0F" w14:textId="77777777" w:rsidR="004837C2" w:rsidRDefault="004837C2">
            <w:pPr>
              <w:rPr>
                <w:rFonts w:ascii="Book Antiqua" w:hAnsi="Book Antiqua"/>
                <w:color w:val="595959" w:themeColor="text1" w:themeTint="A6"/>
                <w:sz w:val="18"/>
                <w:szCs w:val="18"/>
              </w:rPr>
            </w:pPr>
          </w:p>
        </w:tc>
      </w:tr>
      <w:tr w:rsidR="004837C2" w14:paraId="1A4B27BA" w14:textId="77777777">
        <w:trPr>
          <w:jc w:val="center"/>
        </w:trPr>
        <w:tc>
          <w:tcPr>
            <w:tcW w:w="1583" w:type="dxa"/>
            <w:shd w:val="clear" w:color="auto" w:fill="F8F8F8"/>
            <w:vAlign w:val="center"/>
          </w:tcPr>
          <w:p w14:paraId="37BB7AB5"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2E5F54F6" w14:textId="77777777" w:rsidR="004837C2" w:rsidRDefault="005F3D5F">
            <w:pPr>
              <w:rPr>
                <w:rFonts w:ascii="Book Antiqua" w:hAnsi="Book Antiqua"/>
                <w:sz w:val="18"/>
                <w:szCs w:val="18"/>
              </w:rPr>
            </w:pPr>
            <w:r>
              <w:rPr>
                <w:rFonts w:ascii="Book Antiqua" w:hAnsi="Book Antiqua"/>
                <w:sz w:val="18"/>
                <w:szCs w:val="18"/>
              </w:rPr>
              <w:t>无</w:t>
            </w:r>
          </w:p>
        </w:tc>
      </w:tr>
      <w:tr w:rsidR="004837C2" w14:paraId="0F1456EB" w14:textId="77777777">
        <w:trPr>
          <w:jc w:val="center"/>
        </w:trPr>
        <w:tc>
          <w:tcPr>
            <w:tcW w:w="1583" w:type="dxa"/>
            <w:shd w:val="clear" w:color="auto" w:fill="F8F8F8"/>
            <w:vAlign w:val="center"/>
          </w:tcPr>
          <w:p w14:paraId="503FD38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3BA39EEA" w14:textId="77777777" w:rsidR="004837C2" w:rsidRDefault="005F3D5F">
            <w:r>
              <w:rPr>
                <w:rFonts w:ascii="Book Antiqua" w:hAnsi="Book Antiqua" w:hint="eastAsia"/>
                <w:sz w:val="18"/>
                <w:szCs w:val="18"/>
              </w:rPr>
              <w:t>无</w:t>
            </w:r>
          </w:p>
        </w:tc>
      </w:tr>
      <w:tr w:rsidR="004837C2" w14:paraId="5ABCB843" w14:textId="77777777">
        <w:trPr>
          <w:jc w:val="center"/>
        </w:trPr>
        <w:tc>
          <w:tcPr>
            <w:tcW w:w="1583" w:type="dxa"/>
            <w:shd w:val="clear" w:color="auto" w:fill="F8F8F8"/>
            <w:vAlign w:val="center"/>
          </w:tcPr>
          <w:p w14:paraId="1A573C08"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1FA6BD66" w14:textId="77777777" w:rsidR="004837C2" w:rsidRDefault="005F3D5F">
            <w:pPr>
              <w:rPr>
                <w:rFonts w:ascii="Book Antiqua" w:hAnsi="Book Antiqua"/>
                <w:sz w:val="18"/>
                <w:szCs w:val="18"/>
              </w:rPr>
            </w:pPr>
            <w:r>
              <w:rPr>
                <w:noProof/>
              </w:rPr>
              <w:drawing>
                <wp:inline distT="0" distB="0" distL="0" distR="0" wp14:anchorId="2BE66CC7" wp14:editId="41E7CA3C">
                  <wp:extent cx="4643755" cy="925195"/>
                  <wp:effectExtent l="0" t="0" r="4445" b="825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3"/>
                          <a:stretch>
                            <a:fillRect/>
                          </a:stretch>
                        </pic:blipFill>
                        <pic:spPr>
                          <a:xfrm>
                            <a:off x="0" y="0"/>
                            <a:ext cx="4643755" cy="925195"/>
                          </a:xfrm>
                          <a:prstGeom prst="rect">
                            <a:avLst/>
                          </a:prstGeom>
                        </pic:spPr>
                      </pic:pic>
                    </a:graphicData>
                  </a:graphic>
                </wp:inline>
              </w:drawing>
            </w:r>
          </w:p>
        </w:tc>
      </w:tr>
    </w:tbl>
    <w:p w14:paraId="14F5C3C0" w14:textId="77777777" w:rsidR="004837C2" w:rsidRDefault="004837C2"/>
    <w:p w14:paraId="33635552" w14:textId="77777777" w:rsidR="004837C2" w:rsidRDefault="004837C2"/>
    <w:p w14:paraId="04CD09F4" w14:textId="77777777" w:rsidR="004837C2" w:rsidRDefault="005F3D5F">
      <w:pPr>
        <w:pStyle w:val="3"/>
        <w:numPr>
          <w:ilvl w:val="2"/>
          <w:numId w:val="1"/>
        </w:numPr>
        <w:rPr>
          <w:rFonts w:ascii="黑体" w:eastAsia="黑体" w:hAnsi="黑体"/>
          <w:sz w:val="24"/>
          <w:szCs w:val="24"/>
        </w:rPr>
      </w:pPr>
      <w:bookmarkStart w:id="48" w:name="_Toc12719531"/>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7</w:t>
      </w:r>
      <w:r>
        <w:rPr>
          <w:rFonts w:ascii="黑体" w:eastAsia="黑体" w:hAnsi="黑体" w:hint="eastAsia"/>
          <w:sz w:val="24"/>
          <w:szCs w:val="24"/>
        </w:rPr>
        <w:t>.0 商品采集</w:t>
      </w:r>
      <w:bookmarkEnd w:id="48"/>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0A95924" w14:textId="77777777">
        <w:trPr>
          <w:jc w:val="center"/>
        </w:trPr>
        <w:tc>
          <w:tcPr>
            <w:tcW w:w="1583" w:type="dxa"/>
            <w:shd w:val="clear" w:color="auto" w:fill="F8F8F8"/>
            <w:vAlign w:val="center"/>
          </w:tcPr>
          <w:p w14:paraId="49037CFA"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25DE6A86"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7</w:t>
            </w:r>
            <w:r>
              <w:rPr>
                <w:rFonts w:ascii="Book Antiqua" w:hAnsi="Book Antiqua" w:hint="eastAsia"/>
                <w:b/>
                <w:color w:val="00B050"/>
                <w:sz w:val="18"/>
                <w:szCs w:val="18"/>
              </w:rPr>
              <w:t>.0</w:t>
            </w:r>
          </w:p>
        </w:tc>
      </w:tr>
      <w:tr w:rsidR="004837C2" w14:paraId="0E0196F0" w14:textId="77777777">
        <w:trPr>
          <w:jc w:val="center"/>
        </w:trPr>
        <w:tc>
          <w:tcPr>
            <w:tcW w:w="1583" w:type="dxa"/>
            <w:shd w:val="clear" w:color="auto" w:fill="F8F8F8"/>
            <w:vAlign w:val="center"/>
          </w:tcPr>
          <w:p w14:paraId="5BCD9856"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95A0869" w14:textId="77777777" w:rsidR="004837C2" w:rsidRDefault="005F3D5F">
            <w:pPr>
              <w:rPr>
                <w:rFonts w:ascii="Book Antiqua" w:hAnsi="Book Antiqua"/>
                <w:sz w:val="18"/>
                <w:szCs w:val="18"/>
              </w:rPr>
            </w:pPr>
            <w:r>
              <w:rPr>
                <w:rFonts w:ascii="Verdana" w:hAnsi="Verdana" w:hint="eastAsia"/>
                <w:sz w:val="18"/>
                <w:szCs w:val="18"/>
              </w:rPr>
              <w:t>商品采集</w:t>
            </w:r>
          </w:p>
        </w:tc>
      </w:tr>
      <w:tr w:rsidR="004837C2" w14:paraId="3799E532" w14:textId="77777777">
        <w:trPr>
          <w:jc w:val="center"/>
        </w:trPr>
        <w:tc>
          <w:tcPr>
            <w:tcW w:w="1583" w:type="dxa"/>
            <w:shd w:val="clear" w:color="auto" w:fill="F8F8F8"/>
            <w:vAlign w:val="center"/>
          </w:tcPr>
          <w:p w14:paraId="6E083327"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4B9F4153"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商品采集</w:t>
            </w:r>
            <w:r>
              <w:rPr>
                <w:rFonts w:ascii="宋体" w:hAnsi="宋体"/>
                <w:sz w:val="18"/>
                <w:szCs w:val="18"/>
              </w:rPr>
              <w:t>功能</w:t>
            </w:r>
          </w:p>
        </w:tc>
      </w:tr>
      <w:tr w:rsidR="004837C2" w14:paraId="24D7A9B2" w14:textId="77777777">
        <w:trPr>
          <w:jc w:val="center"/>
        </w:trPr>
        <w:tc>
          <w:tcPr>
            <w:tcW w:w="1583" w:type="dxa"/>
            <w:shd w:val="clear" w:color="auto" w:fill="F8F8F8"/>
            <w:vAlign w:val="center"/>
          </w:tcPr>
          <w:p w14:paraId="25FA730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141C82EE" w14:textId="77777777" w:rsidR="004837C2" w:rsidRDefault="005F3D5F">
            <w:pPr>
              <w:rPr>
                <w:rFonts w:ascii="宋体" w:hAnsi="宋体"/>
                <w:sz w:val="18"/>
                <w:szCs w:val="18"/>
              </w:rPr>
            </w:pPr>
            <w:r>
              <w:rPr>
                <w:rFonts w:ascii="宋体" w:hAnsi="宋体" w:hint="eastAsia"/>
                <w:sz w:val="18"/>
                <w:szCs w:val="18"/>
              </w:rPr>
              <w:t>伍胤俊</w:t>
            </w:r>
          </w:p>
        </w:tc>
      </w:tr>
      <w:tr w:rsidR="004837C2" w14:paraId="058CF359" w14:textId="77777777">
        <w:trPr>
          <w:jc w:val="center"/>
        </w:trPr>
        <w:tc>
          <w:tcPr>
            <w:tcW w:w="1583" w:type="dxa"/>
            <w:shd w:val="clear" w:color="auto" w:fill="F8F8F8"/>
            <w:vAlign w:val="center"/>
          </w:tcPr>
          <w:p w14:paraId="0095E53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11871067"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年2月1</w:t>
            </w:r>
            <w:r>
              <w:rPr>
                <w:rFonts w:ascii="宋体" w:hAnsi="宋体"/>
                <w:sz w:val="18"/>
                <w:szCs w:val="18"/>
              </w:rPr>
              <w:t>9</w:t>
            </w:r>
            <w:r>
              <w:rPr>
                <w:rFonts w:ascii="宋体" w:hAnsi="宋体" w:hint="eastAsia"/>
                <w:sz w:val="18"/>
                <w:szCs w:val="18"/>
              </w:rPr>
              <w:t>日</w:t>
            </w:r>
          </w:p>
        </w:tc>
      </w:tr>
      <w:tr w:rsidR="004837C2" w14:paraId="5D152673" w14:textId="77777777">
        <w:trPr>
          <w:jc w:val="center"/>
        </w:trPr>
        <w:tc>
          <w:tcPr>
            <w:tcW w:w="1583" w:type="dxa"/>
            <w:shd w:val="clear" w:color="auto" w:fill="F8F8F8"/>
            <w:vAlign w:val="center"/>
          </w:tcPr>
          <w:p w14:paraId="0B605798"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0A0D0B2C" w14:textId="77777777" w:rsidR="004837C2" w:rsidRDefault="005F3D5F">
            <w:pPr>
              <w:rPr>
                <w:rFonts w:ascii="宋体" w:hAnsi="宋体"/>
                <w:sz w:val="18"/>
                <w:szCs w:val="18"/>
              </w:rPr>
            </w:pPr>
            <w:r>
              <w:rPr>
                <w:noProof/>
              </w:rPr>
              <w:drawing>
                <wp:inline distT="0" distB="0" distL="0" distR="0" wp14:anchorId="7446459F" wp14:editId="46E9DF32">
                  <wp:extent cx="4643755" cy="1597025"/>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4643755" cy="1597025"/>
                          </a:xfrm>
                          <a:prstGeom prst="rect">
                            <a:avLst/>
                          </a:prstGeom>
                        </pic:spPr>
                      </pic:pic>
                    </a:graphicData>
                  </a:graphic>
                </wp:inline>
              </w:drawing>
            </w:r>
          </w:p>
          <w:p w14:paraId="31724182" w14:textId="77777777" w:rsidR="004837C2" w:rsidRDefault="005F3D5F">
            <w:pPr>
              <w:jc w:val="center"/>
              <w:rPr>
                <w:rFonts w:ascii="宋体" w:hAnsi="宋体"/>
                <w:sz w:val="18"/>
                <w:szCs w:val="18"/>
              </w:rPr>
            </w:pPr>
            <w:r>
              <w:rPr>
                <w:rFonts w:ascii="宋体" w:hAnsi="宋体" w:hint="eastAsia"/>
                <w:sz w:val="18"/>
                <w:szCs w:val="18"/>
              </w:rPr>
              <w:lastRenderedPageBreak/>
              <w:t>图</w:t>
            </w:r>
            <w:r>
              <w:rPr>
                <w:rFonts w:ascii="宋体" w:hAnsi="宋体"/>
                <w:sz w:val="18"/>
                <w:szCs w:val="18"/>
              </w:rPr>
              <w:t>7</w:t>
            </w:r>
            <w:r>
              <w:rPr>
                <w:rFonts w:ascii="宋体" w:hAnsi="宋体" w:hint="eastAsia"/>
                <w:sz w:val="18"/>
                <w:szCs w:val="18"/>
              </w:rPr>
              <w:t>.0.1</w:t>
            </w:r>
          </w:p>
          <w:p w14:paraId="0747E1FF" w14:textId="77777777" w:rsidR="004837C2" w:rsidRDefault="005F3D5F">
            <w:pPr>
              <w:jc w:val="center"/>
              <w:rPr>
                <w:rFonts w:ascii="宋体" w:hAnsi="宋体"/>
                <w:sz w:val="18"/>
                <w:szCs w:val="18"/>
              </w:rPr>
            </w:pPr>
            <w:r>
              <w:rPr>
                <w:noProof/>
              </w:rPr>
              <w:drawing>
                <wp:inline distT="0" distB="0" distL="0" distR="0" wp14:anchorId="15245383" wp14:editId="2DA493F8">
                  <wp:extent cx="4279900" cy="24765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5"/>
                          <a:stretch>
                            <a:fillRect/>
                          </a:stretch>
                        </pic:blipFill>
                        <pic:spPr>
                          <a:xfrm>
                            <a:off x="0" y="0"/>
                            <a:ext cx="4280120" cy="2476627"/>
                          </a:xfrm>
                          <a:prstGeom prst="rect">
                            <a:avLst/>
                          </a:prstGeom>
                        </pic:spPr>
                      </pic:pic>
                    </a:graphicData>
                  </a:graphic>
                </wp:inline>
              </w:drawing>
            </w:r>
          </w:p>
          <w:p w14:paraId="6BB5B39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7</w:t>
            </w:r>
            <w:r>
              <w:rPr>
                <w:rFonts w:ascii="宋体" w:hAnsi="宋体" w:hint="eastAsia"/>
                <w:sz w:val="18"/>
                <w:szCs w:val="18"/>
              </w:rPr>
              <w:t>.0.2</w:t>
            </w:r>
          </w:p>
          <w:p w14:paraId="34B76FAD" w14:textId="323DF7E1" w:rsidR="004837C2" w:rsidRDefault="00810C5D">
            <w:pPr>
              <w:jc w:val="center"/>
              <w:rPr>
                <w:rFonts w:ascii="宋体" w:hAnsi="宋体"/>
                <w:sz w:val="18"/>
                <w:szCs w:val="18"/>
              </w:rPr>
            </w:pPr>
            <w:r>
              <w:rPr>
                <w:noProof/>
              </w:rPr>
              <w:drawing>
                <wp:inline distT="0" distB="0" distL="0" distR="0" wp14:anchorId="0E5B46E3" wp14:editId="5EBB2544">
                  <wp:extent cx="4643755" cy="1937385"/>
                  <wp:effectExtent l="0" t="0" r="4445"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3755" cy="1937385"/>
                          </a:xfrm>
                          <a:prstGeom prst="rect">
                            <a:avLst/>
                          </a:prstGeom>
                        </pic:spPr>
                      </pic:pic>
                    </a:graphicData>
                  </a:graphic>
                </wp:inline>
              </w:drawing>
            </w:r>
          </w:p>
          <w:p w14:paraId="7C440A8C" w14:textId="47630014" w:rsidR="004837C2" w:rsidRDefault="00810C5D">
            <w:pPr>
              <w:jc w:val="center"/>
              <w:rPr>
                <w:rFonts w:ascii="宋体" w:hAnsi="宋体"/>
                <w:sz w:val="18"/>
                <w:szCs w:val="18"/>
              </w:rPr>
            </w:pPr>
            <w:r>
              <w:rPr>
                <w:noProof/>
              </w:rPr>
              <w:drawing>
                <wp:inline distT="0" distB="0" distL="0" distR="0" wp14:anchorId="3C06D908" wp14:editId="6DC0D29B">
                  <wp:extent cx="4643755" cy="2341880"/>
                  <wp:effectExtent l="0" t="0" r="4445" b="127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3755" cy="2341880"/>
                          </a:xfrm>
                          <a:prstGeom prst="rect">
                            <a:avLst/>
                          </a:prstGeom>
                        </pic:spPr>
                      </pic:pic>
                    </a:graphicData>
                  </a:graphic>
                </wp:inline>
              </w:drawing>
            </w:r>
          </w:p>
          <w:p w14:paraId="5955A0BB"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7</w:t>
            </w:r>
            <w:r>
              <w:rPr>
                <w:rFonts w:ascii="宋体" w:hAnsi="宋体" w:hint="eastAsia"/>
                <w:sz w:val="18"/>
                <w:szCs w:val="18"/>
              </w:rPr>
              <w:t>.0.</w:t>
            </w:r>
            <w:r>
              <w:rPr>
                <w:rFonts w:ascii="宋体" w:hAnsi="宋体"/>
                <w:sz w:val="18"/>
                <w:szCs w:val="18"/>
              </w:rPr>
              <w:t>3</w:t>
            </w:r>
          </w:p>
          <w:p w14:paraId="45041A26" w14:textId="77777777" w:rsidR="004837C2" w:rsidRDefault="005F3D5F">
            <w:pPr>
              <w:jc w:val="center"/>
              <w:rPr>
                <w:rFonts w:ascii="宋体" w:hAnsi="宋体"/>
                <w:sz w:val="18"/>
                <w:szCs w:val="18"/>
              </w:rPr>
            </w:pPr>
            <w:r>
              <w:rPr>
                <w:noProof/>
              </w:rPr>
              <w:lastRenderedPageBreak/>
              <w:drawing>
                <wp:inline distT="0" distB="0" distL="0" distR="0" wp14:anchorId="45BD8BC5" wp14:editId="13A7D139">
                  <wp:extent cx="1905000" cy="9652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8"/>
                          <a:stretch>
                            <a:fillRect/>
                          </a:stretch>
                        </pic:blipFill>
                        <pic:spPr>
                          <a:xfrm>
                            <a:off x="0" y="0"/>
                            <a:ext cx="1905098" cy="965250"/>
                          </a:xfrm>
                          <a:prstGeom prst="rect">
                            <a:avLst/>
                          </a:prstGeom>
                        </pic:spPr>
                      </pic:pic>
                    </a:graphicData>
                  </a:graphic>
                </wp:inline>
              </w:drawing>
            </w:r>
          </w:p>
          <w:p w14:paraId="496BF31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7</w:t>
            </w:r>
            <w:r>
              <w:rPr>
                <w:rFonts w:ascii="宋体" w:hAnsi="宋体" w:hint="eastAsia"/>
                <w:sz w:val="18"/>
                <w:szCs w:val="18"/>
              </w:rPr>
              <w:t>.0.</w:t>
            </w:r>
            <w:r>
              <w:rPr>
                <w:rFonts w:ascii="宋体" w:hAnsi="宋体"/>
                <w:sz w:val="18"/>
                <w:szCs w:val="18"/>
              </w:rPr>
              <w:t>4</w:t>
            </w:r>
          </w:p>
          <w:p w14:paraId="703431D7" w14:textId="2E30F1DC" w:rsidR="004837C2" w:rsidRDefault="00810C5D" w:rsidP="00810C5D">
            <w:pPr>
              <w:jc w:val="center"/>
              <w:rPr>
                <w:rFonts w:ascii="宋体" w:hAnsi="宋体"/>
                <w:sz w:val="18"/>
                <w:szCs w:val="18"/>
              </w:rPr>
            </w:pPr>
            <w:r>
              <w:rPr>
                <w:noProof/>
              </w:rPr>
              <w:drawing>
                <wp:inline distT="0" distB="0" distL="0" distR="0" wp14:anchorId="02EC495D" wp14:editId="3DC72A96">
                  <wp:extent cx="4643755" cy="3364865"/>
                  <wp:effectExtent l="0" t="0" r="4445" b="698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3755" cy="3364865"/>
                          </a:xfrm>
                          <a:prstGeom prst="rect">
                            <a:avLst/>
                          </a:prstGeom>
                        </pic:spPr>
                      </pic:pic>
                    </a:graphicData>
                  </a:graphic>
                </wp:inline>
              </w:drawing>
            </w:r>
          </w:p>
          <w:p w14:paraId="1D68EB3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7</w:t>
            </w:r>
            <w:r>
              <w:rPr>
                <w:rFonts w:ascii="宋体" w:hAnsi="宋体" w:hint="eastAsia"/>
                <w:sz w:val="18"/>
                <w:szCs w:val="18"/>
              </w:rPr>
              <w:t>.0.</w:t>
            </w:r>
            <w:r>
              <w:rPr>
                <w:rFonts w:ascii="宋体" w:hAnsi="宋体"/>
                <w:sz w:val="18"/>
                <w:szCs w:val="18"/>
              </w:rPr>
              <w:t>5</w:t>
            </w:r>
          </w:p>
        </w:tc>
      </w:tr>
      <w:tr w:rsidR="004837C2" w14:paraId="1E3BF8FD" w14:textId="77777777">
        <w:trPr>
          <w:jc w:val="center"/>
        </w:trPr>
        <w:tc>
          <w:tcPr>
            <w:tcW w:w="1583" w:type="dxa"/>
            <w:shd w:val="clear" w:color="auto" w:fill="F8F8F8"/>
            <w:vAlign w:val="center"/>
          </w:tcPr>
          <w:p w14:paraId="0F70F8D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7C067178" w14:textId="77777777" w:rsidR="004837C2" w:rsidRDefault="004837C2">
            <w:pPr>
              <w:rPr>
                <w:rFonts w:ascii="Book Antiqua" w:hAnsi="Book Antiqua"/>
                <w:sz w:val="18"/>
                <w:szCs w:val="18"/>
              </w:rPr>
            </w:pPr>
          </w:p>
        </w:tc>
      </w:tr>
      <w:tr w:rsidR="004837C2" w14:paraId="1D55A3BA" w14:textId="77777777">
        <w:trPr>
          <w:jc w:val="center"/>
        </w:trPr>
        <w:tc>
          <w:tcPr>
            <w:tcW w:w="1583" w:type="dxa"/>
            <w:shd w:val="clear" w:color="auto" w:fill="F8F8F8"/>
            <w:vAlign w:val="center"/>
          </w:tcPr>
          <w:p w14:paraId="7DCBC711"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0DA0CA1F" w14:textId="77777777" w:rsidR="004837C2" w:rsidRDefault="005F3D5F">
            <w:pPr>
              <w:rPr>
                <w:rFonts w:ascii="Book Antiqua" w:hAnsi="Book Antiqua"/>
                <w:sz w:val="18"/>
                <w:szCs w:val="18"/>
              </w:rPr>
            </w:pPr>
            <w:r>
              <w:rPr>
                <w:rFonts w:ascii="Book Antiqua" w:hAnsi="Book Antiqua" w:hint="eastAsia"/>
                <w:sz w:val="18"/>
                <w:szCs w:val="18"/>
              </w:rPr>
              <w:t>采集链接（批量查询，最多支持</w:t>
            </w:r>
            <w:r>
              <w:rPr>
                <w:rFonts w:ascii="Book Antiqua" w:hAnsi="Book Antiqua" w:hint="eastAsia"/>
                <w:sz w:val="18"/>
                <w:szCs w:val="18"/>
              </w:rPr>
              <w:t>1</w:t>
            </w:r>
            <w:r>
              <w:rPr>
                <w:rFonts w:ascii="Book Antiqua" w:hAnsi="Book Antiqua"/>
                <w:sz w:val="18"/>
                <w:szCs w:val="18"/>
              </w:rPr>
              <w:t>0</w:t>
            </w:r>
            <w:r>
              <w:rPr>
                <w:rFonts w:ascii="Book Antiqua" w:hAnsi="Book Antiqua" w:hint="eastAsia"/>
                <w:sz w:val="18"/>
                <w:szCs w:val="18"/>
              </w:rPr>
              <w:t>个</w:t>
            </w:r>
            <w:r>
              <w:rPr>
                <w:rFonts w:ascii="Book Antiqua" w:hAnsi="Book Antiqua"/>
                <w:sz w:val="18"/>
                <w:szCs w:val="18"/>
              </w:rPr>
              <w:t>）、</w:t>
            </w:r>
          </w:p>
          <w:p w14:paraId="6C76ACF3" w14:textId="77777777" w:rsidR="004837C2" w:rsidRDefault="005F3D5F">
            <w:pPr>
              <w:rPr>
                <w:rFonts w:ascii="Book Antiqua" w:hAnsi="Book Antiqua"/>
                <w:sz w:val="18"/>
                <w:szCs w:val="18"/>
              </w:rPr>
            </w:pPr>
            <w:r>
              <w:rPr>
                <w:rFonts w:ascii="Book Antiqua" w:hAnsi="Book Antiqua" w:hint="eastAsia"/>
                <w:sz w:val="18"/>
                <w:szCs w:val="18"/>
              </w:rPr>
              <w:t>平台（全部、乐天、亚马逊</w:t>
            </w:r>
            <w:r>
              <w:rPr>
                <w:rFonts w:ascii="Book Antiqua" w:hAnsi="Book Antiqua"/>
                <w:sz w:val="18"/>
                <w:szCs w:val="18"/>
              </w:rPr>
              <w:t>）、</w:t>
            </w:r>
          </w:p>
          <w:p w14:paraId="1FD5CE21" w14:textId="77777777" w:rsidR="004837C2" w:rsidRDefault="005F3D5F">
            <w:pPr>
              <w:rPr>
                <w:rFonts w:ascii="Book Antiqua" w:hAnsi="Book Antiqua"/>
                <w:sz w:val="18"/>
                <w:szCs w:val="18"/>
              </w:rPr>
            </w:pPr>
            <w:r>
              <w:rPr>
                <w:rFonts w:ascii="Book Antiqua" w:hAnsi="Book Antiqua" w:hint="eastAsia"/>
                <w:sz w:val="18"/>
                <w:szCs w:val="18"/>
              </w:rPr>
              <w:t>认领状态（全部、已认领、未认领）、</w:t>
            </w:r>
          </w:p>
          <w:p w14:paraId="68519889" w14:textId="77777777" w:rsidR="004837C2" w:rsidRDefault="005F3D5F">
            <w:pPr>
              <w:widowControl/>
              <w:jc w:val="left"/>
              <w:rPr>
                <w:rFonts w:ascii="Book Antiqua" w:hAnsi="Book Antiqua"/>
                <w:sz w:val="18"/>
                <w:szCs w:val="18"/>
              </w:rPr>
            </w:pPr>
            <w:r>
              <w:rPr>
                <w:rFonts w:ascii="Book Antiqua" w:hAnsi="Book Antiqua" w:hint="eastAsia"/>
                <w:sz w:val="18"/>
                <w:szCs w:val="18"/>
              </w:rPr>
              <w:t>采集时间</w:t>
            </w:r>
            <w:r>
              <w:rPr>
                <w:rFonts w:ascii="Book Antiqua" w:hAnsi="Book Antiqua"/>
                <w:sz w:val="18"/>
                <w:szCs w:val="18"/>
              </w:rPr>
              <w:t>（</w:t>
            </w:r>
            <w:r>
              <w:rPr>
                <w:rFonts w:ascii="Book Antiqua" w:hAnsi="Book Antiqua" w:hint="eastAsia"/>
                <w:sz w:val="18"/>
                <w:szCs w:val="18"/>
              </w:rPr>
              <w:t>时间段，格式：</w:t>
            </w:r>
            <w:r>
              <w:rPr>
                <w:rFonts w:ascii="Book Antiqua" w:hAnsi="Book Antiqua"/>
                <w:sz w:val="18"/>
                <w:szCs w:val="18"/>
              </w:rPr>
              <w:t xml:space="preserve"> YYYY</w:t>
            </w:r>
            <w:r>
              <w:rPr>
                <w:rFonts w:ascii="Book Antiqua" w:hAnsi="Book Antiqua" w:hint="eastAsia"/>
                <w:sz w:val="18"/>
                <w:szCs w:val="18"/>
              </w:rPr>
              <w:t>-</w:t>
            </w:r>
            <w:r>
              <w:rPr>
                <w:rFonts w:ascii="Book Antiqua" w:hAnsi="Book Antiqua"/>
                <w:sz w:val="18"/>
                <w:szCs w:val="18"/>
              </w:rPr>
              <w:t>MM</w:t>
            </w:r>
            <w:r>
              <w:rPr>
                <w:rFonts w:ascii="Book Antiqua" w:hAnsi="Book Antiqua" w:hint="eastAsia"/>
                <w:sz w:val="18"/>
                <w:szCs w:val="18"/>
              </w:rPr>
              <w:t>-</w:t>
            </w:r>
            <w:r>
              <w:rPr>
                <w:rFonts w:ascii="Book Antiqua" w:hAnsi="Book Antiqua"/>
                <w:sz w:val="18"/>
                <w:szCs w:val="18"/>
              </w:rPr>
              <w:t xml:space="preserve">DD </w:t>
            </w:r>
            <w:proofErr w:type="spellStart"/>
            <w:r>
              <w:rPr>
                <w:rFonts w:ascii="Book Antiqua" w:hAnsi="Book Antiqua" w:hint="eastAsia"/>
                <w:sz w:val="18"/>
                <w:szCs w:val="18"/>
              </w:rPr>
              <w:t>hh</w:t>
            </w:r>
            <w:r>
              <w:rPr>
                <w:rFonts w:ascii="Book Antiqua" w:hAnsi="Book Antiqua"/>
                <w:sz w:val="18"/>
                <w:szCs w:val="18"/>
              </w:rPr>
              <w:t>:</w:t>
            </w:r>
            <w:r>
              <w:rPr>
                <w:rFonts w:ascii="Book Antiqua" w:hAnsi="Book Antiqua" w:hint="eastAsia"/>
                <w:sz w:val="18"/>
                <w:szCs w:val="18"/>
              </w:rPr>
              <w:t>mm</w:t>
            </w:r>
            <w:r>
              <w:rPr>
                <w:rFonts w:ascii="Book Antiqua" w:hAnsi="Book Antiqua"/>
                <w:sz w:val="18"/>
                <w:szCs w:val="18"/>
              </w:rPr>
              <w:t>:</w:t>
            </w:r>
            <w:r>
              <w:rPr>
                <w:rFonts w:ascii="Book Antiqua" w:hAnsi="Book Antiqua" w:hint="eastAsia"/>
                <w:sz w:val="18"/>
                <w:szCs w:val="18"/>
              </w:rPr>
              <w:t>ss</w:t>
            </w:r>
            <w:proofErr w:type="spellEnd"/>
            <w:r>
              <w:rPr>
                <w:rFonts w:ascii="Book Antiqua" w:hAnsi="Book Antiqua" w:hint="eastAsia"/>
                <w:sz w:val="18"/>
                <w:szCs w:val="18"/>
              </w:rPr>
              <w:t>，如：</w:t>
            </w:r>
            <w:r>
              <w:rPr>
                <w:rFonts w:ascii="Book Antiqua" w:hAnsi="Book Antiqua" w:hint="eastAsia"/>
                <w:sz w:val="18"/>
                <w:szCs w:val="18"/>
              </w:rPr>
              <w:t>2</w:t>
            </w:r>
            <w:r>
              <w:rPr>
                <w:rFonts w:ascii="Book Antiqua" w:hAnsi="Book Antiqua"/>
                <w:sz w:val="18"/>
                <w:szCs w:val="18"/>
              </w:rPr>
              <w:t>019</w:t>
            </w:r>
            <w:r>
              <w:rPr>
                <w:rFonts w:ascii="Book Antiqua" w:hAnsi="Book Antiqua" w:hint="eastAsia"/>
                <w:sz w:val="18"/>
                <w:szCs w:val="18"/>
              </w:rPr>
              <w:t>-</w:t>
            </w:r>
            <w:r>
              <w:rPr>
                <w:rFonts w:ascii="Book Antiqua" w:hAnsi="Book Antiqua"/>
                <w:sz w:val="18"/>
                <w:szCs w:val="18"/>
              </w:rPr>
              <w:t>01</w:t>
            </w:r>
            <w:r>
              <w:rPr>
                <w:rFonts w:ascii="Book Antiqua" w:hAnsi="Book Antiqua" w:hint="eastAsia"/>
                <w:sz w:val="18"/>
                <w:szCs w:val="18"/>
              </w:rPr>
              <w:t>-</w:t>
            </w:r>
            <w:r>
              <w:rPr>
                <w:rFonts w:ascii="Book Antiqua" w:hAnsi="Book Antiqua"/>
                <w:sz w:val="18"/>
                <w:szCs w:val="18"/>
              </w:rPr>
              <w:t>01 18:00:55</w:t>
            </w:r>
            <w:r>
              <w:rPr>
                <w:rFonts w:ascii="Book Antiqua" w:hAnsi="Book Antiqua"/>
                <w:sz w:val="18"/>
                <w:szCs w:val="18"/>
              </w:rPr>
              <w:t>）</w:t>
            </w:r>
          </w:p>
        </w:tc>
      </w:tr>
      <w:tr w:rsidR="004837C2" w14:paraId="71AD6705" w14:textId="77777777">
        <w:trPr>
          <w:jc w:val="center"/>
        </w:trPr>
        <w:tc>
          <w:tcPr>
            <w:tcW w:w="1583" w:type="dxa"/>
            <w:shd w:val="clear" w:color="auto" w:fill="F8F8F8"/>
            <w:vAlign w:val="center"/>
          </w:tcPr>
          <w:p w14:paraId="7976D5E2"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5EF82B99" w14:textId="77777777" w:rsidR="004837C2" w:rsidRDefault="005F3D5F">
            <w:pPr>
              <w:rPr>
                <w:rFonts w:ascii="Book Antiqua" w:hAnsi="Book Antiqua"/>
                <w:sz w:val="18"/>
                <w:szCs w:val="18"/>
              </w:rPr>
            </w:pPr>
            <w:r>
              <w:rPr>
                <w:rFonts w:ascii="Book Antiqua" w:hAnsi="Book Antiqua" w:hint="eastAsia"/>
                <w:sz w:val="18"/>
                <w:szCs w:val="18"/>
              </w:rPr>
              <w:t>产品主图</w:t>
            </w:r>
            <w:r>
              <w:rPr>
                <w:rFonts w:ascii="Book Antiqua" w:hAnsi="Book Antiqua"/>
                <w:sz w:val="18"/>
                <w:szCs w:val="18"/>
              </w:rPr>
              <w:t>、</w:t>
            </w:r>
            <w:r>
              <w:rPr>
                <w:rFonts w:ascii="Book Antiqua" w:hAnsi="Book Antiqua" w:hint="eastAsia"/>
                <w:sz w:val="18"/>
                <w:szCs w:val="18"/>
              </w:rPr>
              <w:t>平台</w:t>
            </w:r>
            <w:r>
              <w:rPr>
                <w:rFonts w:ascii="Book Antiqua" w:hAnsi="Book Antiqua"/>
                <w:sz w:val="18"/>
                <w:szCs w:val="18"/>
              </w:rPr>
              <w:t>、</w:t>
            </w:r>
            <w:r>
              <w:rPr>
                <w:rFonts w:ascii="Book Antiqua" w:hAnsi="Book Antiqua" w:hint="eastAsia"/>
                <w:sz w:val="18"/>
                <w:szCs w:val="18"/>
              </w:rPr>
              <w:t>产品标题</w:t>
            </w:r>
            <w:r>
              <w:rPr>
                <w:rFonts w:ascii="Book Antiqua" w:hAnsi="Book Antiqua"/>
                <w:sz w:val="18"/>
                <w:szCs w:val="18"/>
              </w:rPr>
              <w:t>、</w:t>
            </w:r>
            <w:r>
              <w:rPr>
                <w:rFonts w:ascii="Book Antiqua" w:hAnsi="Book Antiqua" w:hint="eastAsia"/>
                <w:sz w:val="18"/>
                <w:szCs w:val="18"/>
              </w:rPr>
              <w:t>数据来源</w:t>
            </w:r>
            <w:proofErr w:type="spellStart"/>
            <w:r>
              <w:rPr>
                <w:rFonts w:ascii="Book Antiqua" w:hAnsi="Book Antiqua" w:hint="eastAsia"/>
                <w:sz w:val="18"/>
                <w:szCs w:val="18"/>
              </w:rPr>
              <w:t>Url</w:t>
            </w:r>
            <w:proofErr w:type="spellEnd"/>
            <w:r>
              <w:rPr>
                <w:rFonts w:ascii="Book Antiqua" w:hAnsi="Book Antiqua"/>
                <w:sz w:val="18"/>
                <w:szCs w:val="18"/>
              </w:rPr>
              <w:t>、</w:t>
            </w:r>
            <w:r>
              <w:rPr>
                <w:rFonts w:ascii="Book Antiqua" w:hAnsi="Book Antiqua" w:hint="eastAsia"/>
                <w:sz w:val="18"/>
                <w:szCs w:val="18"/>
              </w:rPr>
              <w:t>采集时间</w:t>
            </w:r>
            <w:r>
              <w:rPr>
                <w:rFonts w:ascii="Book Antiqua" w:hAnsi="Book Antiqua"/>
                <w:sz w:val="18"/>
                <w:szCs w:val="18"/>
              </w:rPr>
              <w:t>、</w:t>
            </w:r>
            <w:r>
              <w:rPr>
                <w:rFonts w:ascii="Book Antiqua" w:hAnsi="Book Antiqua" w:hint="eastAsia"/>
                <w:sz w:val="18"/>
                <w:szCs w:val="18"/>
              </w:rPr>
              <w:t>认领状态</w:t>
            </w:r>
            <w:r>
              <w:rPr>
                <w:rFonts w:ascii="Book Antiqua" w:hAnsi="Book Antiqua"/>
                <w:sz w:val="18"/>
                <w:szCs w:val="18"/>
              </w:rPr>
              <w:t>、</w:t>
            </w:r>
            <w:r>
              <w:rPr>
                <w:rFonts w:ascii="Book Antiqua" w:hAnsi="Book Antiqua" w:hint="eastAsia"/>
                <w:sz w:val="18"/>
                <w:szCs w:val="18"/>
              </w:rPr>
              <w:t>自定义</w:t>
            </w:r>
            <w:r>
              <w:rPr>
                <w:rFonts w:ascii="Book Antiqua" w:hAnsi="Book Antiqua"/>
                <w:sz w:val="18"/>
                <w:szCs w:val="18"/>
              </w:rPr>
              <w:t>SKU</w:t>
            </w:r>
            <w:r>
              <w:rPr>
                <w:rFonts w:ascii="Book Antiqua" w:hAnsi="Book Antiqua" w:hint="eastAsia"/>
                <w:sz w:val="18"/>
                <w:szCs w:val="18"/>
              </w:rPr>
              <w:t>、</w:t>
            </w:r>
          </w:p>
        </w:tc>
      </w:tr>
      <w:tr w:rsidR="004837C2" w14:paraId="2ADA0F19" w14:textId="77777777">
        <w:trPr>
          <w:trHeight w:val="3103"/>
          <w:jc w:val="center"/>
        </w:trPr>
        <w:tc>
          <w:tcPr>
            <w:tcW w:w="1583" w:type="dxa"/>
            <w:shd w:val="clear" w:color="auto" w:fill="F8F8F8"/>
            <w:vAlign w:val="center"/>
          </w:tcPr>
          <w:p w14:paraId="24560DE0"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145F02F3" w14:textId="77777777" w:rsidR="004837C2" w:rsidRDefault="005F3D5F">
            <w:pPr>
              <w:rPr>
                <w:rFonts w:ascii="Book Antiqua" w:hAnsi="Book Antiqua"/>
                <w:b/>
                <w:sz w:val="18"/>
                <w:szCs w:val="18"/>
              </w:rPr>
            </w:pPr>
            <w:r>
              <w:rPr>
                <w:rFonts w:ascii="Book Antiqua" w:hAnsi="Book Antiqua" w:hint="eastAsia"/>
                <w:b/>
                <w:sz w:val="18"/>
                <w:szCs w:val="18"/>
              </w:rPr>
              <w:t>描述</w:t>
            </w:r>
          </w:p>
          <w:p w14:paraId="1C00DD13" w14:textId="77777777" w:rsidR="004837C2" w:rsidRDefault="005F3D5F">
            <w:pPr>
              <w:pStyle w:val="afb"/>
              <w:numPr>
                <w:ilvl w:val="0"/>
                <w:numId w:val="11"/>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商品采集功能，通过商品平台链接直接获取相关产品信息（标题、描述、图片）到系统中，方便添加到本地产品中</w:t>
            </w:r>
            <w:r>
              <w:rPr>
                <w:rFonts w:ascii="Book Antiqua" w:hAnsi="Book Antiqua"/>
                <w:color w:val="000000" w:themeColor="text1"/>
                <w:sz w:val="18"/>
                <w:szCs w:val="18"/>
              </w:rPr>
              <w:t>。</w:t>
            </w:r>
          </w:p>
          <w:p w14:paraId="682DEF9A" w14:textId="77777777" w:rsidR="004837C2" w:rsidRDefault="005F3D5F">
            <w:pPr>
              <w:rPr>
                <w:rFonts w:ascii="Book Antiqua" w:hAnsi="Book Antiqua"/>
                <w:b/>
                <w:sz w:val="18"/>
                <w:szCs w:val="18"/>
              </w:rPr>
            </w:pPr>
            <w:r>
              <w:rPr>
                <w:rFonts w:ascii="Book Antiqua" w:hAnsi="Book Antiqua" w:hint="eastAsia"/>
                <w:b/>
                <w:sz w:val="18"/>
                <w:szCs w:val="18"/>
              </w:rPr>
              <w:t>过程</w:t>
            </w:r>
          </w:p>
          <w:p w14:paraId="454DCEA5"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sz w:val="18"/>
                <w:szCs w:val="18"/>
              </w:rPr>
              <w:t>商品采集（如图</w:t>
            </w:r>
            <w:r>
              <w:rPr>
                <w:rFonts w:ascii="Book Antiqua" w:hAnsi="Book Antiqua" w:hint="eastAsia"/>
                <w:sz w:val="18"/>
                <w:szCs w:val="18"/>
              </w:rPr>
              <w:t>7</w:t>
            </w:r>
            <w:r>
              <w:rPr>
                <w:rFonts w:ascii="Book Antiqua" w:hAnsi="Book Antiqua"/>
                <w:sz w:val="18"/>
                <w:szCs w:val="18"/>
              </w:rPr>
              <w:t>.0.1</w:t>
            </w:r>
            <w:r>
              <w:rPr>
                <w:rFonts w:ascii="Book Antiqua" w:hAnsi="Book Antiqua" w:hint="eastAsia"/>
                <w:sz w:val="18"/>
                <w:szCs w:val="18"/>
              </w:rPr>
              <w:t>），在指定输入框中，支持批量输入商品平台链接，用回车隔开，</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开始采集</w:t>
            </w:r>
            <w:r>
              <w:rPr>
                <w:rFonts w:ascii="Book Antiqua" w:hAnsi="Book Antiqua" w:hint="eastAsia"/>
                <w:color w:val="000000" w:themeColor="text1"/>
                <w:sz w:val="18"/>
                <w:szCs w:val="18"/>
              </w:rPr>
              <w:t>按钮弹出页面窗口“采集完成”（如图</w:t>
            </w:r>
            <w:r>
              <w:rPr>
                <w:rFonts w:ascii="Book Antiqua" w:hAnsi="Book Antiqua"/>
                <w:color w:val="000000" w:themeColor="text1"/>
                <w:sz w:val="18"/>
                <w:szCs w:val="18"/>
              </w:rPr>
              <w:t>7.0.2</w:t>
            </w:r>
            <w:r>
              <w:rPr>
                <w:rFonts w:ascii="Book Antiqua" w:hAnsi="Book Antiqua" w:hint="eastAsia"/>
                <w:color w:val="000000" w:themeColor="text1"/>
                <w:sz w:val="18"/>
                <w:szCs w:val="18"/>
              </w:rPr>
              <w:t>），返回采购情况并在列表行里生成采购成功的商品信息纪录。</w:t>
            </w:r>
          </w:p>
          <w:p w14:paraId="54FD78C4"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sz w:val="18"/>
                <w:szCs w:val="18"/>
              </w:rPr>
              <w:t>认领，</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认领</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7.0.3</w:t>
            </w:r>
            <w:r>
              <w:rPr>
                <w:rFonts w:ascii="Book Antiqua" w:hAnsi="Book Antiqua" w:hint="eastAsia"/>
                <w:color w:val="000000" w:themeColor="text1"/>
                <w:sz w:val="18"/>
                <w:szCs w:val="18"/>
              </w:rPr>
              <w:t>），完善商品信息。</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sz w:val="18"/>
                <w:szCs w:val="18"/>
              </w:rPr>
              <w:t>将商品信息保存，状态为</w:t>
            </w:r>
            <w:r>
              <w:rPr>
                <w:rFonts w:ascii="Book Antiqua" w:hAnsi="Book Antiqua" w:hint="eastAsia"/>
                <w:sz w:val="18"/>
                <w:szCs w:val="18"/>
              </w:rPr>
              <w:t>[</w:t>
            </w:r>
            <w:r>
              <w:rPr>
                <w:rFonts w:ascii="Book Antiqua" w:hAnsi="Book Antiqua" w:hint="eastAsia"/>
                <w:sz w:val="18"/>
                <w:szCs w:val="18"/>
              </w:rPr>
              <w:t>未认领</w:t>
            </w:r>
            <w:r>
              <w:rPr>
                <w:rFonts w:ascii="Book Antiqua" w:hAnsi="Book Antiqua"/>
                <w:sz w:val="18"/>
                <w:szCs w:val="18"/>
              </w:rPr>
              <w:t>]</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认领</w:t>
            </w:r>
            <w:r>
              <w:rPr>
                <w:rFonts w:ascii="Book Antiqua" w:hAnsi="Book Antiqua" w:hint="eastAsia"/>
                <w:sz w:val="18"/>
                <w:szCs w:val="18"/>
              </w:rPr>
              <w:t>提交商品信息，状态为</w:t>
            </w:r>
            <w:r>
              <w:rPr>
                <w:rFonts w:ascii="Book Antiqua" w:hAnsi="Book Antiqua" w:hint="eastAsia"/>
                <w:sz w:val="18"/>
                <w:szCs w:val="18"/>
              </w:rPr>
              <w:t>[</w:t>
            </w:r>
            <w:r>
              <w:rPr>
                <w:rFonts w:ascii="Book Antiqua" w:hAnsi="Book Antiqua" w:hint="eastAsia"/>
                <w:sz w:val="18"/>
                <w:szCs w:val="18"/>
              </w:rPr>
              <w:t>已认领</w:t>
            </w:r>
            <w:r>
              <w:rPr>
                <w:rFonts w:ascii="Book Antiqua" w:hAnsi="Book Antiqua"/>
                <w:sz w:val="18"/>
                <w:szCs w:val="18"/>
              </w:rPr>
              <w:t>]</w:t>
            </w:r>
            <w:r>
              <w:rPr>
                <w:rFonts w:ascii="Book Antiqua" w:hAnsi="Book Antiqua" w:hint="eastAsia"/>
                <w:sz w:val="18"/>
                <w:szCs w:val="18"/>
              </w:rPr>
              <w:t>，并在本地产品同步生成对应商品纪录；</w:t>
            </w:r>
            <w:r>
              <w:rPr>
                <w:rFonts w:ascii="幼圆" w:eastAsia="幼圆" w:hAnsi="幼圆" w:cs="幼圆" w:hint="eastAsia"/>
                <w:sz w:val="18"/>
                <w:szCs w:val="18"/>
                <w:bdr w:val="single" w:sz="4" w:space="0" w:color="auto"/>
                <w:shd w:val="clear" w:color="auto" w:fill="BEBEBE"/>
              </w:rPr>
              <w:t>取消</w:t>
            </w:r>
            <w:r>
              <w:rPr>
                <w:rFonts w:ascii="Book Antiqua" w:hAnsi="Book Antiqua" w:hint="eastAsia"/>
                <w:sz w:val="18"/>
                <w:szCs w:val="18"/>
              </w:rPr>
              <w:t>返回商品采集列表页面。</w:t>
            </w:r>
          </w:p>
          <w:p w14:paraId="1B0ED577"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sz w:val="18"/>
                <w:szCs w:val="18"/>
              </w:rPr>
              <w:lastRenderedPageBreak/>
              <w:t>删除，</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弹出提示框（如图</w:t>
            </w:r>
            <w:r>
              <w:rPr>
                <w:rFonts w:ascii="Book Antiqua" w:hAnsi="Book Antiqua" w:hint="eastAsia"/>
                <w:color w:val="000000" w:themeColor="text1"/>
                <w:sz w:val="18"/>
                <w:szCs w:val="18"/>
              </w:rPr>
              <w:t>7</w:t>
            </w:r>
            <w:r>
              <w:rPr>
                <w:rFonts w:ascii="Book Antiqua" w:hAnsi="Book Antiqua"/>
                <w:color w:val="000000" w:themeColor="text1"/>
                <w:sz w:val="18"/>
                <w:szCs w:val="18"/>
              </w:rPr>
              <w:t>.0.4</w:t>
            </w:r>
            <w:r>
              <w:rPr>
                <w:rFonts w:ascii="Book Antiqua" w:hAnsi="Book Antiqua" w:hint="eastAsia"/>
                <w:color w:val="000000" w:themeColor="text1"/>
                <w:sz w:val="18"/>
                <w:szCs w:val="18"/>
              </w:rPr>
              <w:t>），表示成功删除指定的商品采集信息纪录。</w:t>
            </w:r>
          </w:p>
          <w:p w14:paraId="231FFD0A"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sz w:val="18"/>
                <w:szCs w:val="18"/>
              </w:rPr>
              <w:t>查看，</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7.0.5</w:t>
            </w:r>
            <w:r>
              <w:rPr>
                <w:rFonts w:ascii="Book Antiqua" w:hAnsi="Book Antiqua" w:hint="eastAsia"/>
                <w:color w:val="000000" w:themeColor="text1"/>
                <w:sz w:val="18"/>
                <w:szCs w:val="18"/>
              </w:rPr>
              <w:t>）</w:t>
            </w:r>
            <w:r>
              <w:rPr>
                <w:rFonts w:ascii="Book Antiqua" w:hAnsi="Book Antiqua" w:hint="eastAsia"/>
                <w:sz w:val="18"/>
                <w:szCs w:val="18"/>
              </w:rPr>
              <w:t>，展示认领后的商品信息；</w:t>
            </w:r>
            <w:r>
              <w:rPr>
                <w:rFonts w:ascii="幼圆" w:eastAsia="幼圆" w:hAnsi="幼圆" w:cs="幼圆" w:hint="eastAsia"/>
                <w:sz w:val="18"/>
                <w:szCs w:val="18"/>
                <w:bdr w:val="single" w:sz="4" w:space="0" w:color="auto"/>
                <w:shd w:val="clear" w:color="auto" w:fill="BEBEBE"/>
              </w:rPr>
              <w:t>返回</w:t>
            </w:r>
            <w:r>
              <w:rPr>
                <w:rFonts w:ascii="Book Antiqua" w:hAnsi="Book Antiqua" w:hint="eastAsia"/>
                <w:sz w:val="18"/>
                <w:szCs w:val="18"/>
              </w:rPr>
              <w:t>返回采购单列表页面。</w:t>
            </w:r>
          </w:p>
          <w:p w14:paraId="1D3B3510"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36F64C8" w14:textId="77777777" w:rsidR="004837C2" w:rsidRDefault="005F3D5F">
            <w:pPr>
              <w:pStyle w:val="afb"/>
              <w:numPr>
                <w:ilvl w:val="0"/>
                <w:numId w:val="11"/>
              </w:numPr>
              <w:rPr>
                <w:rFonts w:ascii="Book Antiqua" w:hAnsi="Book Antiqua"/>
                <w:sz w:val="18"/>
                <w:szCs w:val="18"/>
              </w:rPr>
            </w:pPr>
            <w:r>
              <w:rPr>
                <w:rFonts w:ascii="Book Antiqua" w:hAnsi="Book Antiqua" w:hint="eastAsia"/>
                <w:sz w:val="18"/>
                <w:szCs w:val="18"/>
              </w:rPr>
              <w:t>采集字段：产品标题、产品描述、产品图片（包含主图和附图）。</w:t>
            </w:r>
          </w:p>
          <w:p w14:paraId="637A0872" w14:textId="77777777" w:rsidR="004837C2" w:rsidRDefault="005F3D5F">
            <w:pPr>
              <w:pStyle w:val="afb"/>
              <w:numPr>
                <w:ilvl w:val="0"/>
                <w:numId w:val="11"/>
              </w:numPr>
              <w:rPr>
                <w:rFonts w:ascii="Book Antiqua" w:hAnsi="Book Antiqua"/>
                <w:sz w:val="18"/>
                <w:szCs w:val="18"/>
              </w:rPr>
            </w:pPr>
            <w:r>
              <w:rPr>
                <w:rFonts w:ascii="Book Antiqua" w:hAnsi="Book Antiqua" w:hint="eastAsia"/>
                <w:sz w:val="18"/>
                <w:szCs w:val="18"/>
              </w:rPr>
              <w:t>一次采集请求只支持同一个平台最多</w:t>
            </w:r>
            <w:r>
              <w:rPr>
                <w:rFonts w:ascii="Book Antiqua" w:hAnsi="Book Antiqua" w:hint="eastAsia"/>
                <w:sz w:val="18"/>
                <w:szCs w:val="18"/>
              </w:rPr>
              <w:t>10</w:t>
            </w:r>
            <w:r>
              <w:rPr>
                <w:rFonts w:ascii="Book Antiqua" w:hAnsi="Book Antiqua" w:hint="eastAsia"/>
                <w:sz w:val="18"/>
                <w:szCs w:val="18"/>
              </w:rPr>
              <w:t>笔链接。</w:t>
            </w:r>
          </w:p>
          <w:p w14:paraId="5BA2FBAB" w14:textId="77777777" w:rsidR="004837C2" w:rsidRDefault="005F3D5F">
            <w:pPr>
              <w:pStyle w:val="afb"/>
              <w:ind w:left="360"/>
              <w:rPr>
                <w:rFonts w:ascii="Book Antiqua" w:hAnsi="Book Antiqua"/>
                <w:sz w:val="18"/>
                <w:szCs w:val="18"/>
              </w:rPr>
            </w:pPr>
            <w:r>
              <w:rPr>
                <w:rFonts w:ascii="Book Antiqua" w:hAnsi="Book Antiqua" w:hint="eastAsia"/>
                <w:sz w:val="18"/>
                <w:szCs w:val="18"/>
              </w:rPr>
              <w:t>若输入了超过</w:t>
            </w:r>
            <w:r>
              <w:rPr>
                <w:rFonts w:ascii="Book Antiqua" w:hAnsi="Book Antiqua" w:hint="eastAsia"/>
                <w:sz w:val="18"/>
                <w:szCs w:val="18"/>
              </w:rPr>
              <w:t>1</w:t>
            </w:r>
            <w:r>
              <w:rPr>
                <w:rFonts w:ascii="Book Antiqua" w:hAnsi="Book Antiqua"/>
                <w:sz w:val="18"/>
                <w:szCs w:val="18"/>
              </w:rPr>
              <w:t>0</w:t>
            </w:r>
            <w:r>
              <w:rPr>
                <w:rFonts w:ascii="Book Antiqua" w:hAnsi="Book Antiqua" w:hint="eastAsia"/>
                <w:sz w:val="18"/>
                <w:szCs w:val="18"/>
              </w:rPr>
              <w:t>笔，则超出的链接纪录到“采集失败”中；</w:t>
            </w:r>
          </w:p>
          <w:p w14:paraId="169DAB70" w14:textId="77777777" w:rsidR="004837C2" w:rsidRDefault="005F3D5F">
            <w:pPr>
              <w:pStyle w:val="afb"/>
              <w:ind w:left="360"/>
              <w:rPr>
                <w:rFonts w:ascii="Book Antiqua" w:hAnsi="Book Antiqua"/>
                <w:sz w:val="18"/>
                <w:szCs w:val="18"/>
              </w:rPr>
            </w:pPr>
            <w:r>
              <w:rPr>
                <w:rFonts w:ascii="Book Antiqua" w:hAnsi="Book Antiqua" w:hint="eastAsia"/>
                <w:sz w:val="18"/>
                <w:szCs w:val="18"/>
              </w:rPr>
              <w:t>若输入多个平台的多笔链接，则以第一笔乐天或亚马逊的商品链接来确定此次采集的平台；那其他平台的链接纪录到“采集失败”中；</w:t>
            </w:r>
          </w:p>
          <w:p w14:paraId="39C692C6"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color w:val="000000" w:themeColor="text1"/>
                <w:sz w:val="18"/>
                <w:szCs w:val="18"/>
              </w:rPr>
              <w:t>认领时，保存</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认领操作需要验证必填项信息是否补充完善，否则进行友好提示。</w:t>
            </w:r>
          </w:p>
          <w:p w14:paraId="11F97A6B" w14:textId="77777777" w:rsidR="004837C2" w:rsidRDefault="005F3D5F">
            <w:pPr>
              <w:pStyle w:val="afb"/>
              <w:numPr>
                <w:ilvl w:val="0"/>
                <w:numId w:val="11"/>
              </w:numPr>
              <w:rPr>
                <w:rFonts w:ascii="Book Antiqua" w:hAnsi="Book Antiqua"/>
                <w:color w:val="FF0000"/>
                <w:sz w:val="18"/>
                <w:szCs w:val="18"/>
              </w:rPr>
            </w:pPr>
            <w:r>
              <w:rPr>
                <w:rFonts w:ascii="Book Antiqua" w:hAnsi="Book Antiqua" w:hint="eastAsia"/>
                <w:color w:val="000000" w:themeColor="text1"/>
                <w:sz w:val="18"/>
                <w:szCs w:val="18"/>
              </w:rPr>
              <w:t>认领到本地产品，产品状态</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草稿；并将自定义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返写到商品采购列表中的</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w:t>
            </w:r>
          </w:p>
        </w:tc>
      </w:tr>
      <w:tr w:rsidR="004837C2" w14:paraId="27FB2D5E" w14:textId="77777777">
        <w:trPr>
          <w:jc w:val="center"/>
        </w:trPr>
        <w:tc>
          <w:tcPr>
            <w:tcW w:w="1583" w:type="dxa"/>
            <w:shd w:val="clear" w:color="auto" w:fill="F8F8F8"/>
            <w:vAlign w:val="center"/>
          </w:tcPr>
          <w:p w14:paraId="0A81FCB7"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37C8A8A9" w14:textId="77777777" w:rsidR="004837C2" w:rsidRDefault="004837C2">
            <w:pPr>
              <w:rPr>
                <w:rFonts w:ascii="Book Antiqua" w:hAnsi="Book Antiqua"/>
                <w:b/>
                <w:sz w:val="18"/>
                <w:szCs w:val="18"/>
              </w:rPr>
            </w:pPr>
          </w:p>
        </w:tc>
      </w:tr>
      <w:tr w:rsidR="004837C2" w14:paraId="4757C3B9" w14:textId="77777777">
        <w:trPr>
          <w:trHeight w:val="561"/>
          <w:jc w:val="center"/>
        </w:trPr>
        <w:tc>
          <w:tcPr>
            <w:tcW w:w="9112" w:type="dxa"/>
            <w:gridSpan w:val="2"/>
            <w:shd w:val="clear" w:color="auto" w:fill="F8F8F8"/>
            <w:vAlign w:val="center"/>
          </w:tcPr>
          <w:p w14:paraId="6A083E0C"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38D0150E"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941367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35D3407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045D92F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DADC6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2B452AE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178B226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4FB39E6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0D409EB6"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21C492CE"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商品采集</w:t>
                  </w:r>
                </w:p>
              </w:tc>
            </w:tr>
            <w:tr w:rsidR="004837C2" w14:paraId="3C25FC7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315769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产品主图</w:t>
                  </w:r>
                </w:p>
              </w:tc>
              <w:tc>
                <w:tcPr>
                  <w:tcW w:w="1302" w:type="dxa"/>
                  <w:tcBorders>
                    <w:top w:val="single" w:sz="6" w:space="0" w:color="auto"/>
                    <w:left w:val="nil"/>
                    <w:bottom w:val="single" w:sz="6" w:space="0" w:color="auto"/>
                    <w:right w:val="single" w:sz="6" w:space="0" w:color="auto"/>
                  </w:tcBorders>
                  <w:vAlign w:val="center"/>
                </w:tcPr>
                <w:p w14:paraId="6973942F"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208CFA8"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5</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131ED1"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392405F"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CBC4D83"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EF65BA1" w14:textId="77777777" w:rsidR="004837C2" w:rsidRDefault="005F3D5F">
                  <w:pPr>
                    <w:widowControl/>
                    <w:jc w:val="left"/>
                    <w:rPr>
                      <w:rFonts w:ascii="宋体" w:hAnsi="宋体" w:cs="宋体"/>
                      <w:b/>
                      <w:bCs/>
                      <w:color w:val="000000"/>
                      <w:kern w:val="0"/>
                      <w:sz w:val="22"/>
                      <w:szCs w:val="22"/>
                    </w:rPr>
                  </w:pPr>
                  <w:r>
                    <w:rPr>
                      <w:rFonts w:ascii="宋体" w:hAnsi="宋体" w:cs="宋体" w:hint="eastAsia"/>
                      <w:bCs/>
                      <w:color w:val="000000"/>
                      <w:kern w:val="0"/>
                      <w:sz w:val="22"/>
                      <w:szCs w:val="22"/>
                    </w:rPr>
                    <w:t>来源，商品平台链接采集，支持认领时进行修改</w:t>
                  </w:r>
                </w:p>
              </w:tc>
            </w:tr>
            <w:tr w:rsidR="004837C2" w14:paraId="659F340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852436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平台</w:t>
                  </w:r>
                </w:p>
              </w:tc>
              <w:tc>
                <w:tcPr>
                  <w:tcW w:w="1302" w:type="dxa"/>
                  <w:tcBorders>
                    <w:top w:val="single" w:sz="6" w:space="0" w:color="auto"/>
                    <w:left w:val="nil"/>
                    <w:bottom w:val="single" w:sz="6" w:space="0" w:color="auto"/>
                    <w:right w:val="single" w:sz="6" w:space="0" w:color="auto"/>
                  </w:tcBorders>
                  <w:vAlign w:val="center"/>
                </w:tcPr>
                <w:p w14:paraId="26F1BEA2"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32B275E"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2</w:t>
                  </w:r>
                  <w:r>
                    <w:rPr>
                      <w:rFonts w:ascii="宋体" w:hAnsi="宋体" w:cs="宋体"/>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99204CF"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1CF53DE"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9D116E3"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567AE87" w14:textId="77777777" w:rsidR="004837C2" w:rsidRDefault="005F3D5F">
                  <w:pPr>
                    <w:widowControl/>
                    <w:jc w:val="left"/>
                    <w:rPr>
                      <w:rFonts w:ascii="宋体" w:hAnsi="宋体" w:cs="宋体"/>
                      <w:bCs/>
                      <w:color w:val="000000"/>
                      <w:kern w:val="0"/>
                      <w:sz w:val="22"/>
                      <w:szCs w:val="22"/>
                    </w:rPr>
                  </w:pPr>
                  <w:r>
                    <w:rPr>
                      <w:rFonts w:ascii="宋体" w:hAnsi="宋体" w:cs="宋体" w:hint="eastAsia"/>
                      <w:color w:val="000000"/>
                      <w:kern w:val="0"/>
                      <w:sz w:val="22"/>
                      <w:szCs w:val="22"/>
                    </w:rPr>
                    <w:t>商品平台链接匹配平台</w:t>
                  </w:r>
                </w:p>
              </w:tc>
            </w:tr>
            <w:tr w:rsidR="004837C2" w14:paraId="7D60B08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79B7D3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数据来源</w:t>
                  </w:r>
                  <w:proofErr w:type="spellStart"/>
                  <w:r>
                    <w:rPr>
                      <w:rFonts w:ascii="宋体" w:hAnsi="宋体" w:cs="宋体"/>
                      <w:color w:val="000000"/>
                      <w:kern w:val="0"/>
                      <w:sz w:val="22"/>
                      <w:szCs w:val="22"/>
                    </w:rPr>
                    <w:t>U</w:t>
                  </w:r>
                  <w:r>
                    <w:rPr>
                      <w:rFonts w:ascii="宋体" w:hAnsi="宋体" w:cs="宋体" w:hint="eastAsia"/>
                      <w:color w:val="000000"/>
                      <w:kern w:val="0"/>
                      <w:sz w:val="22"/>
                      <w:szCs w:val="22"/>
                    </w:rPr>
                    <w:t>rl</w:t>
                  </w:r>
                  <w:proofErr w:type="spellEnd"/>
                  <w:r>
                    <w:rPr>
                      <w:rFonts w:ascii="宋体" w:hAnsi="宋体" w:cs="宋体" w:hint="eastAsia"/>
                      <w:color w:val="000000"/>
                      <w:kern w:val="0"/>
                      <w:sz w:val="22"/>
                      <w:szCs w:val="22"/>
                    </w:rPr>
                    <w:t xml:space="preserve"> </w:t>
                  </w:r>
                </w:p>
              </w:tc>
              <w:tc>
                <w:tcPr>
                  <w:tcW w:w="1302" w:type="dxa"/>
                  <w:tcBorders>
                    <w:top w:val="single" w:sz="6" w:space="0" w:color="auto"/>
                    <w:left w:val="nil"/>
                    <w:bottom w:val="single" w:sz="6" w:space="0" w:color="auto"/>
                    <w:right w:val="single" w:sz="6" w:space="0" w:color="auto"/>
                  </w:tcBorders>
                  <w:vAlign w:val="center"/>
                </w:tcPr>
                <w:p w14:paraId="131F287B"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D60C27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4100EA9"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70F70A4"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661182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5E92C9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采集时输入的商品平台链接</w:t>
                  </w:r>
                </w:p>
              </w:tc>
            </w:tr>
            <w:tr w:rsidR="004837C2" w14:paraId="272378D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161788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产品标题</w:t>
                  </w:r>
                </w:p>
              </w:tc>
              <w:tc>
                <w:tcPr>
                  <w:tcW w:w="1302" w:type="dxa"/>
                  <w:tcBorders>
                    <w:top w:val="single" w:sz="6" w:space="0" w:color="auto"/>
                    <w:left w:val="nil"/>
                    <w:bottom w:val="single" w:sz="6" w:space="0" w:color="auto"/>
                    <w:right w:val="single" w:sz="6" w:space="0" w:color="auto"/>
                  </w:tcBorders>
                  <w:vAlign w:val="center"/>
                </w:tcPr>
                <w:p w14:paraId="13587C60"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4A8395B" w14:textId="77777777" w:rsidR="004837C2" w:rsidRDefault="005F3D5F">
                  <w:pPr>
                    <w:widowControl/>
                    <w:jc w:val="center"/>
                    <w:rPr>
                      <w:rFonts w:ascii="宋体" w:hAnsi="宋体" w:cs="宋体"/>
                      <w:bCs/>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4AD2C2B"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2843029"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43853C3"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FF22288"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来源，商品平台链接采集，支持认领时进行修改</w:t>
                  </w:r>
                </w:p>
              </w:tc>
            </w:tr>
            <w:tr w:rsidR="004837C2" w14:paraId="03BD537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6DFF4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产品描述</w:t>
                  </w:r>
                </w:p>
              </w:tc>
              <w:tc>
                <w:tcPr>
                  <w:tcW w:w="1302" w:type="dxa"/>
                  <w:tcBorders>
                    <w:top w:val="single" w:sz="6" w:space="0" w:color="auto"/>
                    <w:left w:val="nil"/>
                    <w:bottom w:val="single" w:sz="6" w:space="0" w:color="auto"/>
                    <w:right w:val="single" w:sz="6" w:space="0" w:color="auto"/>
                  </w:tcBorders>
                  <w:vAlign w:val="center"/>
                </w:tcPr>
                <w:p w14:paraId="28B679C7"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B6AA0FB"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10</w:t>
                  </w:r>
                  <w:r>
                    <w:rPr>
                      <w:rFonts w:ascii="宋体" w:hAnsi="宋体" w:cs="宋体"/>
                      <w:color w:val="000000"/>
                      <w:kern w:val="0"/>
                      <w:sz w:val="22"/>
                      <w:szCs w:val="22"/>
                    </w:rPr>
                    <w:t>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4AEA748"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B5456C9"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D9250DB" w14:textId="77777777" w:rsidR="004837C2" w:rsidRDefault="005F3D5F">
                  <w:pPr>
                    <w:widowControl/>
                    <w:jc w:val="center"/>
                    <w:rPr>
                      <w:rFonts w:ascii="宋体" w:hAnsi="宋体" w:cs="宋体"/>
                      <w:bCs/>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134DADF"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来源，商品平台链接采集，支持认领时进行修改</w:t>
                  </w:r>
                </w:p>
              </w:tc>
            </w:tr>
            <w:tr w:rsidR="004837C2" w14:paraId="2BCFE3B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13897E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采集时间 </w:t>
                  </w:r>
                </w:p>
              </w:tc>
              <w:tc>
                <w:tcPr>
                  <w:tcW w:w="1302" w:type="dxa"/>
                  <w:tcBorders>
                    <w:top w:val="single" w:sz="6" w:space="0" w:color="auto"/>
                    <w:left w:val="nil"/>
                    <w:bottom w:val="single" w:sz="6" w:space="0" w:color="auto"/>
                    <w:right w:val="single" w:sz="6" w:space="0" w:color="auto"/>
                  </w:tcBorders>
                  <w:vAlign w:val="center"/>
                </w:tcPr>
                <w:p w14:paraId="432893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6B4FE2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886F682"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CABB8F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2E47A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2415F9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70FCC2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206F764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16055B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认领状态</w:t>
                  </w:r>
                </w:p>
              </w:tc>
              <w:tc>
                <w:tcPr>
                  <w:tcW w:w="1302" w:type="dxa"/>
                  <w:tcBorders>
                    <w:top w:val="single" w:sz="6" w:space="0" w:color="auto"/>
                    <w:left w:val="nil"/>
                    <w:bottom w:val="single" w:sz="6" w:space="0" w:color="auto"/>
                    <w:right w:val="single" w:sz="6" w:space="0" w:color="auto"/>
                  </w:tcBorders>
                  <w:vAlign w:val="center"/>
                </w:tcPr>
                <w:p w14:paraId="47C57D6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E6911D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FDF3A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1D9095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E47C9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7304B33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p>
                <w:p w14:paraId="165B912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认领状态</w:t>
                  </w:r>
                </w:p>
                <w:p w14:paraId="51DB84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未认领</w:t>
                  </w:r>
                </w:p>
                <w:p w14:paraId="6D779A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已认领</w:t>
                  </w:r>
                </w:p>
              </w:tc>
            </w:tr>
            <w:tr w:rsidR="004837C2" w14:paraId="1167394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F19177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r>
                    <w:rPr>
                      <w:rFonts w:ascii="宋体" w:hAnsi="宋体" w:cs="宋体" w:hint="eastAsia"/>
                      <w:color w:val="000000"/>
                      <w:kern w:val="0"/>
                      <w:sz w:val="22"/>
                      <w:szCs w:val="22"/>
                    </w:rPr>
                    <w:t xml:space="preserve"> </w:t>
                  </w:r>
                </w:p>
              </w:tc>
              <w:tc>
                <w:tcPr>
                  <w:tcW w:w="1302" w:type="dxa"/>
                  <w:tcBorders>
                    <w:top w:val="single" w:sz="6" w:space="0" w:color="auto"/>
                    <w:left w:val="nil"/>
                    <w:bottom w:val="single" w:sz="6" w:space="0" w:color="auto"/>
                    <w:right w:val="single" w:sz="6" w:space="0" w:color="auto"/>
                  </w:tcBorders>
                  <w:vAlign w:val="center"/>
                </w:tcPr>
                <w:p w14:paraId="30A55D36"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2F5B091"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5</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6837D3F"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D68BA2B"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5BAED1E"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F278E82"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验证唯一性</w:t>
                  </w:r>
                </w:p>
                <w:p w14:paraId="3B92FFAC" w14:textId="77777777" w:rsidR="004837C2" w:rsidRDefault="005F3D5F">
                  <w:pPr>
                    <w:widowControl/>
                    <w:jc w:val="left"/>
                    <w:rPr>
                      <w:rFonts w:ascii="宋体" w:hAnsi="宋体" w:cs="宋体"/>
                      <w:color w:val="000000"/>
                      <w:kern w:val="0"/>
                      <w:sz w:val="22"/>
                      <w:szCs w:val="22"/>
                    </w:rPr>
                  </w:pPr>
                  <w:r>
                    <w:rPr>
                      <w:rFonts w:ascii="宋体" w:hAnsi="宋体" w:cs="宋体" w:hint="eastAsia"/>
                      <w:bCs/>
                      <w:color w:val="000000"/>
                      <w:kern w:val="0"/>
                      <w:sz w:val="22"/>
                      <w:szCs w:val="22"/>
                    </w:rPr>
                    <w:t>认领操作时填写的自定义S</w:t>
                  </w:r>
                  <w:r>
                    <w:rPr>
                      <w:rFonts w:ascii="宋体" w:hAnsi="宋体" w:cs="宋体"/>
                      <w:bCs/>
                      <w:color w:val="000000"/>
                      <w:kern w:val="0"/>
                      <w:sz w:val="22"/>
                      <w:szCs w:val="22"/>
                    </w:rPr>
                    <w:t>KU</w:t>
                  </w:r>
                </w:p>
              </w:tc>
            </w:tr>
            <w:tr w:rsidR="004837C2" w14:paraId="0EE6436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00D6A2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5DAE42B1"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141690E"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5</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567EF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F49376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6DE821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513298B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未认领：认领、删除</w:t>
                  </w:r>
                </w:p>
                <w:p w14:paraId="1D1A241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已认领：查看</w:t>
                  </w:r>
                </w:p>
              </w:tc>
            </w:tr>
          </w:tbl>
          <w:p w14:paraId="32B43B68" w14:textId="77777777" w:rsidR="004837C2" w:rsidRDefault="004837C2">
            <w:pPr>
              <w:rPr>
                <w:rFonts w:ascii="Book Antiqua" w:hAnsi="Book Antiqua"/>
                <w:sz w:val="18"/>
                <w:szCs w:val="18"/>
              </w:rPr>
            </w:pPr>
          </w:p>
        </w:tc>
      </w:tr>
      <w:tr w:rsidR="004837C2" w14:paraId="31D953EA" w14:textId="77777777">
        <w:trPr>
          <w:jc w:val="center"/>
        </w:trPr>
        <w:tc>
          <w:tcPr>
            <w:tcW w:w="1583" w:type="dxa"/>
            <w:shd w:val="clear" w:color="auto" w:fill="F8F8F8"/>
            <w:vAlign w:val="center"/>
          </w:tcPr>
          <w:p w14:paraId="0CFC59DD"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48103BF7" w14:textId="77777777" w:rsidR="004837C2" w:rsidRDefault="004837C2">
            <w:pPr>
              <w:rPr>
                <w:rFonts w:ascii="Book Antiqua" w:hAnsi="Book Antiqua"/>
                <w:color w:val="595959" w:themeColor="text1" w:themeTint="A6"/>
                <w:sz w:val="18"/>
                <w:szCs w:val="18"/>
              </w:rPr>
            </w:pPr>
          </w:p>
        </w:tc>
      </w:tr>
      <w:tr w:rsidR="004837C2" w14:paraId="4ACA7E66" w14:textId="77777777">
        <w:trPr>
          <w:jc w:val="center"/>
        </w:trPr>
        <w:tc>
          <w:tcPr>
            <w:tcW w:w="1583" w:type="dxa"/>
            <w:shd w:val="clear" w:color="auto" w:fill="F8F8F8"/>
            <w:vAlign w:val="center"/>
          </w:tcPr>
          <w:p w14:paraId="79750209" w14:textId="77777777" w:rsidR="004837C2" w:rsidRDefault="005F3D5F">
            <w:pPr>
              <w:rPr>
                <w:rFonts w:ascii="Book Antiqua" w:hAnsi="Book Antiqua"/>
                <w:sz w:val="18"/>
                <w:szCs w:val="18"/>
              </w:rPr>
            </w:pPr>
            <w:r>
              <w:rPr>
                <w:rFonts w:ascii="Book Antiqua" w:hAnsi="Book Antiqua"/>
                <w:sz w:val="18"/>
                <w:szCs w:val="18"/>
              </w:rPr>
              <w:lastRenderedPageBreak/>
              <w:t>业务规则</w:t>
            </w:r>
          </w:p>
        </w:tc>
        <w:tc>
          <w:tcPr>
            <w:tcW w:w="7529" w:type="dxa"/>
          </w:tcPr>
          <w:p w14:paraId="18DBFECB"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95A01D7" w14:textId="77777777">
        <w:trPr>
          <w:jc w:val="center"/>
        </w:trPr>
        <w:tc>
          <w:tcPr>
            <w:tcW w:w="1583" w:type="dxa"/>
            <w:shd w:val="clear" w:color="auto" w:fill="F8F8F8"/>
            <w:vAlign w:val="center"/>
          </w:tcPr>
          <w:p w14:paraId="555FE1E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5A6B16E4" w14:textId="77777777" w:rsidR="004837C2" w:rsidRDefault="005F3D5F">
            <w:r>
              <w:rPr>
                <w:rFonts w:ascii="Book Antiqua" w:hAnsi="Book Antiqua" w:hint="eastAsia"/>
                <w:sz w:val="18"/>
                <w:szCs w:val="18"/>
              </w:rPr>
              <w:t>无</w:t>
            </w:r>
          </w:p>
        </w:tc>
      </w:tr>
      <w:tr w:rsidR="004837C2" w14:paraId="79AE6EDB" w14:textId="77777777">
        <w:trPr>
          <w:jc w:val="center"/>
        </w:trPr>
        <w:tc>
          <w:tcPr>
            <w:tcW w:w="1583" w:type="dxa"/>
            <w:shd w:val="clear" w:color="auto" w:fill="F8F8F8"/>
            <w:vAlign w:val="center"/>
          </w:tcPr>
          <w:p w14:paraId="6D058D37"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09075758" w14:textId="77777777" w:rsidR="004837C2" w:rsidRDefault="005F3D5F">
            <w:pPr>
              <w:rPr>
                <w:rFonts w:ascii="Book Antiqua" w:hAnsi="Book Antiqua"/>
                <w:sz w:val="18"/>
                <w:szCs w:val="18"/>
              </w:rPr>
            </w:pPr>
            <w:r>
              <w:rPr>
                <w:noProof/>
              </w:rPr>
              <w:drawing>
                <wp:inline distT="0" distB="0" distL="0" distR="0" wp14:anchorId="237B3BC1" wp14:editId="49B02538">
                  <wp:extent cx="3746500" cy="3752850"/>
                  <wp:effectExtent l="0" t="0" r="635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8"/>
                          <a:stretch>
                            <a:fillRect/>
                          </a:stretch>
                        </pic:blipFill>
                        <pic:spPr>
                          <a:xfrm>
                            <a:off x="0" y="0"/>
                            <a:ext cx="3746693" cy="3753043"/>
                          </a:xfrm>
                          <a:prstGeom prst="rect">
                            <a:avLst/>
                          </a:prstGeom>
                        </pic:spPr>
                      </pic:pic>
                    </a:graphicData>
                  </a:graphic>
                </wp:inline>
              </w:drawing>
            </w:r>
          </w:p>
        </w:tc>
      </w:tr>
    </w:tbl>
    <w:p w14:paraId="33DFC7FD" w14:textId="77777777" w:rsidR="004837C2" w:rsidRDefault="004837C2"/>
    <w:p w14:paraId="2B07F546" w14:textId="77777777" w:rsidR="004837C2" w:rsidRDefault="004837C2"/>
    <w:p w14:paraId="6B595964" w14:textId="77777777" w:rsidR="004837C2" w:rsidRDefault="005F3D5F">
      <w:pPr>
        <w:pStyle w:val="3"/>
        <w:numPr>
          <w:ilvl w:val="2"/>
          <w:numId w:val="1"/>
        </w:numPr>
        <w:rPr>
          <w:rFonts w:ascii="黑体" w:eastAsia="黑体" w:hAnsi="黑体"/>
          <w:sz w:val="24"/>
          <w:szCs w:val="24"/>
        </w:rPr>
      </w:pPr>
      <w:bookmarkStart w:id="49" w:name="_Toc12719532"/>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8</w:t>
      </w:r>
      <w:r>
        <w:rPr>
          <w:rFonts w:ascii="黑体" w:eastAsia="黑体" w:hAnsi="黑体" w:hint="eastAsia"/>
          <w:sz w:val="24"/>
          <w:szCs w:val="24"/>
        </w:rPr>
        <w:t>.0 乐天草稿箱</w:t>
      </w:r>
      <w:bookmarkEnd w:id="4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A3C6FDC" w14:textId="77777777">
        <w:trPr>
          <w:jc w:val="center"/>
        </w:trPr>
        <w:tc>
          <w:tcPr>
            <w:tcW w:w="1583" w:type="dxa"/>
            <w:shd w:val="clear" w:color="auto" w:fill="F8F8F8"/>
            <w:vAlign w:val="center"/>
          </w:tcPr>
          <w:p w14:paraId="5DC73EC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FC1007C"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8</w:t>
            </w:r>
            <w:r>
              <w:rPr>
                <w:rFonts w:ascii="Book Antiqua" w:hAnsi="Book Antiqua" w:hint="eastAsia"/>
                <w:b/>
                <w:color w:val="00B050"/>
                <w:sz w:val="18"/>
                <w:szCs w:val="18"/>
              </w:rPr>
              <w:t>.0</w:t>
            </w:r>
          </w:p>
        </w:tc>
      </w:tr>
      <w:tr w:rsidR="004837C2" w14:paraId="53F5D0AB" w14:textId="77777777">
        <w:trPr>
          <w:jc w:val="center"/>
        </w:trPr>
        <w:tc>
          <w:tcPr>
            <w:tcW w:w="1583" w:type="dxa"/>
            <w:shd w:val="clear" w:color="auto" w:fill="F8F8F8"/>
            <w:vAlign w:val="center"/>
          </w:tcPr>
          <w:p w14:paraId="2B9C2A75"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11594AF" w14:textId="77777777" w:rsidR="004837C2" w:rsidRDefault="005F3D5F">
            <w:pPr>
              <w:rPr>
                <w:rFonts w:ascii="Book Antiqua" w:hAnsi="Book Antiqua"/>
                <w:sz w:val="18"/>
                <w:szCs w:val="18"/>
              </w:rPr>
            </w:pPr>
            <w:r>
              <w:rPr>
                <w:rFonts w:ascii="Verdana" w:hAnsi="Verdana" w:hint="eastAsia"/>
                <w:sz w:val="18"/>
                <w:szCs w:val="18"/>
              </w:rPr>
              <w:t>乐天草稿箱</w:t>
            </w:r>
          </w:p>
        </w:tc>
      </w:tr>
      <w:tr w:rsidR="004837C2" w14:paraId="65CF0E6B" w14:textId="77777777">
        <w:trPr>
          <w:jc w:val="center"/>
        </w:trPr>
        <w:tc>
          <w:tcPr>
            <w:tcW w:w="1583" w:type="dxa"/>
            <w:shd w:val="clear" w:color="auto" w:fill="F8F8F8"/>
            <w:vAlign w:val="center"/>
          </w:tcPr>
          <w:p w14:paraId="18531AD2"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4738B6F1"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乐天草稿箱</w:t>
            </w:r>
            <w:r>
              <w:rPr>
                <w:rFonts w:ascii="宋体" w:hAnsi="宋体"/>
                <w:sz w:val="18"/>
                <w:szCs w:val="18"/>
              </w:rPr>
              <w:t>功能</w:t>
            </w:r>
          </w:p>
        </w:tc>
      </w:tr>
      <w:tr w:rsidR="004837C2" w14:paraId="3AA1A3B2" w14:textId="77777777">
        <w:trPr>
          <w:jc w:val="center"/>
        </w:trPr>
        <w:tc>
          <w:tcPr>
            <w:tcW w:w="1583" w:type="dxa"/>
            <w:shd w:val="clear" w:color="auto" w:fill="F8F8F8"/>
            <w:vAlign w:val="center"/>
          </w:tcPr>
          <w:p w14:paraId="53691B0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23EB490" w14:textId="77777777" w:rsidR="004837C2" w:rsidRDefault="005F3D5F">
            <w:pPr>
              <w:rPr>
                <w:rFonts w:ascii="宋体" w:hAnsi="宋体"/>
                <w:sz w:val="18"/>
                <w:szCs w:val="18"/>
              </w:rPr>
            </w:pPr>
            <w:r>
              <w:rPr>
                <w:rFonts w:ascii="宋体" w:hAnsi="宋体" w:hint="eastAsia"/>
                <w:sz w:val="18"/>
                <w:szCs w:val="18"/>
              </w:rPr>
              <w:t>伍胤俊</w:t>
            </w:r>
          </w:p>
        </w:tc>
      </w:tr>
      <w:tr w:rsidR="004837C2" w14:paraId="784A08F1" w14:textId="77777777">
        <w:trPr>
          <w:jc w:val="center"/>
        </w:trPr>
        <w:tc>
          <w:tcPr>
            <w:tcW w:w="1583" w:type="dxa"/>
            <w:shd w:val="clear" w:color="auto" w:fill="F8F8F8"/>
            <w:vAlign w:val="center"/>
          </w:tcPr>
          <w:p w14:paraId="6611C406"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299FB49"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22</w:t>
            </w:r>
            <w:r>
              <w:rPr>
                <w:rFonts w:ascii="宋体" w:hAnsi="宋体" w:hint="eastAsia"/>
                <w:sz w:val="18"/>
                <w:szCs w:val="18"/>
              </w:rPr>
              <w:t>日</w:t>
            </w:r>
          </w:p>
        </w:tc>
      </w:tr>
      <w:tr w:rsidR="004837C2" w14:paraId="7BB0F694" w14:textId="77777777">
        <w:trPr>
          <w:jc w:val="center"/>
        </w:trPr>
        <w:tc>
          <w:tcPr>
            <w:tcW w:w="1583" w:type="dxa"/>
            <w:shd w:val="clear" w:color="auto" w:fill="F8F8F8"/>
            <w:vAlign w:val="center"/>
          </w:tcPr>
          <w:p w14:paraId="4B45F532"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55DC4B84" w14:textId="3AD354FC" w:rsidR="004837C2" w:rsidRDefault="00810C5D">
            <w:pPr>
              <w:rPr>
                <w:rFonts w:ascii="宋体" w:hAnsi="宋体"/>
                <w:sz w:val="18"/>
                <w:szCs w:val="18"/>
              </w:rPr>
            </w:pPr>
            <w:r>
              <w:rPr>
                <w:noProof/>
              </w:rPr>
              <w:drawing>
                <wp:inline distT="0" distB="0" distL="0" distR="0" wp14:anchorId="58702A27" wp14:editId="620DF581">
                  <wp:extent cx="4643755" cy="1351915"/>
                  <wp:effectExtent l="0" t="0" r="444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43755" cy="1351915"/>
                          </a:xfrm>
                          <a:prstGeom prst="rect">
                            <a:avLst/>
                          </a:prstGeom>
                        </pic:spPr>
                      </pic:pic>
                    </a:graphicData>
                  </a:graphic>
                </wp:inline>
              </w:drawing>
            </w:r>
          </w:p>
          <w:p w14:paraId="7F49E44F"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.0.1</w:t>
            </w:r>
          </w:p>
          <w:p w14:paraId="50C8B757" w14:textId="67419C01" w:rsidR="004837C2" w:rsidRDefault="00810C5D">
            <w:pPr>
              <w:jc w:val="center"/>
              <w:rPr>
                <w:rFonts w:ascii="宋体" w:hAnsi="宋体"/>
                <w:sz w:val="18"/>
                <w:szCs w:val="18"/>
              </w:rPr>
            </w:pPr>
            <w:r>
              <w:rPr>
                <w:noProof/>
              </w:rPr>
              <w:lastRenderedPageBreak/>
              <w:drawing>
                <wp:inline distT="0" distB="0" distL="0" distR="0" wp14:anchorId="5B0ABEA3" wp14:editId="46404FC0">
                  <wp:extent cx="4643755" cy="2533015"/>
                  <wp:effectExtent l="0" t="0" r="4445"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3755" cy="2533015"/>
                          </a:xfrm>
                          <a:prstGeom prst="rect">
                            <a:avLst/>
                          </a:prstGeom>
                        </pic:spPr>
                      </pic:pic>
                    </a:graphicData>
                  </a:graphic>
                </wp:inline>
              </w:drawing>
            </w:r>
          </w:p>
          <w:p w14:paraId="3F2E5C32" w14:textId="77777777" w:rsidR="004837C2" w:rsidRDefault="005F3D5F">
            <w:pPr>
              <w:jc w:val="center"/>
              <w:rPr>
                <w:rFonts w:ascii="宋体" w:hAnsi="宋体"/>
                <w:sz w:val="18"/>
                <w:szCs w:val="18"/>
              </w:rPr>
            </w:pPr>
            <w:r>
              <w:rPr>
                <w:noProof/>
              </w:rPr>
              <w:drawing>
                <wp:inline distT="0" distB="0" distL="0" distR="0" wp14:anchorId="0A55488C" wp14:editId="04CCD3A4">
                  <wp:extent cx="4643755" cy="1125855"/>
                  <wp:effectExtent l="0" t="0" r="444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2"/>
                          <a:stretch>
                            <a:fillRect/>
                          </a:stretch>
                        </pic:blipFill>
                        <pic:spPr>
                          <a:xfrm>
                            <a:off x="0" y="0"/>
                            <a:ext cx="4643755" cy="1125855"/>
                          </a:xfrm>
                          <a:prstGeom prst="rect">
                            <a:avLst/>
                          </a:prstGeom>
                        </pic:spPr>
                      </pic:pic>
                    </a:graphicData>
                  </a:graphic>
                </wp:inline>
              </w:drawing>
            </w:r>
          </w:p>
          <w:p w14:paraId="7093D0F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.0.2</w:t>
            </w:r>
          </w:p>
          <w:p w14:paraId="71C475A9" w14:textId="02A84CA0" w:rsidR="004837C2" w:rsidRDefault="00810C5D">
            <w:pPr>
              <w:jc w:val="center"/>
              <w:rPr>
                <w:rFonts w:ascii="宋体" w:hAnsi="宋体"/>
                <w:sz w:val="18"/>
                <w:szCs w:val="18"/>
              </w:rPr>
            </w:pPr>
            <w:r>
              <w:rPr>
                <w:noProof/>
              </w:rPr>
              <w:drawing>
                <wp:inline distT="0" distB="0" distL="0" distR="0" wp14:anchorId="0D905166" wp14:editId="748F5D2B">
                  <wp:extent cx="2070206" cy="908097"/>
                  <wp:effectExtent l="0" t="0" r="6350" b="635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0206" cy="908097"/>
                          </a:xfrm>
                          <a:prstGeom prst="rect">
                            <a:avLst/>
                          </a:prstGeom>
                        </pic:spPr>
                      </pic:pic>
                    </a:graphicData>
                  </a:graphic>
                </wp:inline>
              </w:drawing>
            </w:r>
          </w:p>
          <w:p w14:paraId="18E2BDD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w:t>
            </w:r>
            <w:r>
              <w:rPr>
                <w:rFonts w:ascii="宋体" w:hAnsi="宋体"/>
                <w:sz w:val="18"/>
                <w:szCs w:val="18"/>
              </w:rPr>
              <w:t>3</w:t>
            </w:r>
          </w:p>
          <w:p w14:paraId="4D98EAA5" w14:textId="692E4AF1" w:rsidR="004837C2" w:rsidRDefault="00810C5D">
            <w:pPr>
              <w:jc w:val="center"/>
              <w:rPr>
                <w:rFonts w:ascii="宋体" w:hAnsi="宋体"/>
                <w:sz w:val="18"/>
                <w:szCs w:val="18"/>
              </w:rPr>
            </w:pPr>
            <w:r>
              <w:rPr>
                <w:noProof/>
              </w:rPr>
              <w:drawing>
                <wp:inline distT="0" distB="0" distL="0" distR="0" wp14:anchorId="2FFDFE8E" wp14:editId="3E1B62DB">
                  <wp:extent cx="1873346" cy="1079555"/>
                  <wp:effectExtent l="0" t="0" r="0" b="635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73346" cy="1079555"/>
                          </a:xfrm>
                          <a:prstGeom prst="rect">
                            <a:avLst/>
                          </a:prstGeom>
                        </pic:spPr>
                      </pic:pic>
                    </a:graphicData>
                  </a:graphic>
                </wp:inline>
              </w:drawing>
            </w:r>
          </w:p>
          <w:p w14:paraId="7E6E8F1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w:t>
            </w:r>
            <w:r>
              <w:rPr>
                <w:rFonts w:ascii="宋体" w:hAnsi="宋体"/>
                <w:sz w:val="18"/>
                <w:szCs w:val="18"/>
              </w:rPr>
              <w:t>4</w:t>
            </w:r>
          </w:p>
          <w:p w14:paraId="727516D6" w14:textId="7BAFB3CC" w:rsidR="004837C2" w:rsidRDefault="00810C5D">
            <w:pPr>
              <w:jc w:val="center"/>
              <w:rPr>
                <w:rFonts w:ascii="宋体" w:hAnsi="宋体"/>
                <w:sz w:val="18"/>
                <w:szCs w:val="18"/>
              </w:rPr>
            </w:pPr>
            <w:r>
              <w:rPr>
                <w:noProof/>
              </w:rPr>
              <w:drawing>
                <wp:inline distT="0" distB="0" distL="0" distR="0" wp14:anchorId="1E918FE0" wp14:editId="5149341B">
                  <wp:extent cx="1886047" cy="93984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6047" cy="939848"/>
                          </a:xfrm>
                          <a:prstGeom prst="rect">
                            <a:avLst/>
                          </a:prstGeom>
                        </pic:spPr>
                      </pic:pic>
                    </a:graphicData>
                  </a:graphic>
                </wp:inline>
              </w:drawing>
            </w:r>
          </w:p>
          <w:p w14:paraId="10F9FEB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w:t>
            </w:r>
            <w:r>
              <w:rPr>
                <w:rFonts w:ascii="宋体" w:hAnsi="宋体"/>
                <w:sz w:val="18"/>
                <w:szCs w:val="18"/>
              </w:rPr>
              <w:t>5</w:t>
            </w:r>
          </w:p>
          <w:p w14:paraId="61AD6667" w14:textId="01A96F61" w:rsidR="004837C2" w:rsidRDefault="008630AB">
            <w:pPr>
              <w:jc w:val="center"/>
              <w:rPr>
                <w:rFonts w:ascii="宋体" w:hAnsi="宋体"/>
                <w:sz w:val="18"/>
                <w:szCs w:val="18"/>
              </w:rPr>
            </w:pPr>
            <w:r>
              <w:rPr>
                <w:noProof/>
              </w:rPr>
              <w:lastRenderedPageBreak/>
              <w:drawing>
                <wp:inline distT="0" distB="0" distL="0" distR="0" wp14:anchorId="5C22987B" wp14:editId="36408206">
                  <wp:extent cx="4643755" cy="1130300"/>
                  <wp:effectExtent l="0" t="0" r="444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3755" cy="1130300"/>
                          </a:xfrm>
                          <a:prstGeom prst="rect">
                            <a:avLst/>
                          </a:prstGeom>
                        </pic:spPr>
                      </pic:pic>
                    </a:graphicData>
                  </a:graphic>
                </wp:inline>
              </w:drawing>
            </w:r>
          </w:p>
          <w:p w14:paraId="543E78E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8</w:t>
            </w:r>
            <w:r>
              <w:rPr>
                <w:rFonts w:ascii="宋体" w:hAnsi="宋体" w:hint="eastAsia"/>
                <w:sz w:val="18"/>
                <w:szCs w:val="18"/>
              </w:rPr>
              <w:t>.0.</w:t>
            </w:r>
            <w:r>
              <w:rPr>
                <w:rFonts w:ascii="宋体" w:hAnsi="宋体"/>
                <w:sz w:val="18"/>
                <w:szCs w:val="18"/>
              </w:rPr>
              <w:t>6</w:t>
            </w:r>
          </w:p>
        </w:tc>
      </w:tr>
      <w:tr w:rsidR="004837C2" w14:paraId="55B49600" w14:textId="77777777">
        <w:trPr>
          <w:jc w:val="center"/>
        </w:trPr>
        <w:tc>
          <w:tcPr>
            <w:tcW w:w="1583" w:type="dxa"/>
            <w:shd w:val="clear" w:color="auto" w:fill="F8F8F8"/>
            <w:vAlign w:val="center"/>
          </w:tcPr>
          <w:p w14:paraId="4EF0829A"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7BCF2B14" w14:textId="77777777" w:rsidR="004837C2" w:rsidRDefault="004837C2">
            <w:pPr>
              <w:rPr>
                <w:rFonts w:ascii="Book Antiqua" w:hAnsi="Book Antiqua"/>
                <w:sz w:val="18"/>
                <w:szCs w:val="18"/>
              </w:rPr>
            </w:pPr>
          </w:p>
        </w:tc>
      </w:tr>
      <w:tr w:rsidR="004837C2" w14:paraId="29258661" w14:textId="77777777">
        <w:trPr>
          <w:jc w:val="center"/>
        </w:trPr>
        <w:tc>
          <w:tcPr>
            <w:tcW w:w="1583" w:type="dxa"/>
            <w:shd w:val="clear" w:color="auto" w:fill="F8F8F8"/>
            <w:vAlign w:val="center"/>
          </w:tcPr>
          <w:p w14:paraId="0BEB6208"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601C9330"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（模糊查询，联想下拉框）、</w:t>
            </w:r>
          </w:p>
          <w:p w14:paraId="434780D0" w14:textId="77777777" w:rsidR="004837C2" w:rsidRDefault="005F3D5F">
            <w:pPr>
              <w:rPr>
                <w:rFonts w:ascii="Book Antiqua" w:hAnsi="Book Antiqua"/>
                <w:sz w:val="18"/>
                <w:szCs w:val="18"/>
              </w:rPr>
            </w:pPr>
            <w:r>
              <w:rPr>
                <w:rFonts w:ascii="Book Antiqua" w:hAnsi="Book Antiqua" w:hint="eastAsia"/>
                <w:sz w:val="18"/>
                <w:szCs w:val="18"/>
              </w:rPr>
              <w:t>商品名称（模糊查询）</w:t>
            </w:r>
          </w:p>
        </w:tc>
      </w:tr>
      <w:tr w:rsidR="004837C2" w14:paraId="66E6613F" w14:textId="77777777">
        <w:trPr>
          <w:jc w:val="center"/>
        </w:trPr>
        <w:tc>
          <w:tcPr>
            <w:tcW w:w="1583" w:type="dxa"/>
            <w:shd w:val="clear" w:color="auto" w:fill="F8F8F8"/>
            <w:vAlign w:val="center"/>
          </w:tcPr>
          <w:p w14:paraId="1FA0F069"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7C33B652"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、商品主图、店铺、商品名称、采购价、销售价格、币种、产品重量、产品尺寸（长</w:t>
            </w:r>
            <w:r>
              <w:rPr>
                <w:rFonts w:ascii="Book Antiqua" w:hAnsi="Book Antiqua" w:hint="eastAsia"/>
                <w:sz w:val="18"/>
                <w:szCs w:val="18"/>
              </w:rPr>
              <w:t>*</w:t>
            </w:r>
            <w:r>
              <w:rPr>
                <w:rFonts w:ascii="Book Antiqua" w:hAnsi="Book Antiqua" w:hint="eastAsia"/>
                <w:sz w:val="18"/>
                <w:szCs w:val="18"/>
              </w:rPr>
              <w:t>宽</w:t>
            </w:r>
            <w:r>
              <w:rPr>
                <w:rFonts w:ascii="Book Antiqua" w:hAnsi="Book Antiqua" w:hint="eastAsia"/>
                <w:sz w:val="18"/>
                <w:szCs w:val="18"/>
              </w:rPr>
              <w:t>*</w:t>
            </w:r>
            <w:r>
              <w:rPr>
                <w:rFonts w:ascii="Book Antiqua" w:hAnsi="Book Antiqua" w:hint="eastAsia"/>
                <w:sz w:val="18"/>
                <w:szCs w:val="18"/>
              </w:rPr>
              <w:t>高）、商品状态、操作</w:t>
            </w:r>
          </w:p>
        </w:tc>
      </w:tr>
      <w:tr w:rsidR="004837C2" w14:paraId="4C114769" w14:textId="77777777">
        <w:trPr>
          <w:trHeight w:val="552"/>
          <w:jc w:val="center"/>
        </w:trPr>
        <w:tc>
          <w:tcPr>
            <w:tcW w:w="1583" w:type="dxa"/>
            <w:shd w:val="clear" w:color="auto" w:fill="F8F8F8"/>
            <w:vAlign w:val="center"/>
          </w:tcPr>
          <w:p w14:paraId="2F2D98A9"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03465F05" w14:textId="77777777" w:rsidR="004837C2" w:rsidRDefault="005F3D5F">
            <w:pPr>
              <w:rPr>
                <w:rFonts w:ascii="Book Antiqua" w:hAnsi="Book Antiqua"/>
                <w:b/>
                <w:sz w:val="18"/>
                <w:szCs w:val="18"/>
              </w:rPr>
            </w:pPr>
            <w:r>
              <w:rPr>
                <w:rFonts w:ascii="Book Antiqua" w:hAnsi="Book Antiqua" w:hint="eastAsia"/>
                <w:b/>
                <w:sz w:val="18"/>
                <w:szCs w:val="18"/>
              </w:rPr>
              <w:t>描述</w:t>
            </w:r>
          </w:p>
          <w:p w14:paraId="3DB7EB34" w14:textId="77777777" w:rsidR="004837C2" w:rsidRDefault="005F3D5F">
            <w:pPr>
              <w:pStyle w:val="afb"/>
              <w:numPr>
                <w:ilvl w:val="0"/>
                <w:numId w:val="12"/>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乐天草稿箱管理，支持添加、维护与上架乐天平台商品信息</w:t>
            </w:r>
            <w:r>
              <w:rPr>
                <w:rFonts w:ascii="Book Antiqua" w:hAnsi="Book Antiqua"/>
                <w:color w:val="000000" w:themeColor="text1"/>
                <w:sz w:val="18"/>
                <w:szCs w:val="18"/>
              </w:rPr>
              <w:t>。</w:t>
            </w:r>
          </w:p>
          <w:p w14:paraId="53C7000F" w14:textId="77777777" w:rsidR="004837C2" w:rsidRDefault="005F3D5F">
            <w:pPr>
              <w:rPr>
                <w:rFonts w:ascii="Book Antiqua" w:hAnsi="Book Antiqua"/>
                <w:b/>
                <w:sz w:val="18"/>
                <w:szCs w:val="18"/>
              </w:rPr>
            </w:pPr>
            <w:r>
              <w:rPr>
                <w:rFonts w:ascii="Book Antiqua" w:hAnsi="Book Antiqua" w:hint="eastAsia"/>
                <w:b/>
                <w:sz w:val="18"/>
                <w:szCs w:val="18"/>
              </w:rPr>
              <w:t>过程</w:t>
            </w:r>
          </w:p>
          <w:p w14:paraId="145A2BF3" w14:textId="77777777" w:rsidR="004837C2" w:rsidRDefault="005F3D5F">
            <w:pPr>
              <w:pStyle w:val="afb"/>
              <w:numPr>
                <w:ilvl w:val="0"/>
                <w:numId w:val="12"/>
              </w:numPr>
              <w:rPr>
                <w:rFonts w:ascii="Book Antiqua" w:hAnsi="Book Antiqua"/>
                <w:color w:val="FF0000"/>
                <w:sz w:val="18"/>
                <w:szCs w:val="18"/>
              </w:rPr>
            </w:pPr>
            <w:r>
              <w:rPr>
                <w:rFonts w:ascii="Book Antiqua" w:hAnsi="Book Antiqua" w:hint="eastAsia"/>
                <w:sz w:val="18"/>
                <w:szCs w:val="18"/>
              </w:rPr>
              <w:t>添加草稿，</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上架商品</w:t>
            </w:r>
            <w:r>
              <w:rPr>
                <w:rFonts w:ascii="Book Antiqua" w:hAnsi="Book Antiqua" w:hint="eastAsia"/>
                <w:color w:val="000000" w:themeColor="text1"/>
                <w:sz w:val="18"/>
                <w:szCs w:val="18"/>
              </w:rPr>
              <w:t>按钮弹出框（如图</w:t>
            </w:r>
            <w:r>
              <w:rPr>
                <w:rFonts w:ascii="Book Antiqua" w:hAnsi="Book Antiqua" w:hint="eastAsia"/>
                <w:color w:val="000000" w:themeColor="text1"/>
                <w:sz w:val="18"/>
                <w:szCs w:val="18"/>
              </w:rPr>
              <w:t>8</w:t>
            </w:r>
            <w:r>
              <w:rPr>
                <w:rFonts w:ascii="Book Antiqua" w:hAnsi="Book Antiqua"/>
                <w:color w:val="000000" w:themeColor="text1"/>
                <w:sz w:val="18"/>
                <w:szCs w:val="18"/>
              </w:rPr>
              <w:t>.0.3</w:t>
            </w:r>
            <w:r>
              <w:rPr>
                <w:rFonts w:ascii="Book Antiqua" w:hAnsi="Book Antiqua" w:hint="eastAsia"/>
                <w:color w:val="000000" w:themeColor="text1"/>
                <w:sz w:val="18"/>
                <w:szCs w:val="18"/>
              </w:rPr>
              <w:t>），输入本地产品中审核状态的自定义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，再点击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按钮打开乐天平台上架商品详情页面（如图</w:t>
            </w:r>
            <w:r>
              <w:rPr>
                <w:rFonts w:ascii="Book Antiqua" w:hAnsi="Book Antiqua" w:hint="eastAsia"/>
                <w:color w:val="000000" w:themeColor="text1"/>
                <w:sz w:val="18"/>
                <w:szCs w:val="18"/>
              </w:rPr>
              <w:t>8</w:t>
            </w:r>
            <w:r>
              <w:rPr>
                <w:rFonts w:ascii="Book Antiqua" w:hAnsi="Book Antiqua"/>
                <w:color w:val="000000" w:themeColor="text1"/>
                <w:sz w:val="18"/>
                <w:szCs w:val="18"/>
              </w:rPr>
              <w:t>.0.2</w:t>
            </w:r>
            <w:r>
              <w:rPr>
                <w:rFonts w:ascii="Book Antiqua" w:hAnsi="Book Antiqua" w:hint="eastAsia"/>
                <w:color w:val="000000" w:themeColor="text1"/>
                <w:sz w:val="18"/>
                <w:szCs w:val="18"/>
              </w:rPr>
              <w:t>）并输入完善平台信息、上架信息及图片信息。点击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按钮提交商品信息，</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按钮直接将商品信息推向平台上架商品接口；</w:t>
            </w:r>
            <w:r>
              <w:rPr>
                <w:rFonts w:ascii="幼圆" w:eastAsia="幼圆" w:hAnsi="幼圆" w:cs="幼圆" w:hint="eastAsia"/>
                <w:sz w:val="18"/>
                <w:szCs w:val="18"/>
                <w:bdr w:val="single" w:sz="4" w:space="0" w:color="auto"/>
                <w:shd w:val="clear" w:color="auto" w:fill="BEBEBE"/>
              </w:rPr>
              <w:t>返回</w:t>
            </w:r>
            <w:r>
              <w:rPr>
                <w:rFonts w:ascii="Book Antiqua" w:hAnsi="Book Antiqua" w:hint="eastAsia"/>
                <w:color w:val="000000" w:themeColor="text1"/>
                <w:sz w:val="18"/>
                <w:szCs w:val="18"/>
              </w:rPr>
              <w:t>则取消这次操作返回乐天平台草稿箱列表。</w:t>
            </w:r>
          </w:p>
          <w:p w14:paraId="6254BD5A" w14:textId="77777777" w:rsidR="004837C2" w:rsidRDefault="005F3D5F">
            <w:pPr>
              <w:pStyle w:val="afb"/>
              <w:numPr>
                <w:ilvl w:val="0"/>
                <w:numId w:val="12"/>
              </w:numPr>
              <w:rPr>
                <w:rFonts w:ascii="Book Antiqua" w:hAnsi="Book Antiqua"/>
                <w:color w:val="FF0000"/>
                <w:sz w:val="18"/>
                <w:szCs w:val="18"/>
              </w:rPr>
            </w:pPr>
            <w:r>
              <w:rPr>
                <w:rFonts w:ascii="Book Antiqua" w:hAnsi="Book Antiqua" w:hint="eastAsia"/>
                <w:sz w:val="18"/>
                <w:szCs w:val="18"/>
              </w:rPr>
              <w:t>编辑草稿，点击</w:t>
            </w:r>
            <w:r>
              <w:rPr>
                <w:rFonts w:ascii="Book Antiqua" w:hAnsi="Book Antiqua" w:hint="eastAsia"/>
                <w:color w:val="00B0F0"/>
                <w:sz w:val="18"/>
                <w:szCs w:val="18"/>
              </w:rPr>
              <w:t>自定义</w:t>
            </w:r>
            <w:r>
              <w:rPr>
                <w:rFonts w:ascii="Book Antiqua" w:hAnsi="Book Antiqua" w:hint="eastAsia"/>
                <w:color w:val="00B0F0"/>
                <w:sz w:val="18"/>
                <w:szCs w:val="18"/>
              </w:rPr>
              <w:t>S</w:t>
            </w:r>
            <w:r>
              <w:rPr>
                <w:rFonts w:ascii="Book Antiqua" w:hAnsi="Book Antiqua"/>
                <w:color w:val="00B0F0"/>
                <w:sz w:val="18"/>
                <w:szCs w:val="18"/>
              </w:rPr>
              <w:t>KU</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color w:val="000000" w:themeColor="text1"/>
                <w:sz w:val="18"/>
                <w:szCs w:val="18"/>
              </w:rPr>
              <w:t>打开乐天平台上架商品详情页面（如图</w:t>
            </w:r>
            <w:r>
              <w:rPr>
                <w:rFonts w:ascii="Book Antiqua" w:hAnsi="Book Antiqua" w:hint="eastAsia"/>
                <w:color w:val="000000" w:themeColor="text1"/>
                <w:sz w:val="18"/>
                <w:szCs w:val="18"/>
              </w:rPr>
              <w:t>8</w:t>
            </w:r>
            <w:r>
              <w:rPr>
                <w:rFonts w:ascii="Book Antiqua" w:hAnsi="Book Antiqua"/>
                <w:color w:val="000000" w:themeColor="text1"/>
                <w:sz w:val="18"/>
                <w:szCs w:val="18"/>
              </w:rPr>
              <w:t>.0.2</w:t>
            </w:r>
            <w:r>
              <w:rPr>
                <w:rFonts w:ascii="Book Antiqua" w:hAnsi="Book Antiqua" w:hint="eastAsia"/>
                <w:color w:val="000000" w:themeColor="text1"/>
                <w:sz w:val="18"/>
                <w:szCs w:val="18"/>
              </w:rPr>
              <w:t>）支持编辑此商品纪录的平台信息、上架信息及图片信息。点击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按钮提交商品信息，</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按钮直接将商品信息推向平台上架商品接口；</w:t>
            </w:r>
            <w:r>
              <w:rPr>
                <w:rFonts w:ascii="幼圆" w:eastAsia="幼圆" w:hAnsi="幼圆" w:cs="幼圆" w:hint="eastAsia"/>
                <w:sz w:val="18"/>
                <w:szCs w:val="18"/>
                <w:bdr w:val="single" w:sz="4" w:space="0" w:color="auto"/>
                <w:shd w:val="clear" w:color="auto" w:fill="BEBEBE"/>
              </w:rPr>
              <w:t>返回</w:t>
            </w:r>
            <w:r>
              <w:rPr>
                <w:rFonts w:ascii="Book Antiqua" w:hAnsi="Book Antiqua" w:hint="eastAsia"/>
                <w:color w:val="000000" w:themeColor="text1"/>
                <w:sz w:val="18"/>
                <w:szCs w:val="18"/>
              </w:rPr>
              <w:t>则取消这次操作返回乐天平台草稿箱列表。</w:t>
            </w:r>
          </w:p>
          <w:p w14:paraId="67F108C0" w14:textId="77777777" w:rsidR="004837C2" w:rsidRDefault="005F3D5F">
            <w:pPr>
              <w:pStyle w:val="afb"/>
              <w:numPr>
                <w:ilvl w:val="0"/>
                <w:numId w:val="12"/>
              </w:numPr>
              <w:rPr>
                <w:rFonts w:ascii="Book Antiqua" w:hAnsi="Book Antiqua"/>
                <w:color w:val="FF0000"/>
                <w:sz w:val="18"/>
                <w:szCs w:val="18"/>
              </w:rPr>
            </w:pPr>
            <w:r>
              <w:rPr>
                <w:rFonts w:ascii="Book Antiqua" w:hAnsi="Book Antiqua" w:hint="eastAsia"/>
                <w:sz w:val="18"/>
                <w:szCs w:val="18"/>
              </w:rPr>
              <w:t>上架，点击</w:t>
            </w:r>
            <w:r>
              <w:rPr>
                <w:rFonts w:ascii="幼圆" w:eastAsia="幼圆" w:hAnsi="幼圆" w:cs="幼圆" w:hint="eastAsia"/>
                <w:sz w:val="18"/>
                <w:szCs w:val="18"/>
                <w:bdr w:val="single" w:sz="4" w:space="0" w:color="auto"/>
                <w:shd w:val="clear" w:color="auto" w:fill="BEBEBE"/>
              </w:rPr>
              <w:t>批量上架</w:t>
            </w:r>
            <w:r>
              <w:rPr>
                <w:rFonts w:ascii="Book Antiqua" w:hAnsi="Book Antiqua" w:hint="eastAsia"/>
                <w:color w:val="000000" w:themeColor="text1"/>
                <w:sz w:val="18"/>
                <w:szCs w:val="18"/>
              </w:rPr>
              <w:t>按钮或者是“乐天平台上架商品详情页面”中的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按钮，都会请求平台上架商品接口。</w:t>
            </w:r>
          </w:p>
          <w:p w14:paraId="24E98C89"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如上架商品信息完善且合规，则弹出框提示成功；</w:t>
            </w:r>
          </w:p>
          <w:p w14:paraId="2EC134FE"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如信息不完善返回报错，也从弹出窗打印报错信息（如图</w:t>
            </w:r>
            <w:r>
              <w:rPr>
                <w:rFonts w:ascii="Book Antiqua" w:hAnsi="Book Antiqua" w:hint="eastAsia"/>
                <w:color w:val="000000" w:themeColor="text1"/>
                <w:sz w:val="18"/>
                <w:szCs w:val="18"/>
              </w:rPr>
              <w:t>8</w:t>
            </w:r>
            <w:r>
              <w:rPr>
                <w:rFonts w:ascii="Book Antiqua" w:hAnsi="Book Antiqua"/>
                <w:color w:val="000000" w:themeColor="text1"/>
                <w:sz w:val="18"/>
                <w:szCs w:val="18"/>
              </w:rPr>
              <w:t>.0.4</w:t>
            </w:r>
            <w:r>
              <w:rPr>
                <w:rFonts w:ascii="Book Antiqua" w:hAnsi="Book Antiqua" w:hint="eastAsia"/>
                <w:color w:val="000000" w:themeColor="text1"/>
                <w:sz w:val="18"/>
                <w:szCs w:val="18"/>
              </w:rPr>
              <w:t>），并且商品状态改为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上架失败</w:t>
            </w:r>
            <w:r>
              <w:rPr>
                <w:rFonts w:ascii="Book Antiqua" w:hAnsi="Book Antiqua"/>
                <w:color w:val="000000" w:themeColor="text1"/>
                <w:sz w:val="18"/>
                <w:szCs w:val="18"/>
              </w:rPr>
              <w:t>]</w:t>
            </w:r>
            <w:r>
              <w:rPr>
                <w:rFonts w:ascii="Book Antiqua" w:hAnsi="Book Antiqua" w:hint="eastAsia"/>
                <w:color w:val="000000" w:themeColor="text1"/>
                <w:sz w:val="18"/>
                <w:szCs w:val="18"/>
              </w:rPr>
              <w:t>，商品纪录行转移到另一个页签。</w:t>
            </w:r>
          </w:p>
          <w:p w14:paraId="451ACA37" w14:textId="77777777" w:rsidR="004837C2" w:rsidRDefault="005F3D5F">
            <w:pPr>
              <w:pStyle w:val="afb"/>
              <w:numPr>
                <w:ilvl w:val="0"/>
                <w:numId w:val="12"/>
              </w:numPr>
              <w:rPr>
                <w:rFonts w:ascii="Book Antiqua" w:hAnsi="Book Antiqua"/>
                <w:color w:val="FF0000"/>
                <w:sz w:val="18"/>
                <w:szCs w:val="18"/>
              </w:rPr>
            </w:pPr>
            <w:r>
              <w:rPr>
                <w:rFonts w:ascii="Book Antiqua" w:hAnsi="Book Antiqua" w:hint="eastAsia"/>
                <w:sz w:val="18"/>
                <w:szCs w:val="18"/>
              </w:rPr>
              <w:t>删除，点击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弹出框（如图</w:t>
            </w:r>
            <w:r>
              <w:rPr>
                <w:rFonts w:ascii="Book Antiqua" w:hAnsi="Book Antiqua" w:hint="eastAsia"/>
                <w:color w:val="000000" w:themeColor="text1"/>
                <w:sz w:val="18"/>
                <w:szCs w:val="18"/>
              </w:rPr>
              <w:t>8</w:t>
            </w:r>
            <w:r>
              <w:rPr>
                <w:rFonts w:ascii="Book Antiqua" w:hAnsi="Book Antiqua"/>
                <w:color w:val="000000" w:themeColor="text1"/>
                <w:sz w:val="18"/>
                <w:szCs w:val="18"/>
              </w:rPr>
              <w:t>.0.5</w:t>
            </w:r>
            <w:r>
              <w:rPr>
                <w:rFonts w:ascii="Book Antiqua" w:hAnsi="Book Antiqua" w:hint="eastAsia"/>
                <w:color w:val="000000" w:themeColor="text1"/>
                <w:sz w:val="18"/>
                <w:szCs w:val="18"/>
              </w:rPr>
              <w:t>），可以进行删除</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商品状态的草稿箱草稿箱纪录。</w:t>
            </w:r>
          </w:p>
          <w:p w14:paraId="2FCC86EF" w14:textId="77777777" w:rsidR="004837C2" w:rsidRDefault="005F3D5F">
            <w:pPr>
              <w:rPr>
                <w:rFonts w:ascii="Book Antiqua" w:hAnsi="Book Antiqua"/>
                <w:color w:val="FF0000"/>
                <w:sz w:val="18"/>
                <w:szCs w:val="18"/>
              </w:rPr>
            </w:pPr>
            <w:r>
              <w:rPr>
                <w:rFonts w:ascii="Book Antiqua" w:hAnsi="Book Antiqua" w:hint="eastAsia"/>
                <w:b/>
                <w:color w:val="000000" w:themeColor="text1"/>
                <w:sz w:val="18"/>
                <w:szCs w:val="18"/>
              </w:rPr>
              <w:t>规则</w:t>
            </w:r>
          </w:p>
          <w:p w14:paraId="54614854" w14:textId="77777777" w:rsidR="004837C2" w:rsidRDefault="005F3D5F">
            <w:pPr>
              <w:pStyle w:val="afb"/>
              <w:numPr>
                <w:ilvl w:val="0"/>
                <w:numId w:val="12"/>
              </w:numPr>
              <w:rPr>
                <w:rFonts w:ascii="Book Antiqua" w:hAnsi="Book Antiqua"/>
                <w:sz w:val="18"/>
                <w:szCs w:val="18"/>
              </w:rPr>
            </w:pP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上架商品</w:t>
            </w:r>
            <w:r>
              <w:rPr>
                <w:rFonts w:ascii="Book Antiqua" w:hAnsi="Book Antiqua" w:hint="eastAsia"/>
                <w:color w:val="000000" w:themeColor="text1"/>
                <w:sz w:val="18"/>
                <w:szCs w:val="18"/>
              </w:rPr>
              <w:t>按钮弹出框中搜索的自定义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，须在本地产品中存在且是审核状态；</w:t>
            </w:r>
          </w:p>
          <w:p w14:paraId="33209FA0" w14:textId="77777777" w:rsidR="004837C2" w:rsidRDefault="005F3D5F">
            <w:pPr>
              <w:pStyle w:val="afb"/>
              <w:numPr>
                <w:ilvl w:val="0"/>
                <w:numId w:val="12"/>
              </w:numPr>
              <w:rPr>
                <w:rFonts w:ascii="Book Antiqua" w:hAnsi="Book Antiqua"/>
                <w:sz w:val="18"/>
                <w:szCs w:val="18"/>
              </w:rPr>
            </w:pPr>
            <w:r>
              <w:rPr>
                <w:rFonts w:ascii="Book Antiqua" w:hAnsi="Book Antiqua" w:hint="eastAsia"/>
                <w:sz w:val="18"/>
                <w:szCs w:val="18"/>
              </w:rPr>
              <w:t>乐天商品上架详情页面中：</w:t>
            </w:r>
          </w:p>
          <w:p w14:paraId="05988031" w14:textId="77777777" w:rsidR="004837C2" w:rsidRDefault="005F3D5F">
            <w:pPr>
              <w:pStyle w:val="afb"/>
              <w:ind w:left="360"/>
              <w:rPr>
                <w:rFonts w:ascii="Book Antiqua" w:hAnsi="Book Antiqua"/>
                <w:sz w:val="18"/>
                <w:szCs w:val="18"/>
              </w:rPr>
            </w:pPr>
            <w:r>
              <w:rPr>
                <w:rFonts w:ascii="Book Antiqua" w:hAnsi="Book Antiqua" w:hint="eastAsia"/>
                <w:sz w:val="18"/>
                <w:szCs w:val="18"/>
              </w:rPr>
              <w:t>店铺下拉框中获取乐天平台授权了的店铺店铺信息；</w:t>
            </w:r>
          </w:p>
          <w:p w14:paraId="467A7AB8" w14:textId="77777777" w:rsidR="004837C2" w:rsidRDefault="005F3D5F">
            <w:pPr>
              <w:pStyle w:val="afb"/>
              <w:ind w:left="360"/>
              <w:rPr>
                <w:rFonts w:ascii="Book Antiqua" w:hAnsi="Book Antiqua"/>
                <w:sz w:val="18"/>
                <w:szCs w:val="18"/>
              </w:rPr>
            </w:pPr>
            <w:r>
              <w:rPr>
                <w:rFonts w:ascii="Book Antiqua" w:hAnsi="Book Antiqua" w:hint="eastAsia"/>
                <w:sz w:val="18"/>
                <w:szCs w:val="18"/>
              </w:rPr>
              <w:t>商品名称、商品标题、商品描述、商品图片默认自动带出本地产品中维护的信息，支持修改；（但只是修改草稿箱的内容，不影响本地产品）</w:t>
            </w:r>
          </w:p>
          <w:p w14:paraId="63C2B10B" w14:textId="77777777" w:rsidR="004837C2" w:rsidRDefault="005F3D5F">
            <w:pPr>
              <w:pStyle w:val="afb"/>
              <w:ind w:left="360"/>
              <w:rPr>
                <w:rFonts w:ascii="Book Antiqua" w:hAnsi="Book Antiqua"/>
                <w:sz w:val="18"/>
                <w:szCs w:val="18"/>
              </w:rPr>
            </w:pPr>
            <w:r>
              <w:rPr>
                <w:rFonts w:ascii="Book Antiqua" w:hAnsi="Book Antiqua" w:hint="eastAsia"/>
                <w:sz w:val="18"/>
                <w:szCs w:val="18"/>
              </w:rPr>
              <w:t>销售货币默认</w:t>
            </w:r>
            <w:r>
              <w:rPr>
                <w:rFonts w:ascii="Book Antiqua" w:hAnsi="Book Antiqua" w:hint="eastAsia"/>
                <w:sz w:val="18"/>
                <w:szCs w:val="18"/>
              </w:rPr>
              <w:t>J</w:t>
            </w:r>
            <w:r>
              <w:rPr>
                <w:rFonts w:ascii="Book Antiqua" w:hAnsi="Book Antiqua"/>
                <w:sz w:val="18"/>
                <w:szCs w:val="18"/>
              </w:rPr>
              <w:t>PY</w:t>
            </w:r>
            <w:r>
              <w:rPr>
                <w:rFonts w:ascii="Book Antiqua" w:hAnsi="Book Antiqua" w:hint="eastAsia"/>
                <w:sz w:val="18"/>
                <w:szCs w:val="18"/>
              </w:rPr>
              <w:t>；</w:t>
            </w:r>
          </w:p>
          <w:p w14:paraId="3F0EE8C9" w14:textId="77777777" w:rsidR="004837C2" w:rsidRDefault="005F3D5F">
            <w:pPr>
              <w:pStyle w:val="afb"/>
              <w:ind w:left="360"/>
              <w:rPr>
                <w:rFonts w:ascii="Book Antiqua" w:hAnsi="Book Antiqua"/>
                <w:sz w:val="18"/>
                <w:szCs w:val="18"/>
              </w:rPr>
            </w:pPr>
            <w:r>
              <w:rPr>
                <w:rFonts w:ascii="Book Antiqua" w:hAnsi="Book Antiqua" w:hint="eastAsia"/>
                <w:sz w:val="18"/>
                <w:szCs w:val="18"/>
              </w:rPr>
              <w:lastRenderedPageBreak/>
              <w:t>平台库存优先根据已维护库存分配信息的，带出建议值，支持修改。</w:t>
            </w:r>
          </w:p>
          <w:p w14:paraId="3A052F2D" w14:textId="77777777" w:rsidR="004837C2" w:rsidRDefault="005F3D5F">
            <w:pPr>
              <w:pStyle w:val="afb"/>
              <w:numPr>
                <w:ilvl w:val="0"/>
                <w:numId w:val="12"/>
              </w:numPr>
              <w:rPr>
                <w:rFonts w:ascii="Book Antiqua" w:hAnsi="Book Antiqua"/>
                <w:sz w:val="18"/>
                <w:szCs w:val="18"/>
              </w:rPr>
            </w:pPr>
            <w:r>
              <w:rPr>
                <w:rFonts w:ascii="Book Antiqua" w:hAnsi="Book Antiqua" w:hint="eastAsia"/>
                <w:sz w:val="18"/>
                <w:szCs w:val="18"/>
              </w:rPr>
              <w:t>上架失败后，将返回的错误信息返写到“上架失败”页签中的【原因】列中。</w:t>
            </w:r>
          </w:p>
          <w:p w14:paraId="21B50CF9" w14:textId="77777777" w:rsidR="004837C2" w:rsidRDefault="005F3D5F">
            <w:pPr>
              <w:pStyle w:val="afb"/>
              <w:numPr>
                <w:ilvl w:val="0"/>
                <w:numId w:val="12"/>
              </w:numPr>
              <w:rPr>
                <w:rFonts w:ascii="Book Antiqua" w:hAnsi="Book Antiqua"/>
                <w:sz w:val="18"/>
                <w:szCs w:val="18"/>
              </w:rPr>
            </w:pPr>
            <w:r>
              <w:rPr>
                <w:rFonts w:ascii="Book Antiqua" w:hAnsi="Book Antiqua" w:hint="eastAsia"/>
                <w:sz w:val="18"/>
                <w:szCs w:val="18"/>
              </w:rPr>
              <w:t>未勾选明细，点击批量上架按钮，提示：请选择需要上架的记录！</w:t>
            </w:r>
          </w:p>
          <w:p w14:paraId="73EFA81D" w14:textId="3074A18B" w:rsidR="008A3361" w:rsidRDefault="008A3361">
            <w:pPr>
              <w:pStyle w:val="afb"/>
              <w:numPr>
                <w:ilvl w:val="0"/>
                <w:numId w:val="12"/>
              </w:numPr>
              <w:rPr>
                <w:rFonts w:ascii="Book Antiqua" w:hAnsi="Book Antiqua"/>
                <w:sz w:val="18"/>
                <w:szCs w:val="18"/>
              </w:rPr>
            </w:pPr>
            <w:r w:rsidRPr="008A3361">
              <w:rPr>
                <w:rFonts w:ascii="Book Antiqua" w:hAnsi="Book Antiqua" w:hint="eastAsia"/>
                <w:sz w:val="18"/>
                <w:szCs w:val="18"/>
              </w:rPr>
              <w:t>如果维护了</w:t>
            </w:r>
            <w:r w:rsidRPr="008A3361">
              <w:rPr>
                <w:rFonts w:ascii="Book Antiqua" w:hAnsi="Book Antiqua" w:hint="eastAsia"/>
                <w:sz w:val="18"/>
                <w:szCs w:val="18"/>
              </w:rPr>
              <w:t>FTP</w:t>
            </w:r>
            <w:r w:rsidRPr="008A3361">
              <w:rPr>
                <w:rFonts w:ascii="Book Antiqua" w:hAnsi="Book Antiqua" w:hint="eastAsia"/>
                <w:sz w:val="18"/>
                <w:szCs w:val="18"/>
              </w:rPr>
              <w:t>，在商品上架成功后需要</w:t>
            </w:r>
            <w:r w:rsidRPr="008A3361">
              <w:rPr>
                <w:rFonts w:ascii="Book Antiqua" w:hAnsi="Book Antiqua" w:hint="eastAsia"/>
                <w:sz w:val="18"/>
                <w:szCs w:val="18"/>
              </w:rPr>
              <w:t>5~10</w:t>
            </w:r>
            <w:r w:rsidRPr="008A3361">
              <w:rPr>
                <w:rFonts w:ascii="Book Antiqua" w:hAnsi="Book Antiqua" w:hint="eastAsia"/>
                <w:sz w:val="18"/>
                <w:szCs w:val="18"/>
              </w:rPr>
              <w:t>分钟进行图片上传；若图片违规被平台拦截，不影响商品上架状态，由客户自行去平台后端进行图片上传；</w:t>
            </w:r>
          </w:p>
        </w:tc>
      </w:tr>
      <w:tr w:rsidR="004837C2" w14:paraId="09A0F70A" w14:textId="77777777">
        <w:trPr>
          <w:trHeight w:val="3103"/>
          <w:jc w:val="center"/>
        </w:trPr>
        <w:tc>
          <w:tcPr>
            <w:tcW w:w="1583" w:type="dxa"/>
            <w:shd w:val="clear" w:color="auto" w:fill="F8F8F8"/>
            <w:vAlign w:val="center"/>
          </w:tcPr>
          <w:p w14:paraId="4DED701E"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28F31B19" w14:textId="77777777" w:rsidR="004837C2" w:rsidRDefault="005F3D5F">
            <w:pPr>
              <w:rPr>
                <w:rFonts w:ascii="Book Antiqua" w:hAnsi="Book Antiqua"/>
                <w:b/>
                <w:sz w:val="18"/>
                <w:szCs w:val="18"/>
              </w:rPr>
            </w:pPr>
            <w:r>
              <w:rPr>
                <w:rFonts w:ascii="Book Antiqua" w:hAnsi="Book Antiqua" w:hint="eastAsia"/>
                <w:b/>
                <w:sz w:val="18"/>
                <w:szCs w:val="18"/>
              </w:rPr>
              <w:t>店铺授权失效情况下：</w:t>
            </w:r>
          </w:p>
          <w:p w14:paraId="11634CA6" w14:textId="3F59C5EC" w:rsidR="004837C2" w:rsidRDefault="005F3D5F">
            <w:pPr>
              <w:rPr>
                <w:rFonts w:ascii="Book Antiqua" w:hAnsi="Book Antiqua"/>
                <w:b/>
                <w:sz w:val="18"/>
                <w:szCs w:val="18"/>
              </w:rPr>
            </w:pPr>
            <w:r>
              <w:rPr>
                <w:rFonts w:ascii="Book Antiqua" w:hAnsi="Book Antiqua" w:hint="eastAsia"/>
                <w:b/>
                <w:sz w:val="18"/>
                <w:szCs w:val="18"/>
              </w:rPr>
              <w:t>进行上架操作时，店铺下拉框中只显示当前授权了的</w:t>
            </w:r>
            <w:r w:rsidR="008A3361">
              <w:rPr>
                <w:rFonts w:ascii="Book Antiqua" w:hAnsi="Book Antiqua" w:hint="eastAsia"/>
                <w:b/>
                <w:sz w:val="18"/>
                <w:szCs w:val="18"/>
              </w:rPr>
              <w:t>乐天</w:t>
            </w:r>
            <w:r>
              <w:rPr>
                <w:rFonts w:ascii="Book Antiqua" w:hAnsi="Book Antiqua" w:hint="eastAsia"/>
                <w:b/>
                <w:sz w:val="18"/>
                <w:szCs w:val="18"/>
              </w:rPr>
              <w:t>店铺信息。</w:t>
            </w:r>
          </w:p>
          <w:p w14:paraId="2980497C" w14:textId="77777777" w:rsidR="004837C2" w:rsidRDefault="004837C2">
            <w:pPr>
              <w:rPr>
                <w:rFonts w:ascii="Book Antiqua" w:hAnsi="Book Antiqua"/>
                <w:b/>
                <w:sz w:val="18"/>
                <w:szCs w:val="18"/>
              </w:rPr>
            </w:pPr>
          </w:p>
          <w:p w14:paraId="398FD0F8" w14:textId="77777777" w:rsidR="004837C2" w:rsidRDefault="005F3D5F">
            <w:pPr>
              <w:rPr>
                <w:rFonts w:ascii="Book Antiqua" w:hAnsi="Book Antiqua"/>
                <w:b/>
                <w:sz w:val="18"/>
                <w:szCs w:val="18"/>
              </w:rPr>
            </w:pPr>
            <w:r>
              <w:rPr>
                <w:rFonts w:ascii="Book Antiqua" w:hAnsi="Book Antiqua" w:hint="eastAsia"/>
                <w:b/>
                <w:sz w:val="18"/>
                <w:szCs w:val="18"/>
              </w:rPr>
              <w:t>速贸云仓</w:t>
            </w:r>
            <w:r>
              <w:rPr>
                <w:rFonts w:ascii="Book Antiqua" w:hAnsi="Book Antiqua" w:hint="eastAsia"/>
                <w:b/>
                <w:sz w:val="18"/>
                <w:szCs w:val="18"/>
              </w:rPr>
              <w:t>E</w:t>
            </w:r>
            <w:r>
              <w:rPr>
                <w:rFonts w:ascii="Book Antiqua" w:hAnsi="Book Antiqua"/>
                <w:b/>
                <w:sz w:val="18"/>
                <w:szCs w:val="18"/>
              </w:rPr>
              <w:t>RP</w:t>
            </w:r>
            <w:r>
              <w:rPr>
                <w:rFonts w:ascii="Book Antiqua" w:hAnsi="Book Antiqua" w:hint="eastAsia"/>
                <w:b/>
                <w:sz w:val="18"/>
                <w:szCs w:val="18"/>
              </w:rPr>
              <w:t>与乐天平台商品管理字段对应关系：</w:t>
            </w:r>
          </w:p>
          <w:p w14:paraId="5D509967" w14:textId="77777777" w:rsidR="004837C2" w:rsidRDefault="004837C2">
            <w:pPr>
              <w:rPr>
                <w:rFonts w:ascii="Book Antiqua" w:hAnsi="Book Antiqua"/>
                <w:b/>
                <w:sz w:val="18"/>
                <w:szCs w:val="18"/>
              </w:rPr>
            </w:pPr>
          </w:p>
          <w:tbl>
            <w:tblPr>
              <w:tblW w:w="7262" w:type="dxa"/>
              <w:tblLayout w:type="fixed"/>
              <w:tblLook w:val="04A0" w:firstRow="1" w:lastRow="0" w:firstColumn="1" w:lastColumn="0" w:noHBand="0" w:noVBand="1"/>
            </w:tblPr>
            <w:tblGrid>
              <w:gridCol w:w="2444"/>
              <w:gridCol w:w="2125"/>
              <w:gridCol w:w="1416"/>
              <w:gridCol w:w="1277"/>
            </w:tblGrid>
            <w:tr w:rsidR="004837C2" w14:paraId="2F921658" w14:textId="77777777">
              <w:trPr>
                <w:trHeight w:val="249"/>
              </w:trPr>
              <w:tc>
                <w:tcPr>
                  <w:tcW w:w="2444"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7819E00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乐天草稿箱</w:t>
                  </w:r>
                </w:p>
              </w:tc>
              <w:tc>
                <w:tcPr>
                  <w:tcW w:w="2125"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13B5588C" w14:textId="77777777" w:rsidR="004837C2" w:rsidRDefault="005F3D5F">
                  <w:pPr>
                    <w:pStyle w:val="1"/>
                    <w:spacing w:before="175" w:after="175"/>
                    <w:rPr>
                      <w:rFonts w:ascii="宋体" w:hAnsi="宋体" w:cs="宋体"/>
                      <w:bCs/>
                      <w:color w:val="000000"/>
                      <w:kern w:val="0"/>
                      <w:sz w:val="22"/>
                      <w:szCs w:val="22"/>
                    </w:rPr>
                  </w:pPr>
                  <w:bookmarkStart w:id="50" w:name="_Toc12719533"/>
                  <w:r>
                    <w:rPr>
                      <w:rFonts w:ascii="宋体" w:hAnsi="宋体" w:cs="宋体" w:hint="eastAsia"/>
                      <w:bCs/>
                      <w:color w:val="000000"/>
                      <w:kern w:val="0"/>
                      <w:sz w:val="22"/>
                      <w:szCs w:val="22"/>
                    </w:rPr>
                    <w:t xml:space="preserve">RMS WEB SERVICE : </w:t>
                  </w:r>
                  <w:proofErr w:type="spellStart"/>
                  <w:r>
                    <w:rPr>
                      <w:rFonts w:ascii="宋体" w:hAnsi="宋体" w:cs="宋体" w:hint="eastAsia"/>
                      <w:bCs/>
                      <w:color w:val="000000"/>
                      <w:kern w:val="0"/>
                      <w:sz w:val="22"/>
                      <w:szCs w:val="22"/>
                    </w:rPr>
                    <w:t>item.insert</w:t>
                  </w:r>
                  <w:bookmarkEnd w:id="50"/>
                  <w:proofErr w:type="spellEnd"/>
                </w:p>
                <w:p w14:paraId="2F12B639" w14:textId="77777777" w:rsidR="004837C2" w:rsidRDefault="005F3D5F">
                  <w:r>
                    <w:rPr>
                      <w:rFonts w:ascii="宋体" w:hAnsi="宋体" w:cs="宋体" w:hint="eastAsia"/>
                      <w:b/>
                      <w:bCs/>
                      <w:color w:val="000000"/>
                      <w:kern w:val="0"/>
                      <w:sz w:val="22"/>
                      <w:szCs w:val="22"/>
                    </w:rPr>
                    <w:t>Element</w:t>
                  </w:r>
                </w:p>
              </w:tc>
              <w:tc>
                <w:tcPr>
                  <w:tcW w:w="1416"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7BE5677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数据类型</w:t>
                  </w:r>
                </w:p>
              </w:tc>
              <w:tc>
                <w:tcPr>
                  <w:tcW w:w="1277"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2AC0553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是否必填</w:t>
                  </w:r>
                </w:p>
              </w:tc>
            </w:tr>
            <w:tr w:rsidR="004837C2" w14:paraId="785E404B"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126FEF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商品管理番号</w:t>
                  </w:r>
                </w:p>
              </w:tc>
              <w:tc>
                <w:tcPr>
                  <w:tcW w:w="2125" w:type="dxa"/>
                  <w:tcBorders>
                    <w:top w:val="single" w:sz="6" w:space="0" w:color="auto"/>
                    <w:left w:val="nil"/>
                    <w:bottom w:val="single" w:sz="6" w:space="0" w:color="auto"/>
                    <w:right w:val="single" w:sz="6" w:space="0" w:color="auto"/>
                  </w:tcBorders>
                  <w:vAlign w:val="center"/>
                </w:tcPr>
                <w:p w14:paraId="6B30ECA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item.itemUrl</w:t>
                  </w:r>
                  <w:proofErr w:type="spellEnd"/>
                </w:p>
              </w:tc>
              <w:tc>
                <w:tcPr>
                  <w:tcW w:w="1416" w:type="dxa"/>
                  <w:tcBorders>
                    <w:top w:val="single" w:sz="6" w:space="0" w:color="auto"/>
                    <w:left w:val="nil"/>
                    <w:bottom w:val="single" w:sz="6" w:space="0" w:color="auto"/>
                    <w:right w:val="single" w:sz="6" w:space="0" w:color="auto"/>
                  </w:tcBorders>
                </w:tcPr>
                <w:p w14:paraId="4EF4979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186867AE" w14:textId="34BCFB7F" w:rsidR="004837C2" w:rsidRDefault="00C2329B">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17DE7BFB"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52D5856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商品番号</w:t>
                  </w:r>
                </w:p>
              </w:tc>
              <w:tc>
                <w:tcPr>
                  <w:tcW w:w="2125" w:type="dxa"/>
                  <w:tcBorders>
                    <w:top w:val="single" w:sz="6" w:space="0" w:color="auto"/>
                    <w:left w:val="nil"/>
                    <w:bottom w:val="single" w:sz="6" w:space="0" w:color="auto"/>
                    <w:right w:val="single" w:sz="6" w:space="0" w:color="auto"/>
                  </w:tcBorders>
                  <w:vAlign w:val="center"/>
                </w:tcPr>
                <w:p w14:paraId="646B28D0"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item.itemNumber</w:t>
                  </w:r>
                  <w:proofErr w:type="spellEnd"/>
                </w:p>
              </w:tc>
              <w:tc>
                <w:tcPr>
                  <w:tcW w:w="1416" w:type="dxa"/>
                  <w:tcBorders>
                    <w:top w:val="single" w:sz="6" w:space="0" w:color="auto"/>
                    <w:left w:val="nil"/>
                    <w:bottom w:val="single" w:sz="6" w:space="0" w:color="auto"/>
                    <w:right w:val="single" w:sz="6" w:space="0" w:color="auto"/>
                  </w:tcBorders>
                </w:tcPr>
                <w:p w14:paraId="7E09AB7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5403263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4837C2" w14:paraId="31CFB0ED"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4D46F7C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商品标题</w:t>
                  </w:r>
                </w:p>
              </w:tc>
              <w:tc>
                <w:tcPr>
                  <w:tcW w:w="2125" w:type="dxa"/>
                  <w:tcBorders>
                    <w:top w:val="single" w:sz="6" w:space="0" w:color="auto"/>
                    <w:left w:val="nil"/>
                    <w:bottom w:val="single" w:sz="6" w:space="0" w:color="auto"/>
                    <w:right w:val="single" w:sz="6" w:space="0" w:color="auto"/>
                  </w:tcBorders>
                  <w:vAlign w:val="center"/>
                </w:tcPr>
                <w:p w14:paraId="369CF5A6"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item.itemName</w:t>
                  </w:r>
                  <w:proofErr w:type="spellEnd"/>
                </w:p>
              </w:tc>
              <w:tc>
                <w:tcPr>
                  <w:tcW w:w="1416" w:type="dxa"/>
                  <w:tcBorders>
                    <w:top w:val="single" w:sz="6" w:space="0" w:color="auto"/>
                    <w:left w:val="nil"/>
                    <w:bottom w:val="single" w:sz="6" w:space="0" w:color="auto"/>
                    <w:right w:val="single" w:sz="6" w:space="0" w:color="auto"/>
                  </w:tcBorders>
                </w:tcPr>
                <w:p w14:paraId="3E889F0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1A4A5C9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38748426"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07C34F4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2125" w:type="dxa"/>
                  <w:tcBorders>
                    <w:top w:val="single" w:sz="6" w:space="0" w:color="auto"/>
                    <w:left w:val="nil"/>
                    <w:bottom w:val="single" w:sz="6" w:space="0" w:color="auto"/>
                    <w:right w:val="single" w:sz="6" w:space="0" w:color="auto"/>
                  </w:tcBorders>
                  <w:vAlign w:val="center"/>
                </w:tcPr>
                <w:p w14:paraId="6AC57F87"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item.itemPrice</w:t>
                  </w:r>
                  <w:proofErr w:type="spellEnd"/>
                </w:p>
              </w:tc>
              <w:tc>
                <w:tcPr>
                  <w:tcW w:w="1416" w:type="dxa"/>
                  <w:tcBorders>
                    <w:top w:val="single" w:sz="6" w:space="0" w:color="auto"/>
                    <w:left w:val="nil"/>
                    <w:bottom w:val="single" w:sz="6" w:space="0" w:color="auto"/>
                    <w:right w:val="single" w:sz="6" w:space="0" w:color="auto"/>
                  </w:tcBorders>
                </w:tcPr>
                <w:p w14:paraId="35BA605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w:t>
                  </w:r>
                  <w:r>
                    <w:rPr>
                      <w:rFonts w:ascii="宋体" w:hAnsi="宋体" w:cs="宋体" w:hint="eastAsia"/>
                      <w:color w:val="000000"/>
                      <w:kern w:val="0"/>
                      <w:sz w:val="22"/>
                      <w:szCs w:val="22"/>
                    </w:rPr>
                    <w:t>nt</w:t>
                  </w:r>
                </w:p>
              </w:tc>
              <w:tc>
                <w:tcPr>
                  <w:tcW w:w="1277" w:type="dxa"/>
                  <w:tcBorders>
                    <w:top w:val="single" w:sz="6" w:space="0" w:color="auto"/>
                    <w:left w:val="nil"/>
                    <w:bottom w:val="single" w:sz="6" w:space="0" w:color="auto"/>
                    <w:right w:val="single" w:sz="6" w:space="0" w:color="auto"/>
                  </w:tcBorders>
                </w:tcPr>
                <w:p w14:paraId="4A0EE50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2C9B03BA"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68FE7A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商品属性（默认1）</w:t>
                  </w:r>
                </w:p>
              </w:tc>
              <w:tc>
                <w:tcPr>
                  <w:tcW w:w="2125" w:type="dxa"/>
                  <w:tcBorders>
                    <w:top w:val="single" w:sz="6" w:space="0" w:color="auto"/>
                    <w:left w:val="nil"/>
                    <w:bottom w:val="single" w:sz="6" w:space="0" w:color="auto"/>
                    <w:right w:val="single" w:sz="6" w:space="0" w:color="auto"/>
                  </w:tcBorders>
                  <w:vAlign w:val="center"/>
                </w:tcPr>
                <w:p w14:paraId="05AA77A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item.genreId</w:t>
                  </w:r>
                  <w:proofErr w:type="spellEnd"/>
                </w:p>
              </w:tc>
              <w:tc>
                <w:tcPr>
                  <w:tcW w:w="1416" w:type="dxa"/>
                  <w:tcBorders>
                    <w:top w:val="single" w:sz="6" w:space="0" w:color="auto"/>
                    <w:left w:val="nil"/>
                    <w:bottom w:val="single" w:sz="6" w:space="0" w:color="auto"/>
                    <w:right w:val="single" w:sz="6" w:space="0" w:color="auto"/>
                  </w:tcBorders>
                </w:tcPr>
                <w:p w14:paraId="77BDA21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I</w:t>
                  </w:r>
                  <w:r>
                    <w:rPr>
                      <w:rFonts w:ascii="宋体" w:hAnsi="宋体" w:cs="宋体" w:hint="eastAsia"/>
                      <w:color w:val="000000"/>
                      <w:kern w:val="0"/>
                      <w:sz w:val="22"/>
                      <w:szCs w:val="22"/>
                    </w:rPr>
                    <w:t>nt</w:t>
                  </w:r>
                </w:p>
              </w:tc>
              <w:tc>
                <w:tcPr>
                  <w:tcW w:w="1277" w:type="dxa"/>
                  <w:tcBorders>
                    <w:top w:val="single" w:sz="6" w:space="0" w:color="auto"/>
                    <w:left w:val="nil"/>
                    <w:bottom w:val="single" w:sz="6" w:space="0" w:color="auto"/>
                    <w:right w:val="single" w:sz="6" w:space="0" w:color="auto"/>
                  </w:tcBorders>
                </w:tcPr>
                <w:p w14:paraId="40FFB3A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4837C2" w14:paraId="45B63CC7"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51EAC10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乐天分类</w:t>
                  </w:r>
                </w:p>
              </w:tc>
              <w:tc>
                <w:tcPr>
                  <w:tcW w:w="2125" w:type="dxa"/>
                  <w:tcBorders>
                    <w:top w:val="single" w:sz="6" w:space="0" w:color="auto"/>
                    <w:left w:val="nil"/>
                    <w:bottom w:val="single" w:sz="6" w:space="0" w:color="auto"/>
                    <w:right w:val="single" w:sz="6" w:space="0" w:color="auto"/>
                  </w:tcBorders>
                  <w:vAlign w:val="center"/>
                </w:tcPr>
                <w:p w14:paraId="35FCD854"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item.catalogId</w:t>
                  </w:r>
                  <w:proofErr w:type="spellEnd"/>
                </w:p>
              </w:tc>
              <w:tc>
                <w:tcPr>
                  <w:tcW w:w="1416" w:type="dxa"/>
                  <w:tcBorders>
                    <w:top w:val="single" w:sz="6" w:space="0" w:color="auto"/>
                    <w:left w:val="nil"/>
                    <w:bottom w:val="single" w:sz="6" w:space="0" w:color="auto"/>
                    <w:right w:val="single" w:sz="6" w:space="0" w:color="auto"/>
                  </w:tcBorders>
                </w:tcPr>
                <w:p w14:paraId="4003E8B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71041C1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F465A5" w14:paraId="0C2202A3"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5D121582" w14:textId="1F66139A" w:rsidR="00F465A5" w:rsidRDefault="00F465A5" w:rsidP="00F465A5">
                  <w:pPr>
                    <w:widowControl/>
                    <w:jc w:val="left"/>
                    <w:rPr>
                      <w:rFonts w:ascii="宋体" w:hAnsi="宋体" w:cs="宋体"/>
                      <w:color w:val="000000"/>
                      <w:kern w:val="0"/>
                      <w:sz w:val="22"/>
                      <w:szCs w:val="22"/>
                    </w:rPr>
                  </w:pPr>
                  <w:r>
                    <w:rPr>
                      <w:rFonts w:ascii="宋体" w:hAnsi="宋体" w:cs="宋体" w:hint="eastAsia"/>
                      <w:color w:val="000000"/>
                      <w:kern w:val="0"/>
                      <w:sz w:val="22"/>
                      <w:szCs w:val="22"/>
                    </w:rPr>
                    <w:t>J</w:t>
                  </w:r>
                  <w:r>
                    <w:rPr>
                      <w:rFonts w:ascii="宋体" w:hAnsi="宋体" w:cs="宋体"/>
                      <w:color w:val="000000"/>
                      <w:kern w:val="0"/>
                      <w:sz w:val="22"/>
                      <w:szCs w:val="22"/>
                    </w:rPr>
                    <w:t>AN代码</w:t>
                  </w:r>
                </w:p>
              </w:tc>
              <w:tc>
                <w:tcPr>
                  <w:tcW w:w="2125" w:type="dxa"/>
                  <w:tcBorders>
                    <w:top w:val="single" w:sz="6" w:space="0" w:color="auto"/>
                    <w:left w:val="nil"/>
                    <w:bottom w:val="single" w:sz="6" w:space="0" w:color="auto"/>
                    <w:right w:val="single" w:sz="6" w:space="0" w:color="auto"/>
                  </w:tcBorders>
                  <w:vAlign w:val="center"/>
                </w:tcPr>
                <w:p w14:paraId="19D013E4" w14:textId="50ED4446" w:rsidR="00F465A5" w:rsidRDefault="00F465A5" w:rsidP="00F465A5">
                  <w:pPr>
                    <w:widowControl/>
                    <w:jc w:val="center"/>
                    <w:rPr>
                      <w:rFonts w:ascii="宋体" w:hAnsi="宋体" w:cs="宋体"/>
                      <w:color w:val="000000"/>
                      <w:kern w:val="0"/>
                      <w:sz w:val="22"/>
                      <w:szCs w:val="22"/>
                    </w:rPr>
                  </w:pPr>
                  <w:proofErr w:type="spellStart"/>
                  <w:r w:rsidRPr="005075F5">
                    <w:rPr>
                      <w:rFonts w:ascii="宋体" w:hAnsi="宋体" w:cs="宋体"/>
                      <w:color w:val="000000"/>
                      <w:kern w:val="0"/>
                      <w:sz w:val="22"/>
                      <w:szCs w:val="22"/>
                    </w:rPr>
                    <w:t>item.catalogId</w:t>
                  </w:r>
                  <w:proofErr w:type="spellEnd"/>
                </w:p>
              </w:tc>
              <w:tc>
                <w:tcPr>
                  <w:tcW w:w="1416" w:type="dxa"/>
                  <w:tcBorders>
                    <w:top w:val="single" w:sz="6" w:space="0" w:color="auto"/>
                    <w:left w:val="nil"/>
                    <w:bottom w:val="single" w:sz="6" w:space="0" w:color="auto"/>
                    <w:right w:val="single" w:sz="6" w:space="0" w:color="auto"/>
                  </w:tcBorders>
                </w:tcPr>
                <w:p w14:paraId="5E97C860" w14:textId="69A739AE"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7FEEEDB4" w14:textId="6E23651C"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F465A5" w14:paraId="40D28BED"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0955759E" w14:textId="472F331A" w:rsidR="00F465A5" w:rsidRDefault="00F465A5" w:rsidP="00F465A5">
                  <w:pPr>
                    <w:widowControl/>
                    <w:jc w:val="left"/>
                    <w:rPr>
                      <w:rFonts w:ascii="宋体" w:hAnsi="宋体" w:cs="宋体"/>
                      <w:color w:val="000000"/>
                      <w:kern w:val="0"/>
                      <w:sz w:val="22"/>
                      <w:szCs w:val="22"/>
                    </w:rPr>
                  </w:pPr>
                  <w:r>
                    <w:rPr>
                      <w:rFonts w:ascii="宋体" w:hAnsi="宋体" w:cs="宋体" w:hint="eastAsia"/>
                      <w:color w:val="000000"/>
                      <w:kern w:val="0"/>
                      <w:sz w:val="22"/>
                      <w:szCs w:val="22"/>
                    </w:rPr>
                    <w:t>无目录I</w:t>
                  </w:r>
                  <w:r>
                    <w:rPr>
                      <w:rFonts w:ascii="宋体" w:hAnsi="宋体" w:cs="宋体"/>
                      <w:color w:val="000000"/>
                      <w:kern w:val="0"/>
                      <w:sz w:val="22"/>
                      <w:szCs w:val="22"/>
                    </w:rPr>
                    <w:t>D原因</w:t>
                  </w:r>
                </w:p>
              </w:tc>
              <w:tc>
                <w:tcPr>
                  <w:tcW w:w="2125" w:type="dxa"/>
                  <w:tcBorders>
                    <w:top w:val="single" w:sz="6" w:space="0" w:color="auto"/>
                    <w:left w:val="nil"/>
                    <w:bottom w:val="single" w:sz="6" w:space="0" w:color="auto"/>
                    <w:right w:val="single" w:sz="6" w:space="0" w:color="auto"/>
                  </w:tcBorders>
                  <w:vAlign w:val="center"/>
                </w:tcPr>
                <w:p w14:paraId="2E8DF62E" w14:textId="19C0303E" w:rsidR="00F465A5" w:rsidRDefault="00F465A5" w:rsidP="00F465A5">
                  <w:pPr>
                    <w:widowControl/>
                    <w:jc w:val="center"/>
                    <w:rPr>
                      <w:rFonts w:ascii="宋体" w:hAnsi="宋体" w:cs="宋体"/>
                      <w:color w:val="000000"/>
                      <w:kern w:val="0"/>
                      <w:sz w:val="22"/>
                      <w:szCs w:val="22"/>
                    </w:rPr>
                  </w:pPr>
                  <w:proofErr w:type="spellStart"/>
                  <w:r w:rsidRPr="00F465A5">
                    <w:rPr>
                      <w:rFonts w:ascii="宋体" w:hAnsi="宋体" w:cs="宋体"/>
                      <w:color w:val="000000"/>
                      <w:kern w:val="0"/>
                      <w:sz w:val="22"/>
                      <w:szCs w:val="22"/>
                    </w:rPr>
                    <w:t>item.catalogIdExemptionReason</w:t>
                  </w:r>
                  <w:proofErr w:type="spellEnd"/>
                </w:p>
              </w:tc>
              <w:tc>
                <w:tcPr>
                  <w:tcW w:w="1416" w:type="dxa"/>
                  <w:tcBorders>
                    <w:top w:val="single" w:sz="6" w:space="0" w:color="auto"/>
                    <w:left w:val="nil"/>
                    <w:bottom w:val="single" w:sz="6" w:space="0" w:color="auto"/>
                    <w:right w:val="single" w:sz="6" w:space="0" w:color="auto"/>
                  </w:tcBorders>
                </w:tcPr>
                <w:p w14:paraId="172A1D01" w14:textId="4F5CC7D0"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I</w:t>
                  </w:r>
                  <w:r>
                    <w:rPr>
                      <w:rFonts w:ascii="宋体" w:hAnsi="宋体" w:cs="宋体" w:hint="eastAsia"/>
                      <w:color w:val="000000"/>
                      <w:kern w:val="0"/>
                      <w:sz w:val="22"/>
                      <w:szCs w:val="22"/>
                    </w:rPr>
                    <w:t>nt</w:t>
                  </w:r>
                </w:p>
              </w:tc>
              <w:tc>
                <w:tcPr>
                  <w:tcW w:w="1277" w:type="dxa"/>
                  <w:tcBorders>
                    <w:top w:val="single" w:sz="6" w:space="0" w:color="auto"/>
                    <w:left w:val="nil"/>
                    <w:bottom w:val="single" w:sz="6" w:space="0" w:color="auto"/>
                    <w:right w:val="single" w:sz="6" w:space="0" w:color="auto"/>
                  </w:tcBorders>
                </w:tcPr>
                <w:p w14:paraId="45A75E1E" w14:textId="5EEADA62"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Require</w:t>
                  </w:r>
                </w:p>
              </w:tc>
            </w:tr>
            <w:tr w:rsidR="00F465A5" w14:paraId="70933501" w14:textId="77777777">
              <w:trPr>
                <w:trHeight w:val="249"/>
              </w:trPr>
              <w:tc>
                <w:tcPr>
                  <w:tcW w:w="2444" w:type="dxa"/>
                  <w:tcBorders>
                    <w:top w:val="nil"/>
                    <w:left w:val="single" w:sz="4" w:space="0" w:color="auto"/>
                    <w:bottom w:val="single" w:sz="4" w:space="0" w:color="auto"/>
                    <w:right w:val="single" w:sz="4" w:space="0" w:color="auto"/>
                  </w:tcBorders>
                  <w:shd w:val="clear" w:color="auto" w:fill="auto"/>
                  <w:noWrap/>
                  <w:vAlign w:val="center"/>
                </w:tcPr>
                <w:p w14:paraId="7B466E8A" w14:textId="77777777" w:rsidR="00F465A5" w:rsidRDefault="00F465A5" w:rsidP="00F465A5">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商品图片</w:t>
                  </w:r>
                </w:p>
              </w:tc>
              <w:tc>
                <w:tcPr>
                  <w:tcW w:w="2125" w:type="dxa"/>
                  <w:tcBorders>
                    <w:top w:val="single" w:sz="6" w:space="0" w:color="auto"/>
                    <w:left w:val="nil"/>
                    <w:bottom w:val="single" w:sz="6" w:space="0" w:color="auto"/>
                    <w:right w:val="single" w:sz="6" w:space="0" w:color="auto"/>
                  </w:tcBorders>
                  <w:vAlign w:val="center"/>
                </w:tcPr>
                <w:p w14:paraId="580B9293" w14:textId="77777777" w:rsidR="00F465A5" w:rsidRDefault="00F465A5" w:rsidP="00F465A5">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item.images</w:t>
                  </w:r>
                  <w:proofErr w:type="spellEnd"/>
                </w:p>
              </w:tc>
              <w:tc>
                <w:tcPr>
                  <w:tcW w:w="1416" w:type="dxa"/>
                  <w:tcBorders>
                    <w:top w:val="single" w:sz="6" w:space="0" w:color="auto"/>
                    <w:left w:val="nil"/>
                    <w:bottom w:val="single" w:sz="6" w:space="0" w:color="auto"/>
                    <w:right w:val="single" w:sz="6" w:space="0" w:color="auto"/>
                  </w:tcBorders>
                </w:tcPr>
                <w:p w14:paraId="4F0307B7" w14:textId="77777777" w:rsidR="00F465A5" w:rsidRDefault="00F465A5" w:rsidP="00F465A5">
                  <w:pPr>
                    <w:widowControl/>
                    <w:jc w:val="center"/>
                    <w:rPr>
                      <w:rFonts w:ascii="宋体" w:hAnsi="宋体" w:cs="宋体"/>
                      <w:color w:val="000000"/>
                      <w:kern w:val="0"/>
                      <w:sz w:val="22"/>
                      <w:szCs w:val="22"/>
                    </w:rPr>
                  </w:pPr>
                </w:p>
              </w:tc>
              <w:tc>
                <w:tcPr>
                  <w:tcW w:w="1277" w:type="dxa"/>
                  <w:tcBorders>
                    <w:top w:val="single" w:sz="6" w:space="0" w:color="auto"/>
                    <w:left w:val="nil"/>
                    <w:bottom w:val="single" w:sz="6" w:space="0" w:color="auto"/>
                    <w:right w:val="single" w:sz="6" w:space="0" w:color="auto"/>
                  </w:tcBorders>
                </w:tcPr>
                <w:p w14:paraId="424BCA0D"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F465A5" w14:paraId="34100A03" w14:textId="77777777">
              <w:trPr>
                <w:trHeight w:val="249"/>
              </w:trPr>
              <w:tc>
                <w:tcPr>
                  <w:tcW w:w="2444" w:type="dxa"/>
                  <w:vMerge w:val="restart"/>
                  <w:tcBorders>
                    <w:top w:val="single" w:sz="4" w:space="0" w:color="auto"/>
                    <w:left w:val="single" w:sz="4" w:space="0" w:color="auto"/>
                    <w:right w:val="single" w:sz="4" w:space="0" w:color="auto"/>
                  </w:tcBorders>
                  <w:shd w:val="clear" w:color="auto" w:fill="auto"/>
                  <w:noWrap/>
                  <w:vAlign w:val="center"/>
                </w:tcPr>
                <w:p w14:paraId="5A6550DC" w14:textId="77777777" w:rsidR="00F465A5" w:rsidRDefault="00F465A5" w:rsidP="00F465A5">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商品描述</w:t>
                  </w:r>
                </w:p>
              </w:tc>
              <w:tc>
                <w:tcPr>
                  <w:tcW w:w="2125" w:type="dxa"/>
                  <w:tcBorders>
                    <w:top w:val="single" w:sz="6" w:space="0" w:color="auto"/>
                    <w:left w:val="nil"/>
                    <w:bottom w:val="single" w:sz="6" w:space="0" w:color="auto"/>
                    <w:right w:val="single" w:sz="6" w:space="0" w:color="auto"/>
                  </w:tcBorders>
                  <w:vAlign w:val="center"/>
                </w:tcPr>
                <w:p w14:paraId="7BDBFE88" w14:textId="77777777" w:rsidR="00F465A5" w:rsidRDefault="00F465A5" w:rsidP="00F465A5">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item.descriptionForPC</w:t>
                  </w:r>
                  <w:proofErr w:type="spellEnd"/>
                </w:p>
              </w:tc>
              <w:tc>
                <w:tcPr>
                  <w:tcW w:w="1416" w:type="dxa"/>
                  <w:tcBorders>
                    <w:top w:val="single" w:sz="6" w:space="0" w:color="auto"/>
                    <w:left w:val="nil"/>
                    <w:bottom w:val="single" w:sz="6" w:space="0" w:color="auto"/>
                    <w:right w:val="single" w:sz="6" w:space="0" w:color="auto"/>
                  </w:tcBorders>
                </w:tcPr>
                <w:p w14:paraId="41C095DA"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14419C26"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F465A5" w14:paraId="751D7ABC" w14:textId="77777777">
              <w:trPr>
                <w:trHeight w:val="249"/>
              </w:trPr>
              <w:tc>
                <w:tcPr>
                  <w:tcW w:w="2444" w:type="dxa"/>
                  <w:vMerge/>
                  <w:tcBorders>
                    <w:left w:val="single" w:sz="4" w:space="0" w:color="auto"/>
                    <w:right w:val="single" w:sz="4" w:space="0" w:color="auto"/>
                  </w:tcBorders>
                  <w:shd w:val="clear" w:color="auto" w:fill="auto"/>
                  <w:noWrap/>
                  <w:vAlign w:val="center"/>
                </w:tcPr>
                <w:p w14:paraId="665CF55F" w14:textId="77777777" w:rsidR="00F465A5" w:rsidRDefault="00F465A5" w:rsidP="00F465A5">
                  <w:pPr>
                    <w:widowControl/>
                    <w:jc w:val="left"/>
                    <w:rPr>
                      <w:rFonts w:ascii="宋体" w:hAnsi="宋体" w:cs="宋体"/>
                      <w:color w:val="000000"/>
                      <w:kern w:val="0"/>
                      <w:sz w:val="22"/>
                      <w:szCs w:val="22"/>
                    </w:rPr>
                  </w:pPr>
                </w:p>
              </w:tc>
              <w:tc>
                <w:tcPr>
                  <w:tcW w:w="2125" w:type="dxa"/>
                  <w:tcBorders>
                    <w:top w:val="single" w:sz="6" w:space="0" w:color="auto"/>
                    <w:left w:val="nil"/>
                    <w:bottom w:val="single" w:sz="6" w:space="0" w:color="auto"/>
                    <w:right w:val="single" w:sz="6" w:space="0" w:color="auto"/>
                  </w:tcBorders>
                  <w:vAlign w:val="center"/>
                </w:tcPr>
                <w:p w14:paraId="173E2703" w14:textId="77777777" w:rsidR="00F465A5" w:rsidRDefault="00F465A5" w:rsidP="00F465A5">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item.descriptionForMobile</w:t>
                  </w:r>
                  <w:proofErr w:type="spellEnd"/>
                </w:p>
              </w:tc>
              <w:tc>
                <w:tcPr>
                  <w:tcW w:w="1416" w:type="dxa"/>
                  <w:tcBorders>
                    <w:top w:val="single" w:sz="6" w:space="0" w:color="auto"/>
                    <w:left w:val="nil"/>
                    <w:bottom w:val="single" w:sz="6" w:space="0" w:color="auto"/>
                    <w:right w:val="single" w:sz="6" w:space="0" w:color="auto"/>
                  </w:tcBorders>
                </w:tcPr>
                <w:p w14:paraId="466B6E57"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2274C7B0"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r w:rsidR="00F465A5" w14:paraId="57ECFFC5" w14:textId="77777777">
              <w:trPr>
                <w:trHeight w:val="249"/>
              </w:trPr>
              <w:tc>
                <w:tcPr>
                  <w:tcW w:w="2444" w:type="dxa"/>
                  <w:vMerge/>
                  <w:tcBorders>
                    <w:left w:val="single" w:sz="4" w:space="0" w:color="auto"/>
                    <w:bottom w:val="single" w:sz="4" w:space="0" w:color="auto"/>
                    <w:right w:val="single" w:sz="4" w:space="0" w:color="auto"/>
                  </w:tcBorders>
                  <w:shd w:val="clear" w:color="auto" w:fill="auto"/>
                  <w:noWrap/>
                  <w:vAlign w:val="center"/>
                </w:tcPr>
                <w:p w14:paraId="06FA694C" w14:textId="77777777" w:rsidR="00F465A5" w:rsidRDefault="00F465A5" w:rsidP="00F465A5">
                  <w:pPr>
                    <w:widowControl/>
                    <w:jc w:val="left"/>
                    <w:rPr>
                      <w:rFonts w:ascii="宋体" w:hAnsi="宋体" w:cs="宋体"/>
                      <w:color w:val="000000"/>
                      <w:kern w:val="0"/>
                      <w:sz w:val="22"/>
                      <w:szCs w:val="22"/>
                    </w:rPr>
                  </w:pPr>
                </w:p>
              </w:tc>
              <w:tc>
                <w:tcPr>
                  <w:tcW w:w="2125" w:type="dxa"/>
                  <w:tcBorders>
                    <w:top w:val="single" w:sz="6" w:space="0" w:color="auto"/>
                    <w:left w:val="nil"/>
                    <w:bottom w:val="single" w:sz="6" w:space="0" w:color="auto"/>
                    <w:right w:val="single" w:sz="6" w:space="0" w:color="auto"/>
                  </w:tcBorders>
                  <w:vAlign w:val="center"/>
                </w:tcPr>
                <w:p w14:paraId="4FA64AC5" w14:textId="77777777" w:rsidR="00F465A5" w:rsidRDefault="00F465A5" w:rsidP="00F465A5">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item.descriptionForSmartPhone</w:t>
                  </w:r>
                  <w:proofErr w:type="spellEnd"/>
                </w:p>
              </w:tc>
              <w:tc>
                <w:tcPr>
                  <w:tcW w:w="1416" w:type="dxa"/>
                  <w:tcBorders>
                    <w:top w:val="single" w:sz="6" w:space="0" w:color="auto"/>
                    <w:left w:val="nil"/>
                    <w:bottom w:val="single" w:sz="6" w:space="0" w:color="auto"/>
                    <w:right w:val="single" w:sz="6" w:space="0" w:color="auto"/>
                  </w:tcBorders>
                </w:tcPr>
                <w:p w14:paraId="398F5051"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string</w:t>
                  </w:r>
                </w:p>
              </w:tc>
              <w:tc>
                <w:tcPr>
                  <w:tcW w:w="1277" w:type="dxa"/>
                  <w:tcBorders>
                    <w:top w:val="single" w:sz="6" w:space="0" w:color="auto"/>
                    <w:left w:val="nil"/>
                    <w:bottom w:val="single" w:sz="6" w:space="0" w:color="auto"/>
                    <w:right w:val="single" w:sz="6" w:space="0" w:color="auto"/>
                  </w:tcBorders>
                </w:tcPr>
                <w:p w14:paraId="4A090AB8" w14:textId="77777777" w:rsidR="00F465A5" w:rsidRDefault="00F465A5" w:rsidP="00F465A5">
                  <w:pPr>
                    <w:widowControl/>
                    <w:jc w:val="center"/>
                    <w:rPr>
                      <w:rFonts w:ascii="宋体" w:hAnsi="宋体" w:cs="宋体"/>
                      <w:color w:val="000000"/>
                      <w:kern w:val="0"/>
                      <w:sz w:val="22"/>
                      <w:szCs w:val="22"/>
                    </w:rPr>
                  </w:pPr>
                  <w:r>
                    <w:rPr>
                      <w:rFonts w:ascii="宋体" w:hAnsi="宋体" w:cs="宋体"/>
                      <w:color w:val="000000"/>
                      <w:kern w:val="0"/>
                      <w:sz w:val="22"/>
                      <w:szCs w:val="22"/>
                    </w:rPr>
                    <w:t>Option</w:t>
                  </w:r>
                </w:p>
              </w:tc>
            </w:tr>
          </w:tbl>
          <w:p w14:paraId="3A1D1AFC" w14:textId="77777777" w:rsidR="004837C2" w:rsidRDefault="004837C2">
            <w:pPr>
              <w:rPr>
                <w:rFonts w:ascii="Book Antiqua" w:hAnsi="Book Antiqua"/>
                <w:b/>
                <w:sz w:val="18"/>
                <w:szCs w:val="18"/>
              </w:rPr>
            </w:pPr>
          </w:p>
        </w:tc>
      </w:tr>
      <w:tr w:rsidR="004837C2" w14:paraId="4B07FF1C" w14:textId="77777777">
        <w:trPr>
          <w:trHeight w:val="561"/>
          <w:jc w:val="center"/>
        </w:trPr>
        <w:tc>
          <w:tcPr>
            <w:tcW w:w="9112" w:type="dxa"/>
            <w:gridSpan w:val="2"/>
            <w:shd w:val="clear" w:color="auto" w:fill="F8F8F8"/>
            <w:vAlign w:val="center"/>
          </w:tcPr>
          <w:p w14:paraId="7F31E4AA"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489DB83F"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81E4A2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7D0F0EA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45B1489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D3AF73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1A2AC67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760C494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064DDC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7CA639DA"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65B21A42"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乐天草稿箱</w:t>
                  </w:r>
                </w:p>
              </w:tc>
            </w:tr>
            <w:tr w:rsidR="004837C2" w14:paraId="3A3077C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006654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店铺 </w:t>
                  </w:r>
                </w:p>
              </w:tc>
              <w:tc>
                <w:tcPr>
                  <w:tcW w:w="1302" w:type="dxa"/>
                  <w:tcBorders>
                    <w:top w:val="single" w:sz="6" w:space="0" w:color="auto"/>
                    <w:left w:val="nil"/>
                    <w:bottom w:val="single" w:sz="6" w:space="0" w:color="auto"/>
                    <w:right w:val="single" w:sz="6" w:space="0" w:color="auto"/>
                  </w:tcBorders>
                  <w:vAlign w:val="center"/>
                </w:tcPr>
                <w:p w14:paraId="6067D2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9FC6D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40F2AC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4E8BA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F5918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8081C40" w14:textId="77777777" w:rsidR="004837C2" w:rsidRDefault="005F3D5F">
                  <w:pPr>
                    <w:widowControl/>
                    <w:jc w:val="left"/>
                    <w:rPr>
                      <w:rFonts w:ascii="宋体" w:hAnsi="宋体" w:cs="宋体"/>
                      <w:b/>
                      <w:bCs/>
                      <w:color w:val="000000"/>
                      <w:kern w:val="0"/>
                      <w:sz w:val="22"/>
                      <w:szCs w:val="22"/>
                    </w:rPr>
                  </w:pPr>
                  <w:r>
                    <w:rPr>
                      <w:rFonts w:ascii="宋体" w:hAnsi="宋体" w:cs="宋体" w:hint="eastAsia"/>
                      <w:color w:val="000000"/>
                      <w:kern w:val="0"/>
                      <w:sz w:val="22"/>
                      <w:szCs w:val="22"/>
                    </w:rPr>
                    <w:t>来源，店铺管理</w:t>
                  </w:r>
                </w:p>
              </w:tc>
            </w:tr>
            <w:tr w:rsidR="004837C2" w14:paraId="54D7337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06FCD6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乐天分类  </w:t>
                  </w:r>
                </w:p>
              </w:tc>
              <w:tc>
                <w:tcPr>
                  <w:tcW w:w="1302" w:type="dxa"/>
                  <w:tcBorders>
                    <w:top w:val="single" w:sz="6" w:space="0" w:color="auto"/>
                    <w:left w:val="nil"/>
                    <w:bottom w:val="single" w:sz="6" w:space="0" w:color="auto"/>
                    <w:right w:val="single" w:sz="6" w:space="0" w:color="auto"/>
                  </w:tcBorders>
                  <w:vAlign w:val="center"/>
                </w:tcPr>
                <w:p w14:paraId="0C28E1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175B40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2B8B99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3B489C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01692C6" w14:textId="422DF7D1" w:rsidR="004837C2"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D099CF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接口获取乐天平台产品分类</w:t>
                  </w:r>
                </w:p>
              </w:tc>
            </w:tr>
            <w:tr w:rsidR="00ED3009" w14:paraId="5721B4D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D4B95A4" w14:textId="46FDE3FE" w:rsidR="00ED3009" w:rsidRDefault="00ED3009">
                  <w:pPr>
                    <w:widowControl/>
                    <w:jc w:val="left"/>
                    <w:rPr>
                      <w:rFonts w:ascii="宋体" w:hAnsi="宋体" w:cs="宋体"/>
                      <w:color w:val="000000"/>
                      <w:kern w:val="0"/>
                      <w:sz w:val="22"/>
                      <w:szCs w:val="22"/>
                    </w:rPr>
                  </w:pPr>
                  <w:r>
                    <w:rPr>
                      <w:rFonts w:ascii="宋体" w:hAnsi="宋体" w:cs="宋体" w:hint="eastAsia"/>
                      <w:color w:val="000000"/>
                      <w:kern w:val="0"/>
                      <w:sz w:val="22"/>
                      <w:szCs w:val="22"/>
                    </w:rPr>
                    <w:t>J</w:t>
                  </w:r>
                  <w:r>
                    <w:rPr>
                      <w:rFonts w:ascii="宋体" w:hAnsi="宋体" w:cs="宋体"/>
                      <w:color w:val="000000"/>
                      <w:kern w:val="0"/>
                      <w:sz w:val="22"/>
                      <w:szCs w:val="22"/>
                    </w:rPr>
                    <w:t>AN</w:t>
                  </w:r>
                  <w:r w:rsidR="00F61187">
                    <w:rPr>
                      <w:rFonts w:ascii="宋体" w:hAnsi="宋体" w:cs="宋体" w:hint="eastAsia"/>
                      <w:color w:val="000000"/>
                      <w:kern w:val="0"/>
                      <w:sz w:val="22"/>
                      <w:szCs w:val="22"/>
                    </w:rPr>
                    <w:t>代码</w:t>
                  </w:r>
                </w:p>
              </w:tc>
              <w:tc>
                <w:tcPr>
                  <w:tcW w:w="1302" w:type="dxa"/>
                  <w:tcBorders>
                    <w:top w:val="single" w:sz="6" w:space="0" w:color="auto"/>
                    <w:left w:val="nil"/>
                    <w:bottom w:val="single" w:sz="6" w:space="0" w:color="auto"/>
                    <w:right w:val="single" w:sz="6" w:space="0" w:color="auto"/>
                  </w:tcBorders>
                  <w:vAlign w:val="center"/>
                </w:tcPr>
                <w:p w14:paraId="47B87923" w14:textId="3D86F58A" w:rsidR="00ED3009"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B0C1546" w14:textId="36B23A26" w:rsidR="00ED3009" w:rsidRDefault="00ED0061">
                  <w:pPr>
                    <w:widowControl/>
                    <w:jc w:val="center"/>
                    <w:rPr>
                      <w:rFonts w:ascii="宋体" w:hAnsi="宋体" w:cs="宋体"/>
                      <w:color w:val="000000"/>
                      <w:kern w:val="0"/>
                      <w:sz w:val="22"/>
                      <w:szCs w:val="22"/>
                    </w:rPr>
                  </w:pPr>
                  <w:r>
                    <w:rPr>
                      <w:rFonts w:ascii="宋体" w:hAnsi="宋体" w:cs="宋体"/>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998E4EF" w14:textId="2001650B" w:rsidR="00ED3009" w:rsidRDefault="00ED0061" w:rsidP="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993A21B" w14:textId="2E3ADCA4" w:rsidR="00ED3009"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FBEB443" w14:textId="310846FC" w:rsidR="00ED3009"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21628A2" w14:textId="778C1524" w:rsidR="00ED3009" w:rsidRDefault="00F61187">
                  <w:pPr>
                    <w:widowControl/>
                    <w:jc w:val="left"/>
                    <w:rPr>
                      <w:rFonts w:ascii="宋体" w:hAnsi="宋体" w:cs="宋体"/>
                      <w:color w:val="000000"/>
                      <w:kern w:val="0"/>
                      <w:sz w:val="22"/>
                      <w:szCs w:val="22"/>
                    </w:rPr>
                  </w:pPr>
                  <w:r>
                    <w:rPr>
                      <w:rFonts w:ascii="宋体" w:hAnsi="宋体" w:cs="宋体" w:hint="eastAsia"/>
                      <w:color w:val="000000"/>
                      <w:kern w:val="0"/>
                      <w:sz w:val="22"/>
                      <w:szCs w:val="22"/>
                    </w:rPr>
                    <w:t>与无目录I</w:t>
                  </w:r>
                  <w:r>
                    <w:rPr>
                      <w:rFonts w:ascii="宋体" w:hAnsi="宋体" w:cs="宋体"/>
                      <w:color w:val="000000"/>
                      <w:kern w:val="0"/>
                      <w:sz w:val="22"/>
                      <w:szCs w:val="22"/>
                    </w:rPr>
                    <w:t>D</w:t>
                  </w:r>
                  <w:r>
                    <w:rPr>
                      <w:rFonts w:ascii="宋体" w:hAnsi="宋体" w:cs="宋体" w:hint="eastAsia"/>
                      <w:color w:val="000000"/>
                      <w:kern w:val="0"/>
                      <w:sz w:val="22"/>
                      <w:szCs w:val="22"/>
                    </w:rPr>
                    <w:t>原因，二者必填其一</w:t>
                  </w:r>
                </w:p>
              </w:tc>
            </w:tr>
            <w:tr w:rsidR="00ED3009" w14:paraId="2C681DE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226A5D2" w14:textId="78927839" w:rsidR="00ED3009" w:rsidRDefault="00ED3009">
                  <w:pPr>
                    <w:widowControl/>
                    <w:jc w:val="left"/>
                    <w:rPr>
                      <w:rFonts w:ascii="宋体" w:hAnsi="宋体" w:cs="宋体"/>
                      <w:color w:val="000000"/>
                      <w:kern w:val="0"/>
                      <w:sz w:val="22"/>
                      <w:szCs w:val="22"/>
                    </w:rPr>
                  </w:pPr>
                  <w:r>
                    <w:rPr>
                      <w:rFonts w:ascii="宋体" w:hAnsi="宋体" w:cs="宋体" w:hint="eastAsia"/>
                      <w:color w:val="000000"/>
                      <w:kern w:val="0"/>
                      <w:sz w:val="22"/>
                      <w:szCs w:val="22"/>
                    </w:rPr>
                    <w:t>无目录</w:t>
                  </w:r>
                  <w:r>
                    <w:rPr>
                      <w:rFonts w:ascii="宋体" w:hAnsi="宋体" w:cs="宋体" w:hint="eastAsia"/>
                      <w:color w:val="000000"/>
                      <w:kern w:val="0"/>
                      <w:sz w:val="22"/>
                      <w:szCs w:val="22"/>
                    </w:rPr>
                    <w:lastRenderedPageBreak/>
                    <w:t>I</w:t>
                  </w:r>
                  <w:r>
                    <w:rPr>
                      <w:rFonts w:ascii="宋体" w:hAnsi="宋体" w:cs="宋体"/>
                      <w:color w:val="000000"/>
                      <w:kern w:val="0"/>
                      <w:sz w:val="22"/>
                      <w:szCs w:val="22"/>
                    </w:rPr>
                    <w:t>D</w:t>
                  </w:r>
                  <w:r>
                    <w:rPr>
                      <w:rFonts w:ascii="宋体" w:hAnsi="宋体" w:cs="宋体" w:hint="eastAsia"/>
                      <w:color w:val="000000"/>
                      <w:kern w:val="0"/>
                      <w:sz w:val="22"/>
                      <w:szCs w:val="22"/>
                    </w:rPr>
                    <w:t>原因</w:t>
                  </w:r>
                </w:p>
              </w:tc>
              <w:tc>
                <w:tcPr>
                  <w:tcW w:w="1302" w:type="dxa"/>
                  <w:tcBorders>
                    <w:top w:val="single" w:sz="6" w:space="0" w:color="auto"/>
                    <w:left w:val="nil"/>
                    <w:bottom w:val="single" w:sz="6" w:space="0" w:color="auto"/>
                    <w:right w:val="single" w:sz="6" w:space="0" w:color="auto"/>
                  </w:tcBorders>
                  <w:vAlign w:val="center"/>
                </w:tcPr>
                <w:p w14:paraId="6FB41498" w14:textId="4C8270C2" w:rsidR="00ED3009" w:rsidRDefault="005075F5">
                  <w:pPr>
                    <w:widowControl/>
                    <w:jc w:val="center"/>
                    <w:rPr>
                      <w:rFonts w:ascii="宋体" w:hAnsi="宋体" w:cs="宋体"/>
                      <w:color w:val="000000"/>
                      <w:kern w:val="0"/>
                      <w:sz w:val="22"/>
                      <w:szCs w:val="22"/>
                    </w:rPr>
                  </w:pPr>
                  <w:r>
                    <w:rPr>
                      <w:rFonts w:ascii="宋体" w:hAnsi="宋体" w:cs="宋体" w:hint="eastAsia"/>
                      <w:color w:val="000000"/>
                      <w:kern w:val="0"/>
                      <w:sz w:val="22"/>
                      <w:szCs w:val="22"/>
                    </w:rPr>
                    <w:lastRenderedPageBreak/>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A870AF8" w14:textId="3D452000" w:rsidR="00ED3009" w:rsidRDefault="00ED0061">
                  <w:pPr>
                    <w:widowControl/>
                    <w:jc w:val="center"/>
                    <w:rPr>
                      <w:rFonts w:ascii="宋体" w:hAnsi="宋体" w:cs="宋体"/>
                      <w:color w:val="000000"/>
                      <w:kern w:val="0"/>
                      <w:sz w:val="22"/>
                      <w:szCs w:val="22"/>
                    </w:rPr>
                  </w:pPr>
                  <w:r>
                    <w:rPr>
                      <w:rFonts w:ascii="宋体" w:hAnsi="宋体" w:cs="宋体"/>
                      <w:color w:val="000000"/>
                      <w:kern w:val="0"/>
                      <w:sz w:val="22"/>
                      <w:szCs w:val="22"/>
                    </w:rPr>
                    <w:t>4</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9BCC0C1" w14:textId="5D292FAB" w:rsidR="00ED3009" w:rsidRDefault="00ED0061">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93BA533" w14:textId="232F4F61" w:rsidR="00ED3009"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03D5D62" w14:textId="05C8327E" w:rsidR="00ED3009" w:rsidRDefault="00F61187">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D3459DD" w14:textId="6F5D1EA6" w:rsidR="00ED3009" w:rsidRDefault="00F61187">
                  <w:pPr>
                    <w:widowControl/>
                    <w:jc w:val="left"/>
                    <w:rPr>
                      <w:rFonts w:ascii="宋体" w:hAnsi="宋体" w:cs="宋体"/>
                      <w:color w:val="000000"/>
                      <w:kern w:val="0"/>
                      <w:sz w:val="22"/>
                      <w:szCs w:val="22"/>
                    </w:rPr>
                  </w:pPr>
                  <w:r>
                    <w:rPr>
                      <w:rFonts w:ascii="宋体" w:hAnsi="宋体" w:cs="宋体" w:hint="eastAsia"/>
                      <w:color w:val="000000"/>
                      <w:kern w:val="0"/>
                      <w:sz w:val="22"/>
                      <w:szCs w:val="22"/>
                    </w:rPr>
                    <w:t>与J</w:t>
                  </w:r>
                  <w:r>
                    <w:rPr>
                      <w:rFonts w:ascii="宋体" w:hAnsi="宋体" w:cs="宋体"/>
                      <w:color w:val="000000"/>
                      <w:kern w:val="0"/>
                      <w:sz w:val="22"/>
                      <w:szCs w:val="22"/>
                    </w:rPr>
                    <w:t>AN</w:t>
                  </w:r>
                  <w:r>
                    <w:rPr>
                      <w:rFonts w:ascii="宋体" w:hAnsi="宋体" w:cs="宋体" w:hint="eastAsia"/>
                      <w:color w:val="000000"/>
                      <w:kern w:val="0"/>
                      <w:sz w:val="22"/>
                      <w:szCs w:val="22"/>
                    </w:rPr>
                    <w:t>代码，二者必填其</w:t>
                  </w:r>
                  <w:r>
                    <w:rPr>
                      <w:rFonts w:ascii="宋体" w:hAnsi="宋体" w:cs="宋体" w:hint="eastAsia"/>
                      <w:color w:val="000000"/>
                      <w:kern w:val="0"/>
                      <w:sz w:val="22"/>
                      <w:szCs w:val="22"/>
                    </w:rPr>
                    <w:lastRenderedPageBreak/>
                    <w:t>一</w:t>
                  </w:r>
                </w:p>
              </w:tc>
            </w:tr>
            <w:tr w:rsidR="004837C2" w14:paraId="4E7A139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EDEAC4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商品管理番号</w:t>
                  </w:r>
                </w:p>
              </w:tc>
              <w:tc>
                <w:tcPr>
                  <w:tcW w:w="1302" w:type="dxa"/>
                  <w:tcBorders>
                    <w:top w:val="single" w:sz="6" w:space="0" w:color="auto"/>
                    <w:left w:val="nil"/>
                    <w:bottom w:val="single" w:sz="6" w:space="0" w:color="auto"/>
                    <w:right w:val="single" w:sz="6" w:space="0" w:color="auto"/>
                  </w:tcBorders>
                  <w:vAlign w:val="center"/>
                </w:tcPr>
                <w:p w14:paraId="1F8516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FAF027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255</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7FEB9EC" w14:textId="7F4EBD0E" w:rsidR="004837C2" w:rsidRDefault="00BA0C85">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22F3DA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95DA6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548B5A2" w14:textId="77777777" w:rsidR="004837C2" w:rsidRDefault="00BA0C85">
                  <w:pPr>
                    <w:widowControl/>
                    <w:jc w:val="left"/>
                    <w:rPr>
                      <w:rFonts w:ascii="宋体" w:hAnsi="宋体" w:cs="宋体"/>
                      <w:color w:val="000000"/>
                      <w:kern w:val="0"/>
                      <w:sz w:val="22"/>
                      <w:szCs w:val="22"/>
                    </w:rPr>
                  </w:pPr>
                  <w:r>
                    <w:rPr>
                      <w:rFonts w:ascii="宋体" w:hAnsi="宋体" w:cs="宋体" w:hint="eastAsia"/>
                      <w:color w:val="000000"/>
                      <w:kern w:val="0"/>
                      <w:sz w:val="22"/>
                      <w:szCs w:val="22"/>
                    </w:rPr>
                    <w:t>必填，且唯一</w:t>
                  </w:r>
                </w:p>
                <w:p w14:paraId="18B763BD" w14:textId="41CBCF5F" w:rsidR="00A650E6" w:rsidRDefault="00A650E6">
                  <w:pPr>
                    <w:widowControl/>
                    <w:jc w:val="left"/>
                    <w:rPr>
                      <w:rFonts w:ascii="宋体" w:hAnsi="宋体" w:cs="宋体"/>
                      <w:color w:val="000000"/>
                      <w:kern w:val="0"/>
                      <w:sz w:val="22"/>
                      <w:szCs w:val="22"/>
                    </w:rPr>
                  </w:pPr>
                  <w:r>
                    <w:rPr>
                      <w:rFonts w:ascii="宋体" w:hAnsi="宋体" w:cs="宋体" w:hint="eastAsia"/>
                      <w:color w:val="000000"/>
                      <w:kern w:val="0"/>
                      <w:sz w:val="22"/>
                      <w:szCs w:val="22"/>
                    </w:rPr>
                    <w:t>单个公司主体账户下唯一</w:t>
                  </w:r>
                </w:p>
              </w:tc>
            </w:tr>
            <w:tr w:rsidR="004837C2" w14:paraId="0160CAC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C4F529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商品番号</w:t>
                  </w:r>
                </w:p>
              </w:tc>
              <w:tc>
                <w:tcPr>
                  <w:tcW w:w="1302" w:type="dxa"/>
                  <w:tcBorders>
                    <w:top w:val="single" w:sz="6" w:space="0" w:color="auto"/>
                    <w:left w:val="nil"/>
                    <w:bottom w:val="single" w:sz="6" w:space="0" w:color="auto"/>
                    <w:right w:val="single" w:sz="6" w:space="0" w:color="auto"/>
                  </w:tcBorders>
                  <w:vAlign w:val="center"/>
                </w:tcPr>
                <w:p w14:paraId="4A203B8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199821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32</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9216F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62D16A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6E95F0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1EE6336" w14:textId="77777777" w:rsidR="004837C2" w:rsidRDefault="004837C2">
                  <w:pPr>
                    <w:widowControl/>
                    <w:jc w:val="left"/>
                    <w:rPr>
                      <w:rFonts w:ascii="宋体" w:hAnsi="宋体" w:cs="宋体"/>
                      <w:color w:val="000000"/>
                      <w:kern w:val="0"/>
                      <w:sz w:val="22"/>
                      <w:szCs w:val="22"/>
                    </w:rPr>
                  </w:pPr>
                </w:p>
              </w:tc>
            </w:tr>
            <w:tr w:rsidR="004837C2" w14:paraId="3203B89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950556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1302" w:type="dxa"/>
                  <w:tcBorders>
                    <w:top w:val="single" w:sz="6" w:space="0" w:color="auto"/>
                    <w:left w:val="nil"/>
                    <w:bottom w:val="single" w:sz="6" w:space="0" w:color="auto"/>
                    <w:right w:val="single" w:sz="6" w:space="0" w:color="auto"/>
                  </w:tcBorders>
                  <w:vAlign w:val="center"/>
                </w:tcPr>
                <w:p w14:paraId="19E8A5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0D10293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0098F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9C1B36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70D1DF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D4242A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支持两位小数</w:t>
                  </w:r>
                </w:p>
              </w:tc>
            </w:tr>
            <w:tr w:rsidR="004837C2" w14:paraId="57AC9C9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3CC597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销售货币</w:t>
                  </w:r>
                </w:p>
              </w:tc>
              <w:tc>
                <w:tcPr>
                  <w:tcW w:w="1302" w:type="dxa"/>
                  <w:tcBorders>
                    <w:top w:val="single" w:sz="6" w:space="0" w:color="auto"/>
                    <w:left w:val="nil"/>
                    <w:bottom w:val="single" w:sz="6" w:space="0" w:color="auto"/>
                    <w:right w:val="single" w:sz="6" w:space="0" w:color="auto"/>
                  </w:tcBorders>
                  <w:vAlign w:val="center"/>
                </w:tcPr>
                <w:p w14:paraId="6191B67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E12244A" w14:textId="0A09981A" w:rsidR="004837C2" w:rsidRDefault="00453F69">
                  <w:pPr>
                    <w:widowControl/>
                    <w:jc w:val="center"/>
                    <w:rPr>
                      <w:rFonts w:ascii="宋体" w:hAnsi="宋体" w:cs="宋体"/>
                      <w:color w:val="000000"/>
                      <w:kern w:val="0"/>
                      <w:sz w:val="22"/>
                      <w:szCs w:val="22"/>
                    </w:rPr>
                  </w:pPr>
                  <w:r>
                    <w:rPr>
                      <w:rFonts w:ascii="宋体" w:hAnsi="宋体" w:cs="宋体"/>
                      <w:color w:val="000000"/>
                      <w:kern w:val="0"/>
                      <w:sz w:val="22"/>
                      <w:szCs w:val="22"/>
                    </w:rPr>
                    <w:t>1</w:t>
                  </w:r>
                  <w:r w:rsidR="005F3D5F">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906E6A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68CC52B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18EF8F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64F239E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，汇率管理中已经添加的币种信息</w:t>
                  </w:r>
                </w:p>
                <w:p w14:paraId="3BA43DC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货币名称-标识符</w:t>
                  </w:r>
                </w:p>
                <w:p w14:paraId="26E26E4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默认J</w:t>
                  </w:r>
                  <w:r>
                    <w:rPr>
                      <w:rFonts w:ascii="宋体" w:hAnsi="宋体" w:cs="宋体"/>
                      <w:color w:val="000000"/>
                      <w:kern w:val="0"/>
                      <w:sz w:val="22"/>
                      <w:szCs w:val="22"/>
                    </w:rPr>
                    <w:t>PY</w:t>
                  </w:r>
                </w:p>
              </w:tc>
            </w:tr>
            <w:tr w:rsidR="004837C2" w14:paraId="426B559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40012B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平台库存 </w:t>
                  </w:r>
                </w:p>
              </w:tc>
              <w:tc>
                <w:tcPr>
                  <w:tcW w:w="1302" w:type="dxa"/>
                  <w:tcBorders>
                    <w:top w:val="single" w:sz="6" w:space="0" w:color="auto"/>
                    <w:left w:val="nil"/>
                    <w:bottom w:val="single" w:sz="6" w:space="0" w:color="auto"/>
                    <w:right w:val="single" w:sz="6" w:space="0" w:color="auto"/>
                  </w:tcBorders>
                  <w:vAlign w:val="center"/>
                </w:tcPr>
                <w:p w14:paraId="61D9CE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BE1E7D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48766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7984E49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A4197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163704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正整数，</w:t>
                  </w:r>
                </w:p>
                <w:p w14:paraId="1ED73DD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优先根据已维护的库存分配进行写入默认值</w:t>
                  </w:r>
                </w:p>
              </w:tc>
            </w:tr>
            <w:tr w:rsidR="004837C2" w14:paraId="0332537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ABF537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原因</w:t>
                  </w:r>
                </w:p>
              </w:tc>
              <w:tc>
                <w:tcPr>
                  <w:tcW w:w="1302" w:type="dxa"/>
                  <w:tcBorders>
                    <w:top w:val="single" w:sz="6" w:space="0" w:color="auto"/>
                    <w:left w:val="nil"/>
                    <w:bottom w:val="single" w:sz="6" w:space="0" w:color="auto"/>
                    <w:right w:val="single" w:sz="6" w:space="0" w:color="auto"/>
                  </w:tcBorders>
                  <w:vAlign w:val="center"/>
                </w:tcPr>
                <w:p w14:paraId="08F15B9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E5275A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C789FC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A963E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0E5D11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6B930BA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上架失败后记录平台返回的信息</w:t>
                  </w:r>
                </w:p>
              </w:tc>
            </w:tr>
            <w:tr w:rsidR="004837C2" w14:paraId="1FA90DA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CB8E1C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操作  </w:t>
                  </w:r>
                </w:p>
              </w:tc>
              <w:tc>
                <w:tcPr>
                  <w:tcW w:w="1302" w:type="dxa"/>
                  <w:tcBorders>
                    <w:top w:val="single" w:sz="6" w:space="0" w:color="auto"/>
                    <w:left w:val="nil"/>
                    <w:bottom w:val="single" w:sz="6" w:space="0" w:color="auto"/>
                    <w:right w:val="single" w:sz="6" w:space="0" w:color="auto"/>
                  </w:tcBorders>
                  <w:vAlign w:val="center"/>
                </w:tcPr>
                <w:p w14:paraId="1BB9AE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D5688F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BD0D1E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5108B6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6C04F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AAFEE6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草稿：上架、编辑、删除</w:t>
                  </w:r>
                </w:p>
                <w:p w14:paraId="5A58E72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上架失败：上架、编辑、删除</w:t>
                  </w:r>
                </w:p>
              </w:tc>
            </w:tr>
          </w:tbl>
          <w:p w14:paraId="337C8506" w14:textId="77777777" w:rsidR="004837C2" w:rsidRDefault="004837C2">
            <w:pPr>
              <w:rPr>
                <w:rFonts w:ascii="Book Antiqua" w:hAnsi="Book Antiqua"/>
                <w:sz w:val="18"/>
                <w:szCs w:val="18"/>
              </w:rPr>
            </w:pPr>
          </w:p>
        </w:tc>
      </w:tr>
      <w:tr w:rsidR="004837C2" w14:paraId="4981983D" w14:textId="77777777">
        <w:trPr>
          <w:jc w:val="center"/>
        </w:trPr>
        <w:tc>
          <w:tcPr>
            <w:tcW w:w="1583" w:type="dxa"/>
            <w:shd w:val="clear" w:color="auto" w:fill="F8F8F8"/>
            <w:vAlign w:val="center"/>
          </w:tcPr>
          <w:p w14:paraId="0CD2BD67"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0BB8BEEF" w14:textId="77777777" w:rsidR="004837C2" w:rsidRDefault="004837C2">
            <w:pPr>
              <w:rPr>
                <w:rFonts w:ascii="Book Antiqua" w:hAnsi="Book Antiqua"/>
                <w:color w:val="595959" w:themeColor="text1" w:themeTint="A6"/>
                <w:sz w:val="18"/>
                <w:szCs w:val="18"/>
              </w:rPr>
            </w:pPr>
          </w:p>
        </w:tc>
      </w:tr>
      <w:tr w:rsidR="004837C2" w14:paraId="78AA5CD1" w14:textId="77777777">
        <w:trPr>
          <w:jc w:val="center"/>
        </w:trPr>
        <w:tc>
          <w:tcPr>
            <w:tcW w:w="1583" w:type="dxa"/>
            <w:shd w:val="clear" w:color="auto" w:fill="F8F8F8"/>
            <w:vAlign w:val="center"/>
          </w:tcPr>
          <w:p w14:paraId="0BBA2598"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7F40EBFE"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97C6A26" w14:textId="77777777">
        <w:trPr>
          <w:jc w:val="center"/>
        </w:trPr>
        <w:tc>
          <w:tcPr>
            <w:tcW w:w="1583" w:type="dxa"/>
            <w:shd w:val="clear" w:color="auto" w:fill="F8F8F8"/>
            <w:vAlign w:val="center"/>
          </w:tcPr>
          <w:p w14:paraId="3AB7AD58"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3381E6B5" w14:textId="77777777" w:rsidR="004837C2" w:rsidRDefault="005F3D5F">
            <w:r>
              <w:rPr>
                <w:rFonts w:ascii="Book Antiqua" w:hAnsi="Book Antiqua" w:hint="eastAsia"/>
                <w:sz w:val="18"/>
                <w:szCs w:val="18"/>
              </w:rPr>
              <w:t>无</w:t>
            </w:r>
          </w:p>
        </w:tc>
      </w:tr>
      <w:tr w:rsidR="004837C2" w14:paraId="71AB81E1" w14:textId="77777777">
        <w:trPr>
          <w:jc w:val="center"/>
        </w:trPr>
        <w:tc>
          <w:tcPr>
            <w:tcW w:w="1583" w:type="dxa"/>
            <w:shd w:val="clear" w:color="auto" w:fill="F8F8F8"/>
            <w:vAlign w:val="center"/>
          </w:tcPr>
          <w:p w14:paraId="5500F6B7"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2105AC30" w14:textId="77777777" w:rsidR="004837C2" w:rsidRDefault="005F3D5F">
            <w:pPr>
              <w:rPr>
                <w:rFonts w:ascii="Book Antiqua" w:hAnsi="Book Antiqua"/>
                <w:sz w:val="18"/>
                <w:szCs w:val="18"/>
              </w:rPr>
            </w:pPr>
            <w:r>
              <w:rPr>
                <w:noProof/>
              </w:rPr>
              <w:drawing>
                <wp:inline distT="0" distB="0" distL="0" distR="0" wp14:anchorId="36AF4B8E" wp14:editId="7DF251E3">
                  <wp:extent cx="4643755" cy="1983740"/>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7"/>
                          <a:stretch>
                            <a:fillRect/>
                          </a:stretch>
                        </pic:blipFill>
                        <pic:spPr>
                          <a:xfrm>
                            <a:off x="0" y="0"/>
                            <a:ext cx="4643755" cy="1983740"/>
                          </a:xfrm>
                          <a:prstGeom prst="rect">
                            <a:avLst/>
                          </a:prstGeom>
                        </pic:spPr>
                      </pic:pic>
                    </a:graphicData>
                  </a:graphic>
                </wp:inline>
              </w:drawing>
            </w:r>
          </w:p>
        </w:tc>
      </w:tr>
    </w:tbl>
    <w:p w14:paraId="5BA289C6" w14:textId="77777777" w:rsidR="004837C2" w:rsidRDefault="004837C2"/>
    <w:p w14:paraId="058C66A5" w14:textId="77777777" w:rsidR="004837C2" w:rsidRDefault="004837C2"/>
    <w:p w14:paraId="764A8920" w14:textId="77777777" w:rsidR="004837C2" w:rsidRDefault="005F3D5F">
      <w:pPr>
        <w:pStyle w:val="3"/>
        <w:numPr>
          <w:ilvl w:val="2"/>
          <w:numId w:val="1"/>
        </w:numPr>
        <w:rPr>
          <w:rFonts w:ascii="黑体" w:eastAsia="黑体" w:hAnsi="黑体"/>
          <w:sz w:val="24"/>
          <w:szCs w:val="24"/>
        </w:rPr>
      </w:pPr>
      <w:bookmarkStart w:id="51" w:name="_Toc12719534"/>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9</w:t>
      </w:r>
      <w:r>
        <w:rPr>
          <w:rFonts w:ascii="黑体" w:eastAsia="黑体" w:hAnsi="黑体" w:hint="eastAsia"/>
          <w:sz w:val="24"/>
          <w:szCs w:val="24"/>
        </w:rPr>
        <w:t>.0 乐天在线商品</w:t>
      </w:r>
      <w:bookmarkEnd w:id="51"/>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ECE71AA" w14:textId="77777777">
        <w:trPr>
          <w:jc w:val="center"/>
        </w:trPr>
        <w:tc>
          <w:tcPr>
            <w:tcW w:w="1583" w:type="dxa"/>
            <w:shd w:val="clear" w:color="auto" w:fill="F8F8F8"/>
            <w:vAlign w:val="center"/>
          </w:tcPr>
          <w:p w14:paraId="247B91E1"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39824F4"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9</w:t>
            </w:r>
            <w:r>
              <w:rPr>
                <w:rFonts w:ascii="Book Antiqua" w:hAnsi="Book Antiqua" w:hint="eastAsia"/>
                <w:b/>
                <w:color w:val="00B050"/>
                <w:sz w:val="18"/>
                <w:szCs w:val="18"/>
              </w:rPr>
              <w:t>.0</w:t>
            </w:r>
          </w:p>
        </w:tc>
      </w:tr>
      <w:tr w:rsidR="004837C2" w14:paraId="22701934" w14:textId="77777777">
        <w:trPr>
          <w:jc w:val="center"/>
        </w:trPr>
        <w:tc>
          <w:tcPr>
            <w:tcW w:w="1583" w:type="dxa"/>
            <w:shd w:val="clear" w:color="auto" w:fill="F8F8F8"/>
            <w:vAlign w:val="center"/>
          </w:tcPr>
          <w:p w14:paraId="00EB7C79"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6512EF38" w14:textId="77777777" w:rsidR="004837C2" w:rsidRDefault="005F3D5F">
            <w:pPr>
              <w:rPr>
                <w:rFonts w:ascii="Book Antiqua" w:hAnsi="Book Antiqua"/>
                <w:sz w:val="18"/>
                <w:szCs w:val="18"/>
              </w:rPr>
            </w:pPr>
            <w:r>
              <w:rPr>
                <w:rFonts w:ascii="Verdana" w:hAnsi="Verdana" w:hint="eastAsia"/>
                <w:sz w:val="18"/>
                <w:szCs w:val="18"/>
              </w:rPr>
              <w:t>乐天在线商品</w:t>
            </w:r>
          </w:p>
        </w:tc>
      </w:tr>
      <w:tr w:rsidR="004837C2" w14:paraId="3682187D" w14:textId="77777777">
        <w:trPr>
          <w:jc w:val="center"/>
        </w:trPr>
        <w:tc>
          <w:tcPr>
            <w:tcW w:w="1583" w:type="dxa"/>
            <w:shd w:val="clear" w:color="auto" w:fill="F8F8F8"/>
            <w:vAlign w:val="center"/>
          </w:tcPr>
          <w:p w14:paraId="4183A75F"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72B8CC4A"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乐天在线商品</w:t>
            </w:r>
            <w:r>
              <w:rPr>
                <w:rFonts w:ascii="宋体" w:hAnsi="宋体"/>
                <w:sz w:val="18"/>
                <w:szCs w:val="18"/>
              </w:rPr>
              <w:t>功能</w:t>
            </w:r>
          </w:p>
        </w:tc>
      </w:tr>
      <w:tr w:rsidR="004837C2" w14:paraId="2EF0330D" w14:textId="77777777">
        <w:trPr>
          <w:jc w:val="center"/>
        </w:trPr>
        <w:tc>
          <w:tcPr>
            <w:tcW w:w="1583" w:type="dxa"/>
            <w:shd w:val="clear" w:color="auto" w:fill="F8F8F8"/>
            <w:vAlign w:val="center"/>
          </w:tcPr>
          <w:p w14:paraId="37F2329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18B0FF6" w14:textId="77777777" w:rsidR="004837C2" w:rsidRDefault="005F3D5F">
            <w:pPr>
              <w:rPr>
                <w:rFonts w:ascii="宋体" w:hAnsi="宋体"/>
                <w:sz w:val="18"/>
                <w:szCs w:val="18"/>
              </w:rPr>
            </w:pPr>
            <w:r>
              <w:rPr>
                <w:rFonts w:ascii="宋体" w:hAnsi="宋体" w:hint="eastAsia"/>
                <w:sz w:val="18"/>
                <w:szCs w:val="18"/>
              </w:rPr>
              <w:t>伍胤俊</w:t>
            </w:r>
          </w:p>
        </w:tc>
      </w:tr>
      <w:tr w:rsidR="004837C2" w14:paraId="2CB36E90" w14:textId="77777777">
        <w:trPr>
          <w:jc w:val="center"/>
        </w:trPr>
        <w:tc>
          <w:tcPr>
            <w:tcW w:w="1583" w:type="dxa"/>
            <w:shd w:val="clear" w:color="auto" w:fill="F8F8F8"/>
            <w:vAlign w:val="center"/>
          </w:tcPr>
          <w:p w14:paraId="4FE335A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A8EA096"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22</w:t>
            </w:r>
            <w:r>
              <w:rPr>
                <w:rFonts w:ascii="宋体" w:hAnsi="宋体" w:hint="eastAsia"/>
                <w:sz w:val="18"/>
                <w:szCs w:val="18"/>
              </w:rPr>
              <w:t>日</w:t>
            </w:r>
          </w:p>
        </w:tc>
      </w:tr>
      <w:tr w:rsidR="004837C2" w14:paraId="12F6603A" w14:textId="77777777">
        <w:trPr>
          <w:jc w:val="center"/>
        </w:trPr>
        <w:tc>
          <w:tcPr>
            <w:tcW w:w="1583" w:type="dxa"/>
            <w:shd w:val="clear" w:color="auto" w:fill="F8F8F8"/>
            <w:vAlign w:val="center"/>
          </w:tcPr>
          <w:p w14:paraId="7AA55C81"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4DACB08" w14:textId="77777777" w:rsidR="004837C2" w:rsidRDefault="005F3D5F">
            <w:pPr>
              <w:rPr>
                <w:rFonts w:ascii="宋体" w:hAnsi="宋体"/>
                <w:sz w:val="18"/>
                <w:szCs w:val="18"/>
              </w:rPr>
            </w:pPr>
            <w:r>
              <w:rPr>
                <w:noProof/>
              </w:rPr>
              <w:drawing>
                <wp:inline distT="0" distB="0" distL="0" distR="0" wp14:anchorId="543C605C" wp14:editId="2B497CAB">
                  <wp:extent cx="4643755" cy="147320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8"/>
                          <a:stretch>
                            <a:fillRect/>
                          </a:stretch>
                        </pic:blipFill>
                        <pic:spPr>
                          <a:xfrm>
                            <a:off x="0" y="0"/>
                            <a:ext cx="4643755" cy="1473200"/>
                          </a:xfrm>
                          <a:prstGeom prst="rect">
                            <a:avLst/>
                          </a:prstGeom>
                        </pic:spPr>
                      </pic:pic>
                    </a:graphicData>
                  </a:graphic>
                </wp:inline>
              </w:drawing>
            </w:r>
          </w:p>
          <w:p w14:paraId="48ABC9A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.0.1</w:t>
            </w:r>
          </w:p>
          <w:p w14:paraId="0163B3AF" w14:textId="77777777" w:rsidR="004837C2" w:rsidRDefault="005F3D5F">
            <w:pPr>
              <w:jc w:val="center"/>
              <w:rPr>
                <w:rFonts w:ascii="宋体" w:hAnsi="宋体"/>
                <w:sz w:val="18"/>
                <w:szCs w:val="18"/>
              </w:rPr>
            </w:pPr>
            <w:r>
              <w:rPr>
                <w:noProof/>
              </w:rPr>
              <w:drawing>
                <wp:inline distT="0" distB="0" distL="0" distR="0" wp14:anchorId="3D407E65" wp14:editId="6E3DAD19">
                  <wp:extent cx="4643755" cy="1449705"/>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9"/>
                          <a:stretch>
                            <a:fillRect/>
                          </a:stretch>
                        </pic:blipFill>
                        <pic:spPr>
                          <a:xfrm>
                            <a:off x="0" y="0"/>
                            <a:ext cx="4643755" cy="1449705"/>
                          </a:xfrm>
                          <a:prstGeom prst="rect">
                            <a:avLst/>
                          </a:prstGeom>
                        </pic:spPr>
                      </pic:pic>
                    </a:graphicData>
                  </a:graphic>
                </wp:inline>
              </w:drawing>
            </w:r>
          </w:p>
          <w:p w14:paraId="68F0F3E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.0.2</w:t>
            </w:r>
          </w:p>
          <w:p w14:paraId="7EC9A8A7" w14:textId="77777777" w:rsidR="004837C2" w:rsidRDefault="005F3D5F">
            <w:pPr>
              <w:rPr>
                <w:rFonts w:ascii="宋体" w:hAnsi="宋体"/>
                <w:sz w:val="18"/>
                <w:szCs w:val="18"/>
              </w:rPr>
            </w:pPr>
            <w:r>
              <w:rPr>
                <w:noProof/>
              </w:rPr>
              <w:drawing>
                <wp:inline distT="0" distB="0" distL="0" distR="0" wp14:anchorId="4F269211" wp14:editId="15BE64EE">
                  <wp:extent cx="4643755" cy="1421130"/>
                  <wp:effectExtent l="0" t="0" r="4445"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0"/>
                          <a:stretch>
                            <a:fillRect/>
                          </a:stretch>
                        </pic:blipFill>
                        <pic:spPr>
                          <a:xfrm>
                            <a:off x="0" y="0"/>
                            <a:ext cx="4643755" cy="1421130"/>
                          </a:xfrm>
                          <a:prstGeom prst="rect">
                            <a:avLst/>
                          </a:prstGeom>
                        </pic:spPr>
                      </pic:pic>
                    </a:graphicData>
                  </a:graphic>
                </wp:inline>
              </w:drawing>
            </w:r>
          </w:p>
          <w:p w14:paraId="1957FBC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w:t>
            </w:r>
            <w:r>
              <w:rPr>
                <w:rFonts w:ascii="宋体" w:hAnsi="宋体"/>
                <w:sz w:val="18"/>
                <w:szCs w:val="18"/>
              </w:rPr>
              <w:t>3</w:t>
            </w:r>
          </w:p>
          <w:p w14:paraId="5F6253A9" w14:textId="77777777" w:rsidR="004837C2" w:rsidRDefault="005F3D5F">
            <w:pPr>
              <w:jc w:val="center"/>
              <w:rPr>
                <w:rFonts w:ascii="宋体" w:hAnsi="宋体"/>
                <w:sz w:val="18"/>
                <w:szCs w:val="18"/>
              </w:rPr>
            </w:pPr>
            <w:r>
              <w:rPr>
                <w:noProof/>
              </w:rPr>
              <w:drawing>
                <wp:inline distT="0" distB="0" distL="0" distR="0" wp14:anchorId="4432AE44" wp14:editId="67543C32">
                  <wp:extent cx="4643755" cy="2239010"/>
                  <wp:effectExtent l="0" t="0" r="4445"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1"/>
                          <a:stretch>
                            <a:fillRect/>
                          </a:stretch>
                        </pic:blipFill>
                        <pic:spPr>
                          <a:xfrm>
                            <a:off x="0" y="0"/>
                            <a:ext cx="4643755" cy="2239010"/>
                          </a:xfrm>
                          <a:prstGeom prst="rect">
                            <a:avLst/>
                          </a:prstGeom>
                        </pic:spPr>
                      </pic:pic>
                    </a:graphicData>
                  </a:graphic>
                </wp:inline>
              </w:drawing>
            </w:r>
          </w:p>
          <w:p w14:paraId="5A3062D8"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w:t>
            </w:r>
            <w:r>
              <w:rPr>
                <w:rFonts w:ascii="宋体" w:hAnsi="宋体"/>
                <w:sz w:val="18"/>
                <w:szCs w:val="18"/>
              </w:rPr>
              <w:t>4</w:t>
            </w:r>
          </w:p>
          <w:p w14:paraId="0D4CDA41" w14:textId="66A431A0" w:rsidR="004837C2" w:rsidRDefault="007241B1">
            <w:pPr>
              <w:jc w:val="center"/>
              <w:rPr>
                <w:rFonts w:ascii="宋体" w:hAnsi="宋体"/>
                <w:sz w:val="18"/>
                <w:szCs w:val="18"/>
              </w:rPr>
            </w:pPr>
            <w:r>
              <w:rPr>
                <w:noProof/>
              </w:rPr>
              <w:lastRenderedPageBreak/>
              <w:drawing>
                <wp:inline distT="0" distB="0" distL="0" distR="0" wp14:anchorId="4410BDA9" wp14:editId="5148E3DF">
                  <wp:extent cx="4643755" cy="1659890"/>
                  <wp:effectExtent l="0" t="0" r="444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3755" cy="1659890"/>
                          </a:xfrm>
                          <a:prstGeom prst="rect">
                            <a:avLst/>
                          </a:prstGeom>
                        </pic:spPr>
                      </pic:pic>
                    </a:graphicData>
                  </a:graphic>
                </wp:inline>
              </w:drawing>
            </w:r>
          </w:p>
          <w:p w14:paraId="585DA4A9" w14:textId="1FF95231" w:rsidR="004837C2" w:rsidRDefault="00EA0628">
            <w:pPr>
              <w:jc w:val="center"/>
              <w:rPr>
                <w:rFonts w:ascii="宋体" w:hAnsi="宋体"/>
                <w:sz w:val="18"/>
                <w:szCs w:val="18"/>
              </w:rPr>
            </w:pPr>
            <w:r>
              <w:rPr>
                <w:noProof/>
              </w:rPr>
              <w:drawing>
                <wp:inline distT="0" distB="0" distL="0" distR="0" wp14:anchorId="3AD2DCB2" wp14:editId="466969A9">
                  <wp:extent cx="4643755" cy="2094865"/>
                  <wp:effectExtent l="0" t="0" r="444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3755" cy="2094865"/>
                          </a:xfrm>
                          <a:prstGeom prst="rect">
                            <a:avLst/>
                          </a:prstGeom>
                        </pic:spPr>
                      </pic:pic>
                    </a:graphicData>
                  </a:graphic>
                </wp:inline>
              </w:drawing>
            </w:r>
          </w:p>
          <w:p w14:paraId="1B82D850"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w:t>
            </w:r>
            <w:r>
              <w:rPr>
                <w:rFonts w:ascii="宋体" w:hAnsi="宋体"/>
                <w:sz w:val="18"/>
                <w:szCs w:val="18"/>
              </w:rPr>
              <w:t>5</w:t>
            </w:r>
          </w:p>
          <w:p w14:paraId="05B144A4" w14:textId="77777777" w:rsidR="004837C2" w:rsidRDefault="005F3D5F">
            <w:pPr>
              <w:jc w:val="center"/>
              <w:rPr>
                <w:rFonts w:ascii="宋体" w:hAnsi="宋体"/>
                <w:sz w:val="18"/>
                <w:szCs w:val="18"/>
              </w:rPr>
            </w:pPr>
            <w:r>
              <w:rPr>
                <w:noProof/>
              </w:rPr>
              <w:drawing>
                <wp:inline distT="0" distB="0" distL="0" distR="0" wp14:anchorId="2810A11E" wp14:editId="2101BCDD">
                  <wp:extent cx="1936750" cy="10541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4"/>
                          <a:stretch>
                            <a:fillRect/>
                          </a:stretch>
                        </pic:blipFill>
                        <pic:spPr>
                          <a:xfrm>
                            <a:off x="0" y="0"/>
                            <a:ext cx="1936850" cy="1054154"/>
                          </a:xfrm>
                          <a:prstGeom prst="rect">
                            <a:avLst/>
                          </a:prstGeom>
                        </pic:spPr>
                      </pic:pic>
                    </a:graphicData>
                  </a:graphic>
                </wp:inline>
              </w:drawing>
            </w:r>
          </w:p>
          <w:p w14:paraId="7CA2F74E"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9</w:t>
            </w:r>
            <w:r>
              <w:rPr>
                <w:rFonts w:ascii="宋体" w:hAnsi="宋体" w:hint="eastAsia"/>
                <w:sz w:val="18"/>
                <w:szCs w:val="18"/>
              </w:rPr>
              <w:t>.0.</w:t>
            </w:r>
            <w:r>
              <w:rPr>
                <w:rFonts w:ascii="宋体" w:hAnsi="宋体"/>
                <w:sz w:val="18"/>
                <w:szCs w:val="18"/>
              </w:rPr>
              <w:t>6</w:t>
            </w:r>
          </w:p>
        </w:tc>
      </w:tr>
      <w:tr w:rsidR="004837C2" w14:paraId="61BBD6AD" w14:textId="77777777">
        <w:trPr>
          <w:jc w:val="center"/>
        </w:trPr>
        <w:tc>
          <w:tcPr>
            <w:tcW w:w="1583" w:type="dxa"/>
            <w:shd w:val="clear" w:color="auto" w:fill="F8F8F8"/>
            <w:vAlign w:val="center"/>
          </w:tcPr>
          <w:p w14:paraId="10D65256"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092168BD" w14:textId="77777777" w:rsidR="004837C2" w:rsidRDefault="004837C2">
            <w:pPr>
              <w:rPr>
                <w:rFonts w:ascii="Book Antiqua" w:hAnsi="Book Antiqua"/>
                <w:sz w:val="18"/>
                <w:szCs w:val="18"/>
              </w:rPr>
            </w:pPr>
          </w:p>
        </w:tc>
      </w:tr>
      <w:tr w:rsidR="004837C2" w14:paraId="6E35B4C7" w14:textId="77777777">
        <w:trPr>
          <w:jc w:val="center"/>
        </w:trPr>
        <w:tc>
          <w:tcPr>
            <w:tcW w:w="1583" w:type="dxa"/>
            <w:shd w:val="clear" w:color="auto" w:fill="F8F8F8"/>
            <w:vAlign w:val="center"/>
          </w:tcPr>
          <w:p w14:paraId="7E2797A4"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4FF164E4" w14:textId="74750AA1"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w:t>
            </w:r>
          </w:p>
          <w:p w14:paraId="7AB85179" w14:textId="77777777" w:rsidR="004837C2" w:rsidRDefault="005F3D5F">
            <w:pPr>
              <w:rPr>
                <w:rFonts w:ascii="Book Antiqua" w:hAnsi="Book Antiqua"/>
                <w:sz w:val="18"/>
                <w:szCs w:val="18"/>
              </w:rPr>
            </w:pPr>
            <w:r>
              <w:rPr>
                <w:rFonts w:ascii="Book Antiqua" w:hAnsi="Book Antiqua" w:hint="eastAsia"/>
                <w:sz w:val="18"/>
                <w:szCs w:val="18"/>
              </w:rPr>
              <w:t>商品名称（模糊查询）、</w:t>
            </w:r>
          </w:p>
          <w:p w14:paraId="0C1A7636" w14:textId="77777777" w:rsidR="004837C2" w:rsidRDefault="005F3D5F">
            <w:pPr>
              <w:rPr>
                <w:rFonts w:ascii="Book Antiqua" w:hAnsi="Book Antiqua"/>
                <w:sz w:val="18"/>
                <w:szCs w:val="18"/>
              </w:rPr>
            </w:pPr>
            <w:r>
              <w:rPr>
                <w:rFonts w:ascii="Book Antiqua" w:hAnsi="Book Antiqua" w:hint="eastAsia"/>
                <w:sz w:val="18"/>
                <w:szCs w:val="18"/>
              </w:rPr>
              <w:t>商品番号（精准查询，联想下拉框）</w:t>
            </w:r>
          </w:p>
        </w:tc>
      </w:tr>
      <w:tr w:rsidR="004837C2" w14:paraId="6AA2E871" w14:textId="77777777">
        <w:trPr>
          <w:jc w:val="center"/>
        </w:trPr>
        <w:tc>
          <w:tcPr>
            <w:tcW w:w="1583" w:type="dxa"/>
            <w:shd w:val="clear" w:color="auto" w:fill="F8F8F8"/>
            <w:vAlign w:val="center"/>
          </w:tcPr>
          <w:p w14:paraId="1D653B38"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4F9D8FCF"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、商品主图、店铺、商品名称、商品番号、销售价格、销售币种、商品状态、操作</w:t>
            </w:r>
          </w:p>
        </w:tc>
      </w:tr>
      <w:tr w:rsidR="004837C2" w14:paraId="38753D50" w14:textId="77777777">
        <w:trPr>
          <w:trHeight w:val="3103"/>
          <w:jc w:val="center"/>
        </w:trPr>
        <w:tc>
          <w:tcPr>
            <w:tcW w:w="1583" w:type="dxa"/>
            <w:shd w:val="clear" w:color="auto" w:fill="F8F8F8"/>
            <w:vAlign w:val="center"/>
          </w:tcPr>
          <w:p w14:paraId="06BC14A4"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78708608" w14:textId="77777777" w:rsidR="004837C2" w:rsidRDefault="005F3D5F">
            <w:pPr>
              <w:rPr>
                <w:rFonts w:ascii="Book Antiqua" w:hAnsi="Book Antiqua"/>
                <w:b/>
                <w:sz w:val="18"/>
                <w:szCs w:val="18"/>
              </w:rPr>
            </w:pPr>
            <w:r>
              <w:rPr>
                <w:rFonts w:ascii="Book Antiqua" w:hAnsi="Book Antiqua" w:hint="eastAsia"/>
                <w:b/>
                <w:sz w:val="18"/>
                <w:szCs w:val="18"/>
              </w:rPr>
              <w:t>描述</w:t>
            </w:r>
          </w:p>
          <w:p w14:paraId="0FD2D26D" w14:textId="77777777" w:rsidR="004837C2" w:rsidRDefault="005F3D5F">
            <w:pPr>
              <w:pStyle w:val="afb"/>
              <w:numPr>
                <w:ilvl w:val="0"/>
                <w:numId w:val="13"/>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乐天在线商品管理，分三个页签，不同商品状态（在线、已下架、更新失败）（如图</w:t>
            </w:r>
            <w:r>
              <w:rPr>
                <w:rFonts w:ascii="Book Antiqua" w:hAnsi="Book Antiqua" w:hint="eastAsia"/>
                <w:color w:val="000000" w:themeColor="text1"/>
                <w:sz w:val="18"/>
                <w:szCs w:val="18"/>
              </w:rPr>
              <w:t>9.0.1</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9.0.2</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9.0.3</w:t>
            </w:r>
            <w:r>
              <w:rPr>
                <w:rFonts w:ascii="Book Antiqua" w:hAnsi="Book Antiqua" w:hint="eastAsia"/>
                <w:color w:val="000000" w:themeColor="text1"/>
                <w:sz w:val="18"/>
                <w:szCs w:val="18"/>
              </w:rPr>
              <w:t>）进行展示</w:t>
            </w:r>
            <w:r>
              <w:rPr>
                <w:rFonts w:ascii="Book Antiqua" w:hAnsi="Book Antiqua"/>
                <w:color w:val="000000" w:themeColor="text1"/>
                <w:sz w:val="18"/>
                <w:szCs w:val="18"/>
              </w:rPr>
              <w:t>。</w:t>
            </w:r>
          </w:p>
          <w:p w14:paraId="25DF5A45" w14:textId="77777777" w:rsidR="004837C2" w:rsidRDefault="005F3D5F">
            <w:pPr>
              <w:rPr>
                <w:rFonts w:ascii="Book Antiqua" w:hAnsi="Book Antiqua"/>
                <w:b/>
                <w:sz w:val="18"/>
                <w:szCs w:val="18"/>
              </w:rPr>
            </w:pPr>
            <w:r>
              <w:rPr>
                <w:rFonts w:ascii="Book Antiqua" w:hAnsi="Book Antiqua" w:hint="eastAsia"/>
                <w:b/>
                <w:sz w:val="18"/>
                <w:szCs w:val="18"/>
              </w:rPr>
              <w:t>过程</w:t>
            </w:r>
          </w:p>
          <w:p w14:paraId="0496C52A" w14:textId="77777777" w:rsidR="004837C2" w:rsidRDefault="005F3D5F">
            <w:pPr>
              <w:pStyle w:val="afb"/>
              <w:numPr>
                <w:ilvl w:val="0"/>
                <w:numId w:val="13"/>
              </w:numPr>
              <w:rPr>
                <w:rFonts w:ascii="Book Antiqua" w:hAnsi="Book Antiqua"/>
                <w:color w:val="FF0000"/>
                <w:sz w:val="18"/>
                <w:szCs w:val="18"/>
              </w:rPr>
            </w:pPr>
            <w:r>
              <w:rPr>
                <w:rFonts w:ascii="Book Antiqua" w:hAnsi="Book Antiqua" w:hint="eastAsia"/>
                <w:sz w:val="18"/>
                <w:szCs w:val="18"/>
              </w:rPr>
              <w:t>查看乐天商品详情，点击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color w:val="000000" w:themeColor="text1"/>
                <w:sz w:val="18"/>
                <w:szCs w:val="18"/>
              </w:rPr>
              <w:t>打开乐天平台商品详情页面（如图</w:t>
            </w:r>
            <w:r>
              <w:rPr>
                <w:rFonts w:ascii="Book Antiqua" w:hAnsi="Book Antiqua"/>
                <w:color w:val="000000" w:themeColor="text1"/>
                <w:sz w:val="18"/>
                <w:szCs w:val="18"/>
              </w:rPr>
              <w:t>9.0.4</w:t>
            </w:r>
            <w:r>
              <w:rPr>
                <w:rFonts w:ascii="Book Antiqua" w:hAnsi="Book Antiqua" w:hint="eastAsia"/>
                <w:color w:val="000000" w:themeColor="text1"/>
                <w:sz w:val="18"/>
                <w:szCs w:val="18"/>
              </w:rPr>
              <w:t>），支持进行编辑及上</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下架操作。</w:t>
            </w:r>
          </w:p>
          <w:p w14:paraId="2716834C" w14:textId="77777777" w:rsidR="004837C2" w:rsidRDefault="005F3D5F">
            <w:pPr>
              <w:pStyle w:val="afb"/>
              <w:numPr>
                <w:ilvl w:val="0"/>
                <w:numId w:val="13"/>
              </w:numPr>
              <w:rPr>
                <w:rFonts w:ascii="Book Antiqua" w:hAnsi="Book Antiqua"/>
                <w:color w:val="FF0000"/>
                <w:sz w:val="18"/>
                <w:szCs w:val="18"/>
              </w:rPr>
            </w:pPr>
            <w:r>
              <w:rPr>
                <w:rFonts w:ascii="Book Antiqua" w:hAnsi="Book Antiqua" w:hint="eastAsia"/>
                <w:sz w:val="18"/>
                <w:szCs w:val="18"/>
              </w:rPr>
              <w:t>上</w:t>
            </w:r>
            <w:r>
              <w:rPr>
                <w:rFonts w:ascii="Book Antiqua" w:hAnsi="Book Antiqua" w:hint="eastAsia"/>
                <w:sz w:val="18"/>
                <w:szCs w:val="18"/>
              </w:rPr>
              <w:t>/</w:t>
            </w:r>
            <w:r>
              <w:rPr>
                <w:rFonts w:ascii="Book Antiqua" w:hAnsi="Book Antiqua" w:hint="eastAsia"/>
                <w:sz w:val="18"/>
                <w:szCs w:val="18"/>
              </w:rPr>
              <w:t>下架、批量上</w:t>
            </w:r>
            <w:r>
              <w:rPr>
                <w:rFonts w:ascii="Book Antiqua" w:hAnsi="Book Antiqua" w:hint="eastAsia"/>
                <w:sz w:val="18"/>
                <w:szCs w:val="18"/>
              </w:rPr>
              <w:t>/</w:t>
            </w:r>
            <w:r>
              <w:rPr>
                <w:rFonts w:ascii="Book Antiqua" w:hAnsi="Book Antiqua" w:hint="eastAsia"/>
                <w:sz w:val="18"/>
                <w:szCs w:val="18"/>
              </w:rPr>
              <w:t>下架，点击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下架</w:t>
            </w:r>
            <w:r>
              <w:rPr>
                <w:rFonts w:ascii="Book Antiqua" w:hAnsi="Book Antiqua" w:hint="eastAsia"/>
                <w:sz w:val="18"/>
                <w:szCs w:val="18"/>
              </w:rPr>
              <w:t>，</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上架</w:t>
            </w:r>
            <w:r>
              <w:rPr>
                <w:rFonts w:ascii="Book Antiqua" w:hAnsi="Book Antiqua" w:hint="eastAsia"/>
                <w:sz w:val="18"/>
                <w:szCs w:val="18"/>
              </w:rPr>
              <w:t>，</w:t>
            </w:r>
            <w:r>
              <w:rPr>
                <w:rFonts w:ascii="Book Antiqua" w:hAnsi="Book Antiqua" w:hint="eastAsia"/>
                <w:color w:val="000000" w:themeColor="text1"/>
                <w:sz w:val="18"/>
                <w:szCs w:val="18"/>
              </w:rPr>
              <w:t>乐天平台商品详情页面中的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下架</w:t>
            </w:r>
            <w:r>
              <w:rPr>
                <w:rFonts w:ascii="Book Antiqua" w:hAnsi="Book Antiqua" w:hint="eastAsia"/>
                <w:sz w:val="18"/>
                <w:szCs w:val="18"/>
              </w:rPr>
              <w:t>按钮，及乐天在线商品列表展示菜单页面的</w:t>
            </w:r>
            <w:r>
              <w:rPr>
                <w:rFonts w:ascii="幼圆" w:eastAsia="幼圆" w:hAnsi="幼圆" w:cs="幼圆" w:hint="eastAsia"/>
                <w:sz w:val="18"/>
                <w:szCs w:val="18"/>
                <w:bdr w:val="single" w:sz="4" w:space="0" w:color="auto"/>
                <w:shd w:val="clear" w:color="auto" w:fill="BEBEBE"/>
              </w:rPr>
              <w:t>批量上架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批量下架</w:t>
            </w:r>
            <w:r>
              <w:rPr>
                <w:rFonts w:ascii="Book Antiqua" w:hAnsi="Book Antiqua" w:hint="eastAsia"/>
                <w:sz w:val="18"/>
                <w:szCs w:val="18"/>
              </w:rPr>
              <w:t>按钮。弹出框如图</w:t>
            </w:r>
            <w:r>
              <w:rPr>
                <w:rFonts w:ascii="Book Antiqua" w:hAnsi="Book Antiqua" w:hint="eastAsia"/>
                <w:sz w:val="18"/>
                <w:szCs w:val="18"/>
              </w:rPr>
              <w:t>9</w:t>
            </w:r>
            <w:r>
              <w:rPr>
                <w:rFonts w:ascii="Book Antiqua" w:hAnsi="Book Antiqua"/>
                <w:sz w:val="18"/>
                <w:szCs w:val="18"/>
              </w:rPr>
              <w:t>.0.6</w:t>
            </w:r>
            <w:r>
              <w:rPr>
                <w:rFonts w:ascii="Book Antiqua" w:hAnsi="Book Antiqua" w:hint="eastAsia"/>
                <w:sz w:val="18"/>
                <w:szCs w:val="18"/>
              </w:rPr>
              <w:t>，进行友好提示；</w:t>
            </w:r>
          </w:p>
          <w:p w14:paraId="25B7C670" w14:textId="77777777" w:rsidR="004837C2" w:rsidRDefault="005F3D5F">
            <w:pPr>
              <w:pStyle w:val="afb"/>
              <w:numPr>
                <w:ilvl w:val="0"/>
                <w:numId w:val="13"/>
              </w:numPr>
              <w:rPr>
                <w:rFonts w:ascii="Book Antiqua" w:hAnsi="Book Antiqua"/>
                <w:color w:val="FF0000"/>
                <w:sz w:val="18"/>
                <w:szCs w:val="18"/>
              </w:rPr>
            </w:pPr>
            <w:r>
              <w:rPr>
                <w:rFonts w:ascii="Book Antiqua" w:hAnsi="Book Antiqua" w:hint="eastAsia"/>
                <w:sz w:val="18"/>
                <w:szCs w:val="18"/>
              </w:rPr>
              <w:t>编辑，点击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sz w:val="18"/>
                <w:szCs w:val="18"/>
              </w:rPr>
              <w:t>或者</w:t>
            </w:r>
            <w:r>
              <w:rPr>
                <w:rFonts w:ascii="Book Antiqua" w:hAnsi="Book Antiqua" w:hint="eastAsia"/>
                <w:color w:val="000000" w:themeColor="text1"/>
                <w:sz w:val="18"/>
                <w:szCs w:val="18"/>
              </w:rPr>
              <w:t>乐天平台商品详情页面中的</w:t>
            </w:r>
            <w:r>
              <w:rPr>
                <w:rFonts w:ascii="幼圆" w:eastAsia="幼圆" w:hAnsi="幼圆" w:cs="幼圆" w:hint="eastAsia"/>
                <w:sz w:val="18"/>
                <w:szCs w:val="18"/>
                <w:bdr w:val="single" w:sz="4" w:space="0" w:color="auto"/>
                <w:shd w:val="clear" w:color="auto" w:fill="BEBEBE"/>
              </w:rPr>
              <w:t>编辑</w:t>
            </w:r>
            <w:r>
              <w:rPr>
                <w:rFonts w:ascii="Book Antiqua" w:hAnsi="Book Antiqua" w:hint="eastAsia"/>
                <w:sz w:val="18"/>
                <w:szCs w:val="18"/>
              </w:rPr>
              <w:t>按钮，打开编辑页面，如图</w:t>
            </w:r>
            <w:r>
              <w:rPr>
                <w:rFonts w:ascii="Book Antiqua" w:hAnsi="Book Antiqua" w:hint="eastAsia"/>
                <w:sz w:val="18"/>
                <w:szCs w:val="18"/>
              </w:rPr>
              <w:t>9</w:t>
            </w:r>
            <w:r>
              <w:rPr>
                <w:rFonts w:ascii="Book Antiqua" w:hAnsi="Book Antiqua"/>
                <w:sz w:val="18"/>
                <w:szCs w:val="18"/>
              </w:rPr>
              <w:t>.0.5</w:t>
            </w:r>
            <w:r>
              <w:rPr>
                <w:rFonts w:ascii="Book Antiqua" w:hAnsi="Book Antiqua" w:hint="eastAsia"/>
                <w:sz w:val="18"/>
                <w:szCs w:val="18"/>
              </w:rPr>
              <w:t>，支持修改除店铺、商品管理番号、商品番号以外的栏位信息，点击</w:t>
            </w:r>
            <w:r>
              <w:rPr>
                <w:rFonts w:ascii="幼圆" w:eastAsia="幼圆" w:hAnsi="幼圆" w:cs="幼圆" w:hint="eastAsia"/>
                <w:sz w:val="18"/>
                <w:szCs w:val="18"/>
                <w:bdr w:val="single" w:sz="4" w:space="0" w:color="auto"/>
                <w:shd w:val="clear" w:color="auto" w:fill="BEBEBE"/>
              </w:rPr>
              <w:t>完成</w:t>
            </w:r>
            <w:r>
              <w:rPr>
                <w:rFonts w:ascii="Book Antiqua" w:hAnsi="Book Antiqua" w:hint="eastAsia"/>
                <w:sz w:val="18"/>
                <w:szCs w:val="18"/>
              </w:rPr>
              <w:t>按钮后进行接口同步；</w:t>
            </w:r>
          </w:p>
          <w:p w14:paraId="164489A3" w14:textId="5B1FF0C8" w:rsidR="004837C2" w:rsidRPr="00FD07AC" w:rsidRDefault="005F3D5F">
            <w:pPr>
              <w:pStyle w:val="afb"/>
              <w:numPr>
                <w:ilvl w:val="0"/>
                <w:numId w:val="13"/>
              </w:numPr>
              <w:rPr>
                <w:rFonts w:ascii="Book Antiqua" w:hAnsi="Book Antiqua"/>
                <w:color w:val="FF0000"/>
                <w:sz w:val="18"/>
                <w:szCs w:val="18"/>
              </w:rPr>
            </w:pPr>
            <w:r>
              <w:rPr>
                <w:rFonts w:ascii="Book Antiqua" w:hAnsi="Book Antiqua" w:hint="eastAsia"/>
                <w:sz w:val="18"/>
                <w:szCs w:val="18"/>
              </w:rPr>
              <w:t>导出，在列表中勾选乐天在线</w:t>
            </w:r>
            <w:r>
              <w:rPr>
                <w:rFonts w:ascii="Book Antiqua" w:hAnsi="Book Antiqua"/>
                <w:sz w:val="18"/>
                <w:szCs w:val="18"/>
              </w:rPr>
              <w:t>商品</w:t>
            </w:r>
            <w:r>
              <w:rPr>
                <w:rFonts w:ascii="Book Antiqua" w:hAnsi="Book Antiqua" w:hint="eastAsia"/>
                <w:sz w:val="18"/>
                <w:szCs w:val="18"/>
              </w:rPr>
              <w:t>行纪录，点击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按钮下载附件。字段如下：</w:t>
            </w:r>
          </w:p>
          <w:p w14:paraId="736514A0" w14:textId="262D0C36" w:rsidR="00FD07AC" w:rsidRDefault="00FD07AC" w:rsidP="00FD07AC">
            <w:pPr>
              <w:pStyle w:val="afb"/>
              <w:ind w:left="360"/>
              <w:rPr>
                <w:rFonts w:ascii="Book Antiqua" w:hAnsi="Book Antiqua"/>
                <w:color w:val="FF0000"/>
                <w:sz w:val="18"/>
                <w:szCs w:val="18"/>
              </w:rPr>
            </w:pPr>
            <w:r>
              <w:rPr>
                <w:rFonts w:ascii="Book Antiqua" w:hAnsi="Book Antiqua" w:hint="eastAsia"/>
                <w:sz w:val="18"/>
                <w:szCs w:val="18"/>
              </w:rPr>
              <w:t>（乐天分类显示最小级分类名称；目录</w:t>
            </w:r>
            <w:r>
              <w:rPr>
                <w:rFonts w:ascii="Book Antiqua" w:hAnsi="Book Antiqua" w:hint="eastAsia"/>
                <w:sz w:val="18"/>
                <w:szCs w:val="18"/>
              </w:rPr>
              <w:t>I</w:t>
            </w:r>
            <w:r>
              <w:rPr>
                <w:rFonts w:ascii="Book Antiqua" w:hAnsi="Book Antiqua"/>
                <w:sz w:val="18"/>
                <w:szCs w:val="18"/>
              </w:rPr>
              <w:t>D</w:t>
            </w:r>
            <w:r>
              <w:rPr>
                <w:rFonts w:ascii="Book Antiqua" w:hAnsi="Book Antiqua" w:hint="eastAsia"/>
                <w:sz w:val="18"/>
                <w:szCs w:val="18"/>
              </w:rPr>
              <w:t>显示</w:t>
            </w:r>
            <w:r>
              <w:rPr>
                <w:rFonts w:ascii="Book Antiqua" w:hAnsi="Book Antiqua" w:hint="eastAsia"/>
                <w:sz w:val="18"/>
                <w:szCs w:val="18"/>
              </w:rPr>
              <w:t>J</w:t>
            </w:r>
            <w:r>
              <w:rPr>
                <w:rFonts w:ascii="Book Antiqua" w:hAnsi="Book Antiqua"/>
                <w:sz w:val="18"/>
                <w:szCs w:val="18"/>
              </w:rPr>
              <w:t>AN</w:t>
            </w:r>
            <w:r>
              <w:rPr>
                <w:rFonts w:ascii="Book Antiqua" w:hAnsi="Book Antiqua" w:hint="eastAsia"/>
                <w:sz w:val="18"/>
                <w:szCs w:val="18"/>
              </w:rPr>
              <w:t>代码或无目录</w:t>
            </w:r>
            <w:r>
              <w:rPr>
                <w:rFonts w:ascii="Book Antiqua" w:hAnsi="Book Antiqua" w:hint="eastAsia"/>
                <w:sz w:val="18"/>
                <w:szCs w:val="18"/>
              </w:rPr>
              <w:t>I</w:t>
            </w:r>
            <w:r>
              <w:rPr>
                <w:rFonts w:ascii="Book Antiqua" w:hAnsi="Book Antiqua"/>
                <w:sz w:val="18"/>
                <w:szCs w:val="18"/>
              </w:rPr>
              <w:t>D</w:t>
            </w:r>
            <w:r w:rsidR="001E1A5F">
              <w:rPr>
                <w:rFonts w:ascii="Book Antiqua" w:hAnsi="Book Antiqua" w:hint="eastAsia"/>
                <w:sz w:val="18"/>
                <w:szCs w:val="18"/>
              </w:rPr>
              <w:t>原因</w:t>
            </w:r>
            <w:r>
              <w:rPr>
                <w:rFonts w:ascii="Book Antiqua" w:hAnsi="Book Antiqua" w:hint="eastAsia"/>
                <w:sz w:val="18"/>
                <w:szCs w:val="18"/>
              </w:rPr>
              <w:t>）</w:t>
            </w:r>
          </w:p>
          <w:p w14:paraId="5E60E89C" w14:textId="021FCB20" w:rsidR="004837C2" w:rsidRPr="00FD07AC" w:rsidRDefault="00FD07AC" w:rsidP="00FD07AC">
            <w:pPr>
              <w:rPr>
                <w:rFonts w:ascii="Book Antiqua" w:hAnsi="Book Antiqua"/>
                <w:color w:val="FF0000"/>
                <w:sz w:val="18"/>
                <w:szCs w:val="18"/>
              </w:rPr>
            </w:pPr>
            <w:r>
              <w:rPr>
                <w:noProof/>
              </w:rPr>
              <w:drawing>
                <wp:inline distT="0" distB="0" distL="0" distR="0" wp14:anchorId="18C0338A" wp14:editId="2086065A">
                  <wp:extent cx="4643755" cy="239395"/>
                  <wp:effectExtent l="0" t="0" r="444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3755" cy="239395"/>
                          </a:xfrm>
                          <a:prstGeom prst="rect">
                            <a:avLst/>
                          </a:prstGeom>
                        </pic:spPr>
                      </pic:pic>
                    </a:graphicData>
                  </a:graphic>
                </wp:inline>
              </w:drawing>
            </w:r>
          </w:p>
          <w:p w14:paraId="46C8A3EE"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1A45B396" w14:textId="77777777" w:rsidR="004837C2" w:rsidRDefault="005F3D5F">
            <w:pPr>
              <w:pStyle w:val="afb"/>
              <w:numPr>
                <w:ilvl w:val="0"/>
                <w:numId w:val="13"/>
              </w:numPr>
              <w:rPr>
                <w:rFonts w:ascii="Book Antiqua" w:hAnsi="Book Antiqua"/>
                <w:color w:val="000000" w:themeColor="text1"/>
                <w:sz w:val="18"/>
                <w:szCs w:val="18"/>
              </w:rPr>
            </w:pPr>
            <w:r>
              <w:rPr>
                <w:rFonts w:ascii="Book Antiqua" w:hAnsi="Book Antiqua" w:hint="eastAsia"/>
                <w:color w:val="000000" w:themeColor="text1"/>
                <w:sz w:val="18"/>
                <w:szCs w:val="18"/>
              </w:rPr>
              <w:t>在线页签与已下架页签的商品明细，通过从速贸云仓进行草稿自助上架的以及通过店铺授权，获取店铺在售商品，进行双重验证，以“店铺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商品管理番号”为唯一标准进行数据获取；</w:t>
            </w:r>
          </w:p>
          <w:p w14:paraId="7F0737F6" w14:textId="77777777" w:rsidR="004837C2" w:rsidRDefault="005F3D5F">
            <w:pPr>
              <w:pStyle w:val="afb"/>
              <w:numPr>
                <w:ilvl w:val="0"/>
                <w:numId w:val="13"/>
              </w:numPr>
              <w:rPr>
                <w:rFonts w:ascii="Book Antiqua" w:hAnsi="Book Antiqua"/>
                <w:color w:val="000000" w:themeColor="text1"/>
                <w:sz w:val="18"/>
                <w:szCs w:val="18"/>
              </w:rPr>
            </w:pPr>
            <w:r>
              <w:rPr>
                <w:rFonts w:ascii="Book Antiqua" w:hAnsi="Book Antiqua" w:hint="eastAsia"/>
                <w:color w:val="000000" w:themeColor="text1"/>
                <w:sz w:val="18"/>
                <w:szCs w:val="18"/>
              </w:rPr>
              <w:t>进行编辑时，若乐天平台接口返回错误信息，请求不成功时。保留修改前的商品信息与商品状态，并复制此笔纪录到“更新失败”页签中</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接口返回的错误信息原因。</w:t>
            </w:r>
          </w:p>
          <w:p w14:paraId="52FADA97" w14:textId="4689041D" w:rsidR="004837C2" w:rsidRDefault="005F3D5F">
            <w:pPr>
              <w:pStyle w:val="afb"/>
              <w:numPr>
                <w:ilvl w:val="0"/>
                <w:numId w:val="13"/>
              </w:numPr>
              <w:rPr>
                <w:rFonts w:ascii="Book Antiqua" w:hAnsi="Book Antiqua"/>
                <w:color w:val="000000" w:themeColor="text1"/>
                <w:sz w:val="18"/>
                <w:szCs w:val="18"/>
              </w:rPr>
            </w:pPr>
            <w:r>
              <w:rPr>
                <w:rFonts w:ascii="Book Antiqua" w:hAnsi="Book Antiqua" w:hint="eastAsia"/>
                <w:color w:val="000000" w:themeColor="text1"/>
                <w:sz w:val="18"/>
                <w:szCs w:val="18"/>
              </w:rPr>
              <w:t>支持在更新失败页签中继续进行编辑操作，若成功，保存最新的商品信息与商品状态，同时移除掉“更新失败”页签中的失败纪录信息。</w:t>
            </w:r>
          </w:p>
          <w:p w14:paraId="116FAE05" w14:textId="58DE7028" w:rsidR="005B236A" w:rsidRDefault="005B236A">
            <w:pPr>
              <w:pStyle w:val="afb"/>
              <w:numPr>
                <w:ilvl w:val="0"/>
                <w:numId w:val="13"/>
              </w:numPr>
              <w:rPr>
                <w:rFonts w:ascii="Book Antiqua" w:hAnsi="Book Antiqua"/>
                <w:color w:val="000000" w:themeColor="text1"/>
                <w:sz w:val="18"/>
                <w:szCs w:val="18"/>
              </w:rPr>
            </w:pPr>
            <w:r w:rsidRPr="005B236A">
              <w:rPr>
                <w:rFonts w:ascii="Book Antiqua" w:hAnsi="Book Antiqua" w:hint="eastAsia"/>
                <w:color w:val="000000" w:themeColor="text1"/>
                <w:sz w:val="18"/>
                <w:szCs w:val="18"/>
              </w:rPr>
              <w:t>在线商品，编辑时，因为网络异常原因请求失败，在“更新失败”中保存此次编辑的信息，备注原因为：网络异常，请尝试再次提交；</w:t>
            </w:r>
          </w:p>
          <w:p w14:paraId="7CA0C75E" w14:textId="77777777" w:rsidR="004837C2" w:rsidRDefault="005F3D5F">
            <w:pPr>
              <w:pStyle w:val="afb"/>
              <w:numPr>
                <w:ilvl w:val="0"/>
                <w:numId w:val="13"/>
              </w:numPr>
              <w:rPr>
                <w:rFonts w:ascii="Book Antiqua" w:hAnsi="Book Antiqua"/>
                <w:color w:val="000000" w:themeColor="text1"/>
                <w:sz w:val="18"/>
                <w:szCs w:val="18"/>
              </w:rPr>
            </w:pPr>
            <w:r>
              <w:rPr>
                <w:rFonts w:ascii="Book Antiqua" w:hAnsi="Book Antiqua" w:hint="eastAsia"/>
                <w:color w:val="000000" w:themeColor="text1"/>
                <w:sz w:val="18"/>
                <w:szCs w:val="18"/>
              </w:rPr>
              <w:t>更新失败页签中，点击详情页面中的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下架</w:t>
            </w:r>
            <w:r>
              <w:rPr>
                <w:rFonts w:ascii="Book Antiqua" w:hAnsi="Book Antiqua" w:hint="eastAsia"/>
                <w:sz w:val="18"/>
                <w:szCs w:val="18"/>
              </w:rPr>
              <w:t>按钮或编辑页面的</w:t>
            </w:r>
            <w:r>
              <w:rPr>
                <w:rFonts w:ascii="幼圆" w:eastAsia="幼圆" w:hAnsi="幼圆" w:cs="幼圆" w:hint="eastAsia"/>
                <w:sz w:val="18"/>
                <w:szCs w:val="18"/>
                <w:bdr w:val="single" w:sz="4" w:space="0" w:color="auto"/>
                <w:shd w:val="clear" w:color="auto" w:fill="BEBEBE"/>
              </w:rPr>
              <w:t>完成</w:t>
            </w:r>
            <w:r>
              <w:rPr>
                <w:rFonts w:ascii="Book Antiqua" w:hAnsi="Book Antiqua" w:hint="eastAsia"/>
                <w:sz w:val="18"/>
                <w:szCs w:val="18"/>
              </w:rPr>
              <w:t>按钮，则重新请求接口，更新商品信息。</w:t>
            </w:r>
          </w:p>
          <w:p w14:paraId="3F0D4C4C" w14:textId="77777777" w:rsidR="004837C2" w:rsidRDefault="005F3D5F">
            <w:pPr>
              <w:pStyle w:val="afb"/>
              <w:numPr>
                <w:ilvl w:val="0"/>
                <w:numId w:val="13"/>
              </w:numPr>
              <w:rPr>
                <w:rFonts w:ascii="Book Antiqua" w:hAnsi="Book Antiqua"/>
                <w:sz w:val="18"/>
                <w:szCs w:val="18"/>
              </w:rPr>
            </w:pPr>
            <w:r>
              <w:rPr>
                <w:rFonts w:ascii="Book Antiqua" w:hAnsi="Book Antiqua" w:hint="eastAsia"/>
                <w:sz w:val="18"/>
                <w:szCs w:val="18"/>
              </w:rPr>
              <w:t>未勾选明细，点击批量上架按钮，提示：请选择需要上架的记录！</w:t>
            </w:r>
          </w:p>
          <w:p w14:paraId="7C34CFDB" w14:textId="77777777" w:rsidR="004837C2" w:rsidRDefault="005F3D5F">
            <w:pPr>
              <w:pStyle w:val="afb"/>
              <w:ind w:left="360"/>
              <w:rPr>
                <w:rFonts w:ascii="Book Antiqua" w:hAnsi="Book Antiqua"/>
                <w:sz w:val="18"/>
                <w:szCs w:val="18"/>
              </w:rPr>
            </w:pPr>
            <w:r>
              <w:rPr>
                <w:rFonts w:ascii="Book Antiqua" w:hAnsi="Book Antiqua" w:hint="eastAsia"/>
                <w:sz w:val="18"/>
                <w:szCs w:val="18"/>
              </w:rPr>
              <w:t>未勾选明细，点击批量下架按钮，提示：请选择需要下架的记录！</w:t>
            </w:r>
          </w:p>
          <w:p w14:paraId="1116F302"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sz w:val="18"/>
                <w:szCs w:val="18"/>
              </w:rPr>
              <w:t>未勾选明细，点击导出按钮，提示：请选择需要导出的记录！</w:t>
            </w:r>
          </w:p>
        </w:tc>
      </w:tr>
      <w:tr w:rsidR="004837C2" w14:paraId="5D4A4F71" w14:textId="77777777">
        <w:trPr>
          <w:trHeight w:val="1701"/>
          <w:jc w:val="center"/>
        </w:trPr>
        <w:tc>
          <w:tcPr>
            <w:tcW w:w="1583" w:type="dxa"/>
            <w:shd w:val="clear" w:color="auto" w:fill="F8F8F8"/>
            <w:vAlign w:val="center"/>
          </w:tcPr>
          <w:p w14:paraId="04BDF8A3"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06F83F23" w14:textId="77777777" w:rsidR="004837C2" w:rsidRDefault="005F3D5F">
            <w:pPr>
              <w:rPr>
                <w:rFonts w:ascii="Book Antiqua" w:hAnsi="Book Antiqua"/>
                <w:b/>
                <w:sz w:val="18"/>
                <w:szCs w:val="18"/>
              </w:rPr>
            </w:pPr>
            <w:r>
              <w:rPr>
                <w:rFonts w:ascii="Book Antiqua" w:hAnsi="Book Antiqua" w:hint="eastAsia"/>
                <w:b/>
                <w:sz w:val="18"/>
                <w:szCs w:val="18"/>
              </w:rPr>
              <w:t>店铺授权失效情况下：</w:t>
            </w:r>
          </w:p>
          <w:p w14:paraId="7C9AE4D9" w14:textId="77777777" w:rsidR="004837C2" w:rsidRDefault="005F3D5F">
            <w:pPr>
              <w:rPr>
                <w:rFonts w:ascii="Book Antiqua" w:hAnsi="Book Antiqua"/>
                <w:b/>
                <w:sz w:val="18"/>
                <w:szCs w:val="18"/>
              </w:rPr>
            </w:pPr>
            <w:r>
              <w:rPr>
                <w:rFonts w:ascii="Book Antiqua" w:hAnsi="Book Antiqua" w:hint="eastAsia"/>
                <w:b/>
                <w:sz w:val="18"/>
                <w:szCs w:val="18"/>
              </w:rPr>
              <w:t>则查询不到无授权店铺在售的乐天平台商品信息。</w:t>
            </w:r>
          </w:p>
        </w:tc>
      </w:tr>
      <w:tr w:rsidR="004837C2" w14:paraId="12E8CBAA" w14:textId="77777777">
        <w:trPr>
          <w:trHeight w:val="561"/>
          <w:jc w:val="center"/>
        </w:trPr>
        <w:tc>
          <w:tcPr>
            <w:tcW w:w="9112" w:type="dxa"/>
            <w:gridSpan w:val="2"/>
            <w:shd w:val="clear" w:color="auto" w:fill="F8F8F8"/>
            <w:vAlign w:val="center"/>
          </w:tcPr>
          <w:p w14:paraId="06D69093"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5C8F7BD0"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07507C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54B950B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645A3F1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533418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4A66A32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5E8DDC6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034DD92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62A21857"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078DB695"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乐天在线商品</w:t>
                  </w:r>
                </w:p>
              </w:tc>
            </w:tr>
            <w:tr w:rsidR="004837C2" w14:paraId="4BFFF11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F8CB3D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 xml:space="preserve">店铺 </w:t>
                  </w:r>
                </w:p>
              </w:tc>
              <w:tc>
                <w:tcPr>
                  <w:tcW w:w="1302" w:type="dxa"/>
                  <w:tcBorders>
                    <w:top w:val="single" w:sz="6" w:space="0" w:color="auto"/>
                    <w:left w:val="nil"/>
                    <w:bottom w:val="single" w:sz="6" w:space="0" w:color="auto"/>
                    <w:right w:val="single" w:sz="6" w:space="0" w:color="auto"/>
                  </w:tcBorders>
                  <w:vAlign w:val="center"/>
                </w:tcPr>
                <w:p w14:paraId="53DD4B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BB69BB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78176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CBC57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06A88C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20E5C84" w14:textId="77777777" w:rsidR="004837C2" w:rsidRDefault="005F3D5F">
                  <w:pPr>
                    <w:widowControl/>
                    <w:jc w:val="left"/>
                    <w:rPr>
                      <w:rFonts w:ascii="宋体" w:hAnsi="宋体" w:cs="宋体"/>
                      <w:b/>
                      <w:bCs/>
                      <w:color w:val="000000"/>
                      <w:kern w:val="0"/>
                      <w:sz w:val="22"/>
                      <w:szCs w:val="22"/>
                    </w:rPr>
                  </w:pPr>
                  <w:r>
                    <w:rPr>
                      <w:rFonts w:ascii="宋体" w:hAnsi="宋体" w:cs="宋体" w:hint="eastAsia"/>
                      <w:color w:val="000000"/>
                      <w:kern w:val="0"/>
                      <w:sz w:val="22"/>
                      <w:szCs w:val="22"/>
                    </w:rPr>
                    <w:t>来源，店铺管理</w:t>
                  </w:r>
                </w:p>
              </w:tc>
            </w:tr>
            <w:tr w:rsidR="004837C2" w14:paraId="32BE7C4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4D1137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乐天分类  </w:t>
                  </w:r>
                </w:p>
              </w:tc>
              <w:tc>
                <w:tcPr>
                  <w:tcW w:w="1302" w:type="dxa"/>
                  <w:tcBorders>
                    <w:top w:val="single" w:sz="6" w:space="0" w:color="auto"/>
                    <w:left w:val="nil"/>
                    <w:bottom w:val="single" w:sz="6" w:space="0" w:color="auto"/>
                    <w:right w:val="single" w:sz="6" w:space="0" w:color="auto"/>
                  </w:tcBorders>
                  <w:vAlign w:val="center"/>
                </w:tcPr>
                <w:p w14:paraId="53E410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F5309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8F54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89D00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A165FB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76397A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接口获取乐天平台产品分类</w:t>
                  </w:r>
                </w:p>
              </w:tc>
            </w:tr>
            <w:tr w:rsidR="004837C2" w14:paraId="397706F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0B34F2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商品管理番号</w:t>
                  </w:r>
                </w:p>
              </w:tc>
              <w:tc>
                <w:tcPr>
                  <w:tcW w:w="1302" w:type="dxa"/>
                  <w:tcBorders>
                    <w:top w:val="single" w:sz="6" w:space="0" w:color="auto"/>
                    <w:left w:val="nil"/>
                    <w:bottom w:val="single" w:sz="6" w:space="0" w:color="auto"/>
                    <w:right w:val="single" w:sz="6" w:space="0" w:color="auto"/>
                  </w:tcBorders>
                  <w:vAlign w:val="center"/>
                </w:tcPr>
                <w:p w14:paraId="09F008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8878ED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255</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380524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CE07A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ACD45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FEAB038" w14:textId="77777777" w:rsidR="004837C2" w:rsidRDefault="004837C2">
                  <w:pPr>
                    <w:widowControl/>
                    <w:jc w:val="left"/>
                    <w:rPr>
                      <w:rFonts w:ascii="宋体" w:hAnsi="宋体" w:cs="宋体"/>
                      <w:color w:val="000000"/>
                      <w:kern w:val="0"/>
                      <w:sz w:val="22"/>
                      <w:szCs w:val="22"/>
                    </w:rPr>
                  </w:pPr>
                </w:p>
              </w:tc>
            </w:tr>
            <w:tr w:rsidR="004837C2" w14:paraId="1A840B3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654366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商品番号</w:t>
                  </w:r>
                </w:p>
              </w:tc>
              <w:tc>
                <w:tcPr>
                  <w:tcW w:w="1302" w:type="dxa"/>
                  <w:tcBorders>
                    <w:top w:val="single" w:sz="6" w:space="0" w:color="auto"/>
                    <w:left w:val="nil"/>
                    <w:bottom w:val="single" w:sz="6" w:space="0" w:color="auto"/>
                    <w:right w:val="single" w:sz="6" w:space="0" w:color="auto"/>
                  </w:tcBorders>
                  <w:vAlign w:val="center"/>
                </w:tcPr>
                <w:p w14:paraId="07B72DF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96B007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32</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8FDEE1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0A38A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D032A0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D71317B" w14:textId="77777777" w:rsidR="004837C2" w:rsidRDefault="004837C2">
                  <w:pPr>
                    <w:widowControl/>
                    <w:jc w:val="left"/>
                    <w:rPr>
                      <w:rFonts w:ascii="宋体" w:hAnsi="宋体" w:cs="宋体"/>
                      <w:color w:val="000000"/>
                      <w:kern w:val="0"/>
                      <w:sz w:val="22"/>
                      <w:szCs w:val="22"/>
                    </w:rPr>
                  </w:pPr>
                </w:p>
              </w:tc>
            </w:tr>
            <w:tr w:rsidR="004837C2" w14:paraId="08C5AEE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6AF492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1302" w:type="dxa"/>
                  <w:tcBorders>
                    <w:top w:val="single" w:sz="6" w:space="0" w:color="auto"/>
                    <w:left w:val="nil"/>
                    <w:bottom w:val="single" w:sz="6" w:space="0" w:color="auto"/>
                    <w:right w:val="single" w:sz="6" w:space="0" w:color="auto"/>
                  </w:tcBorders>
                  <w:vAlign w:val="center"/>
                </w:tcPr>
                <w:p w14:paraId="1D95811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0B87434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2DAD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67625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D88A4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E2E7ED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支持两位小数</w:t>
                  </w:r>
                </w:p>
              </w:tc>
            </w:tr>
            <w:tr w:rsidR="004837C2" w14:paraId="5D1FE91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2D41D8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销售货币</w:t>
                  </w:r>
                </w:p>
              </w:tc>
              <w:tc>
                <w:tcPr>
                  <w:tcW w:w="1302" w:type="dxa"/>
                  <w:tcBorders>
                    <w:top w:val="single" w:sz="6" w:space="0" w:color="auto"/>
                    <w:left w:val="nil"/>
                    <w:bottom w:val="single" w:sz="6" w:space="0" w:color="auto"/>
                    <w:right w:val="single" w:sz="6" w:space="0" w:color="auto"/>
                  </w:tcBorders>
                  <w:vAlign w:val="center"/>
                </w:tcPr>
                <w:p w14:paraId="3E7E7C3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56F5911" w14:textId="76592BA3" w:rsidR="004837C2" w:rsidRDefault="00060403">
                  <w:pPr>
                    <w:widowControl/>
                    <w:jc w:val="center"/>
                    <w:rPr>
                      <w:rFonts w:ascii="宋体" w:hAnsi="宋体" w:cs="宋体"/>
                      <w:color w:val="000000"/>
                      <w:kern w:val="0"/>
                      <w:sz w:val="22"/>
                      <w:szCs w:val="22"/>
                    </w:rPr>
                  </w:pPr>
                  <w:r>
                    <w:rPr>
                      <w:rFonts w:ascii="宋体" w:hAnsi="宋体" w:cs="宋体"/>
                      <w:color w:val="000000"/>
                      <w:kern w:val="0"/>
                      <w:sz w:val="22"/>
                      <w:szCs w:val="22"/>
                    </w:rPr>
                    <w:t>1</w:t>
                  </w:r>
                  <w:r w:rsidR="005F3D5F">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BB89EE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4B56A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EC83A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26966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，汇率管理中已经添加的币种信息</w:t>
                  </w:r>
                </w:p>
                <w:p w14:paraId="608E877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货币名称-标识符</w:t>
                  </w:r>
                </w:p>
                <w:p w14:paraId="56F055F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默认J</w:t>
                  </w:r>
                  <w:r>
                    <w:rPr>
                      <w:rFonts w:ascii="宋体" w:hAnsi="宋体" w:cs="宋体"/>
                      <w:color w:val="000000"/>
                      <w:kern w:val="0"/>
                      <w:sz w:val="22"/>
                      <w:szCs w:val="22"/>
                    </w:rPr>
                    <w:t>PY</w:t>
                  </w:r>
                </w:p>
              </w:tc>
            </w:tr>
            <w:tr w:rsidR="004837C2" w14:paraId="088B424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C3DB5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平台库存 </w:t>
                  </w:r>
                </w:p>
              </w:tc>
              <w:tc>
                <w:tcPr>
                  <w:tcW w:w="1302" w:type="dxa"/>
                  <w:tcBorders>
                    <w:top w:val="single" w:sz="6" w:space="0" w:color="auto"/>
                    <w:left w:val="nil"/>
                    <w:bottom w:val="single" w:sz="6" w:space="0" w:color="auto"/>
                    <w:right w:val="single" w:sz="6" w:space="0" w:color="auto"/>
                  </w:tcBorders>
                  <w:vAlign w:val="center"/>
                </w:tcPr>
                <w:p w14:paraId="5667E3E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A9F2C4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724F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7772D5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B72AC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93DBAD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正整数，</w:t>
                  </w:r>
                </w:p>
                <w:p w14:paraId="6035BC7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优先根据已维护的库存分配进行写入默认值</w:t>
                  </w:r>
                </w:p>
              </w:tc>
            </w:tr>
            <w:tr w:rsidR="004837C2" w14:paraId="324F414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17B322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原因</w:t>
                  </w:r>
                </w:p>
              </w:tc>
              <w:tc>
                <w:tcPr>
                  <w:tcW w:w="1302" w:type="dxa"/>
                  <w:tcBorders>
                    <w:top w:val="single" w:sz="6" w:space="0" w:color="auto"/>
                    <w:left w:val="nil"/>
                    <w:bottom w:val="single" w:sz="6" w:space="0" w:color="auto"/>
                    <w:right w:val="single" w:sz="6" w:space="0" w:color="auto"/>
                  </w:tcBorders>
                  <w:vAlign w:val="center"/>
                </w:tcPr>
                <w:p w14:paraId="4E3EF1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FC89EE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E85EA7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2801D6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7F4301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DE697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更新失败后记录平台返回的信息</w:t>
                  </w:r>
                </w:p>
              </w:tc>
            </w:tr>
            <w:tr w:rsidR="004837C2" w14:paraId="12F81C3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588F01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操作  </w:t>
                  </w:r>
                </w:p>
              </w:tc>
              <w:tc>
                <w:tcPr>
                  <w:tcW w:w="1302" w:type="dxa"/>
                  <w:tcBorders>
                    <w:top w:val="single" w:sz="6" w:space="0" w:color="auto"/>
                    <w:left w:val="nil"/>
                    <w:bottom w:val="single" w:sz="6" w:space="0" w:color="auto"/>
                    <w:right w:val="single" w:sz="6" w:space="0" w:color="auto"/>
                  </w:tcBorders>
                  <w:vAlign w:val="center"/>
                </w:tcPr>
                <w:p w14:paraId="116FFA1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FD9829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672E27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0660D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6162D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BD9BA1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在线：查看、编辑、下架</w:t>
                  </w:r>
                </w:p>
                <w:p w14:paraId="0AC5CC9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已下架：查看、编辑、上架</w:t>
                  </w:r>
                </w:p>
                <w:p w14:paraId="61479A5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更新失败：查看，编辑</w:t>
                  </w:r>
                </w:p>
              </w:tc>
            </w:tr>
          </w:tbl>
          <w:p w14:paraId="535F87C7" w14:textId="77777777" w:rsidR="004837C2" w:rsidRDefault="004837C2">
            <w:pPr>
              <w:rPr>
                <w:rFonts w:ascii="Book Antiqua" w:hAnsi="Book Antiqua"/>
                <w:sz w:val="18"/>
                <w:szCs w:val="18"/>
              </w:rPr>
            </w:pPr>
          </w:p>
        </w:tc>
      </w:tr>
      <w:tr w:rsidR="004837C2" w14:paraId="147F36D3" w14:textId="77777777">
        <w:trPr>
          <w:jc w:val="center"/>
        </w:trPr>
        <w:tc>
          <w:tcPr>
            <w:tcW w:w="1583" w:type="dxa"/>
            <w:shd w:val="clear" w:color="auto" w:fill="F8F8F8"/>
            <w:vAlign w:val="center"/>
          </w:tcPr>
          <w:p w14:paraId="07DA0198"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517BC69C" w14:textId="77777777" w:rsidR="004837C2" w:rsidRDefault="004837C2">
            <w:pPr>
              <w:rPr>
                <w:rFonts w:ascii="Book Antiqua" w:hAnsi="Book Antiqua"/>
                <w:color w:val="595959" w:themeColor="text1" w:themeTint="A6"/>
                <w:sz w:val="18"/>
                <w:szCs w:val="18"/>
              </w:rPr>
            </w:pPr>
          </w:p>
        </w:tc>
      </w:tr>
      <w:tr w:rsidR="004837C2" w14:paraId="123834E4" w14:textId="77777777">
        <w:trPr>
          <w:jc w:val="center"/>
        </w:trPr>
        <w:tc>
          <w:tcPr>
            <w:tcW w:w="1583" w:type="dxa"/>
            <w:shd w:val="clear" w:color="auto" w:fill="F8F8F8"/>
            <w:vAlign w:val="center"/>
          </w:tcPr>
          <w:p w14:paraId="6F67028F"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5DDA13D8" w14:textId="77777777" w:rsidR="004837C2" w:rsidRDefault="005F3D5F">
            <w:pPr>
              <w:rPr>
                <w:rFonts w:ascii="Book Antiqua" w:hAnsi="Book Antiqua"/>
                <w:sz w:val="18"/>
                <w:szCs w:val="18"/>
              </w:rPr>
            </w:pPr>
            <w:r>
              <w:rPr>
                <w:rFonts w:ascii="Book Antiqua" w:hAnsi="Book Antiqua"/>
                <w:sz w:val="18"/>
                <w:szCs w:val="18"/>
              </w:rPr>
              <w:t>无</w:t>
            </w:r>
          </w:p>
        </w:tc>
      </w:tr>
      <w:tr w:rsidR="004837C2" w14:paraId="41B2CA8A" w14:textId="77777777">
        <w:trPr>
          <w:jc w:val="center"/>
        </w:trPr>
        <w:tc>
          <w:tcPr>
            <w:tcW w:w="1583" w:type="dxa"/>
            <w:shd w:val="clear" w:color="auto" w:fill="F8F8F8"/>
            <w:vAlign w:val="center"/>
          </w:tcPr>
          <w:p w14:paraId="1151C621"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092A956A" w14:textId="77777777" w:rsidR="004837C2" w:rsidRDefault="005F3D5F">
            <w:r>
              <w:rPr>
                <w:rFonts w:ascii="Book Antiqua" w:hAnsi="Book Antiqua" w:hint="eastAsia"/>
                <w:sz w:val="18"/>
                <w:szCs w:val="18"/>
              </w:rPr>
              <w:t>无</w:t>
            </w:r>
          </w:p>
        </w:tc>
      </w:tr>
      <w:tr w:rsidR="004837C2" w14:paraId="3C217372" w14:textId="77777777">
        <w:trPr>
          <w:jc w:val="center"/>
        </w:trPr>
        <w:tc>
          <w:tcPr>
            <w:tcW w:w="1583" w:type="dxa"/>
            <w:shd w:val="clear" w:color="auto" w:fill="F8F8F8"/>
            <w:vAlign w:val="center"/>
          </w:tcPr>
          <w:p w14:paraId="0310F178"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3C0C3A32" w14:textId="77777777" w:rsidR="004837C2" w:rsidRDefault="005F3D5F">
            <w:pPr>
              <w:rPr>
                <w:rFonts w:ascii="Book Antiqua" w:hAnsi="Book Antiqua"/>
                <w:sz w:val="18"/>
                <w:szCs w:val="18"/>
              </w:rPr>
            </w:pPr>
            <w:r>
              <w:rPr>
                <w:noProof/>
              </w:rPr>
              <w:drawing>
                <wp:inline distT="0" distB="0" distL="0" distR="0" wp14:anchorId="2A010CFA" wp14:editId="055B8A7F">
                  <wp:extent cx="4643755" cy="1983740"/>
                  <wp:effectExtent l="0" t="0" r="444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67"/>
                          <a:stretch>
                            <a:fillRect/>
                          </a:stretch>
                        </pic:blipFill>
                        <pic:spPr>
                          <a:xfrm>
                            <a:off x="0" y="0"/>
                            <a:ext cx="4643755" cy="1983740"/>
                          </a:xfrm>
                          <a:prstGeom prst="rect">
                            <a:avLst/>
                          </a:prstGeom>
                        </pic:spPr>
                      </pic:pic>
                    </a:graphicData>
                  </a:graphic>
                </wp:inline>
              </w:drawing>
            </w:r>
          </w:p>
        </w:tc>
      </w:tr>
    </w:tbl>
    <w:p w14:paraId="6A56C0BE" w14:textId="77777777" w:rsidR="004837C2" w:rsidRDefault="004837C2"/>
    <w:p w14:paraId="1D2D1B2F" w14:textId="77777777" w:rsidR="004837C2" w:rsidRDefault="004837C2"/>
    <w:p w14:paraId="66788B9A" w14:textId="77777777" w:rsidR="004837C2" w:rsidRDefault="005F3D5F">
      <w:pPr>
        <w:pStyle w:val="3"/>
        <w:numPr>
          <w:ilvl w:val="2"/>
          <w:numId w:val="1"/>
        </w:numPr>
        <w:rPr>
          <w:rFonts w:ascii="黑体" w:eastAsia="黑体" w:hAnsi="黑体"/>
          <w:sz w:val="24"/>
          <w:szCs w:val="24"/>
        </w:rPr>
      </w:pPr>
      <w:bookmarkStart w:id="52" w:name="_Toc12719535"/>
      <w:r>
        <w:rPr>
          <w:rFonts w:ascii="黑体" w:eastAsia="黑体" w:hAnsi="黑体"/>
          <w:sz w:val="24"/>
          <w:szCs w:val="24"/>
        </w:rPr>
        <w:t>UC-</w:t>
      </w:r>
      <w:r>
        <w:rPr>
          <w:rFonts w:ascii="黑体" w:eastAsia="黑体" w:hAnsi="黑体" w:hint="eastAsia"/>
          <w:sz w:val="24"/>
          <w:szCs w:val="24"/>
        </w:rPr>
        <w:t>F1</w:t>
      </w:r>
      <w:r>
        <w:rPr>
          <w:rFonts w:ascii="黑体" w:eastAsia="黑体" w:hAnsi="黑体"/>
          <w:sz w:val="24"/>
          <w:szCs w:val="24"/>
        </w:rPr>
        <w:t>0</w:t>
      </w:r>
      <w:r>
        <w:rPr>
          <w:rFonts w:ascii="黑体" w:eastAsia="黑体" w:hAnsi="黑体" w:hint="eastAsia"/>
          <w:sz w:val="24"/>
          <w:szCs w:val="24"/>
        </w:rPr>
        <w:t>.0 亚马逊草稿箱</w:t>
      </w:r>
      <w:bookmarkEnd w:id="52"/>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6950214" w14:textId="77777777">
        <w:trPr>
          <w:jc w:val="center"/>
        </w:trPr>
        <w:tc>
          <w:tcPr>
            <w:tcW w:w="1583" w:type="dxa"/>
            <w:shd w:val="clear" w:color="auto" w:fill="F8F8F8"/>
            <w:vAlign w:val="center"/>
          </w:tcPr>
          <w:p w14:paraId="39906F42"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509086C"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w:t>
            </w:r>
            <w:r>
              <w:rPr>
                <w:rFonts w:ascii="Book Antiqua" w:hAnsi="Book Antiqua"/>
                <w:b/>
                <w:color w:val="00B050"/>
                <w:sz w:val="18"/>
                <w:szCs w:val="18"/>
              </w:rPr>
              <w:t>0</w:t>
            </w:r>
            <w:r>
              <w:rPr>
                <w:rFonts w:ascii="Book Antiqua" w:hAnsi="Book Antiqua" w:hint="eastAsia"/>
                <w:b/>
                <w:color w:val="00B050"/>
                <w:sz w:val="18"/>
                <w:szCs w:val="18"/>
              </w:rPr>
              <w:t>.0</w:t>
            </w:r>
          </w:p>
        </w:tc>
      </w:tr>
      <w:tr w:rsidR="004837C2" w14:paraId="63509AA6" w14:textId="77777777">
        <w:trPr>
          <w:jc w:val="center"/>
        </w:trPr>
        <w:tc>
          <w:tcPr>
            <w:tcW w:w="1583" w:type="dxa"/>
            <w:shd w:val="clear" w:color="auto" w:fill="F8F8F8"/>
            <w:vAlign w:val="center"/>
          </w:tcPr>
          <w:p w14:paraId="4D7DBA5E"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6B6380C9" w14:textId="77777777" w:rsidR="004837C2" w:rsidRDefault="005F3D5F">
            <w:pPr>
              <w:rPr>
                <w:rFonts w:ascii="Book Antiqua" w:hAnsi="Book Antiqua"/>
                <w:sz w:val="18"/>
                <w:szCs w:val="18"/>
              </w:rPr>
            </w:pPr>
            <w:r>
              <w:rPr>
                <w:rFonts w:ascii="Verdana" w:hAnsi="Verdana" w:hint="eastAsia"/>
                <w:sz w:val="18"/>
                <w:szCs w:val="18"/>
              </w:rPr>
              <w:t>亚马逊草稿箱</w:t>
            </w:r>
          </w:p>
        </w:tc>
      </w:tr>
      <w:tr w:rsidR="004837C2" w14:paraId="3E7D9720" w14:textId="77777777">
        <w:trPr>
          <w:jc w:val="center"/>
        </w:trPr>
        <w:tc>
          <w:tcPr>
            <w:tcW w:w="1583" w:type="dxa"/>
            <w:shd w:val="clear" w:color="auto" w:fill="F8F8F8"/>
            <w:vAlign w:val="center"/>
          </w:tcPr>
          <w:p w14:paraId="2649C76B" w14:textId="77777777" w:rsidR="004837C2" w:rsidRDefault="005F3D5F">
            <w:pPr>
              <w:rPr>
                <w:rFonts w:ascii="Book Antiqua" w:hAnsi="Book Antiqua"/>
                <w:sz w:val="18"/>
                <w:szCs w:val="18"/>
              </w:rPr>
            </w:pPr>
            <w:r>
              <w:rPr>
                <w:rFonts w:ascii="Book Antiqua" w:hAnsi="Book Antiqua"/>
                <w:sz w:val="18"/>
                <w:szCs w:val="18"/>
              </w:rPr>
              <w:lastRenderedPageBreak/>
              <w:t>描述</w:t>
            </w:r>
          </w:p>
        </w:tc>
        <w:tc>
          <w:tcPr>
            <w:tcW w:w="7529" w:type="dxa"/>
          </w:tcPr>
          <w:p w14:paraId="77742A09"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亚马逊草稿箱</w:t>
            </w:r>
            <w:r>
              <w:rPr>
                <w:rFonts w:ascii="宋体" w:hAnsi="宋体"/>
                <w:sz w:val="18"/>
                <w:szCs w:val="18"/>
              </w:rPr>
              <w:t>功能</w:t>
            </w:r>
          </w:p>
        </w:tc>
      </w:tr>
      <w:tr w:rsidR="004837C2" w14:paraId="2FCF0B18" w14:textId="77777777">
        <w:trPr>
          <w:jc w:val="center"/>
        </w:trPr>
        <w:tc>
          <w:tcPr>
            <w:tcW w:w="1583" w:type="dxa"/>
            <w:shd w:val="clear" w:color="auto" w:fill="F8F8F8"/>
            <w:vAlign w:val="center"/>
          </w:tcPr>
          <w:p w14:paraId="731B8A34"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291D618" w14:textId="77777777" w:rsidR="004837C2" w:rsidRDefault="005F3D5F">
            <w:pPr>
              <w:rPr>
                <w:rFonts w:ascii="宋体" w:hAnsi="宋体"/>
                <w:sz w:val="18"/>
                <w:szCs w:val="18"/>
              </w:rPr>
            </w:pPr>
            <w:r>
              <w:rPr>
                <w:rFonts w:ascii="宋体" w:hAnsi="宋体" w:hint="eastAsia"/>
                <w:sz w:val="18"/>
                <w:szCs w:val="18"/>
              </w:rPr>
              <w:t>伍胤俊</w:t>
            </w:r>
          </w:p>
        </w:tc>
      </w:tr>
      <w:tr w:rsidR="004837C2" w14:paraId="6F6BB94E" w14:textId="77777777">
        <w:trPr>
          <w:jc w:val="center"/>
        </w:trPr>
        <w:tc>
          <w:tcPr>
            <w:tcW w:w="1583" w:type="dxa"/>
            <w:shd w:val="clear" w:color="auto" w:fill="F8F8F8"/>
            <w:vAlign w:val="center"/>
          </w:tcPr>
          <w:p w14:paraId="34E9704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7A8585D2"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21</w:t>
            </w:r>
            <w:r>
              <w:rPr>
                <w:rFonts w:ascii="宋体" w:hAnsi="宋体" w:hint="eastAsia"/>
                <w:sz w:val="18"/>
                <w:szCs w:val="18"/>
              </w:rPr>
              <w:t>日</w:t>
            </w:r>
          </w:p>
        </w:tc>
      </w:tr>
      <w:tr w:rsidR="004837C2" w14:paraId="61AA6129" w14:textId="77777777">
        <w:trPr>
          <w:jc w:val="center"/>
        </w:trPr>
        <w:tc>
          <w:tcPr>
            <w:tcW w:w="1583" w:type="dxa"/>
            <w:shd w:val="clear" w:color="auto" w:fill="F8F8F8"/>
            <w:vAlign w:val="center"/>
          </w:tcPr>
          <w:p w14:paraId="12B0D475"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4D34E5E" w14:textId="79BD65F0" w:rsidR="004837C2" w:rsidRDefault="00945D76">
            <w:pPr>
              <w:rPr>
                <w:rFonts w:ascii="宋体" w:hAnsi="宋体"/>
                <w:sz w:val="18"/>
                <w:szCs w:val="18"/>
              </w:rPr>
            </w:pPr>
            <w:r>
              <w:rPr>
                <w:noProof/>
              </w:rPr>
              <w:drawing>
                <wp:inline distT="0" distB="0" distL="0" distR="0" wp14:anchorId="71FCAEAE" wp14:editId="05C64B37">
                  <wp:extent cx="4643755" cy="1146810"/>
                  <wp:effectExtent l="0" t="0" r="444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3755" cy="1146810"/>
                          </a:xfrm>
                          <a:prstGeom prst="rect">
                            <a:avLst/>
                          </a:prstGeom>
                        </pic:spPr>
                      </pic:pic>
                    </a:graphicData>
                  </a:graphic>
                </wp:inline>
              </w:drawing>
            </w:r>
          </w:p>
          <w:p w14:paraId="59723906"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.0.1</w:t>
            </w:r>
          </w:p>
          <w:p w14:paraId="0E0282F5" w14:textId="30C68F48" w:rsidR="004837C2" w:rsidRDefault="00945D76">
            <w:pPr>
              <w:jc w:val="center"/>
              <w:rPr>
                <w:rFonts w:ascii="宋体" w:hAnsi="宋体"/>
                <w:sz w:val="18"/>
                <w:szCs w:val="18"/>
              </w:rPr>
            </w:pPr>
            <w:r>
              <w:rPr>
                <w:noProof/>
              </w:rPr>
              <w:drawing>
                <wp:inline distT="0" distB="0" distL="0" distR="0" wp14:anchorId="4C739473" wp14:editId="0912CAB6">
                  <wp:extent cx="4643755" cy="1177290"/>
                  <wp:effectExtent l="0" t="0" r="4445" b="381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3755" cy="1177290"/>
                          </a:xfrm>
                          <a:prstGeom prst="rect">
                            <a:avLst/>
                          </a:prstGeom>
                        </pic:spPr>
                      </pic:pic>
                    </a:graphicData>
                  </a:graphic>
                </wp:inline>
              </w:drawing>
            </w:r>
          </w:p>
          <w:p w14:paraId="1166BA70"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.0.2</w:t>
            </w:r>
          </w:p>
          <w:p w14:paraId="2D0B0E77" w14:textId="17576663" w:rsidR="004837C2" w:rsidRDefault="00945D76">
            <w:pPr>
              <w:jc w:val="center"/>
              <w:rPr>
                <w:rFonts w:ascii="宋体" w:hAnsi="宋体"/>
                <w:sz w:val="18"/>
                <w:szCs w:val="18"/>
              </w:rPr>
            </w:pPr>
            <w:r>
              <w:rPr>
                <w:noProof/>
              </w:rPr>
              <w:drawing>
                <wp:inline distT="0" distB="0" distL="0" distR="0" wp14:anchorId="0EFF9C9D" wp14:editId="7F27F2CC">
                  <wp:extent cx="2070206" cy="908097"/>
                  <wp:effectExtent l="0" t="0" r="6350" b="635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0206" cy="908097"/>
                          </a:xfrm>
                          <a:prstGeom prst="rect">
                            <a:avLst/>
                          </a:prstGeom>
                        </pic:spPr>
                      </pic:pic>
                    </a:graphicData>
                  </a:graphic>
                </wp:inline>
              </w:drawing>
            </w:r>
          </w:p>
          <w:p w14:paraId="1C36B26A"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w:t>
            </w:r>
            <w:r>
              <w:rPr>
                <w:rFonts w:ascii="宋体" w:hAnsi="宋体"/>
                <w:sz w:val="18"/>
                <w:szCs w:val="18"/>
              </w:rPr>
              <w:t>3</w:t>
            </w:r>
          </w:p>
          <w:p w14:paraId="79675569" w14:textId="075314D3" w:rsidR="004837C2" w:rsidRDefault="00215C30">
            <w:pPr>
              <w:jc w:val="center"/>
              <w:rPr>
                <w:rFonts w:ascii="宋体" w:hAnsi="宋体"/>
                <w:sz w:val="18"/>
                <w:szCs w:val="18"/>
              </w:rPr>
            </w:pPr>
            <w:r>
              <w:rPr>
                <w:noProof/>
              </w:rPr>
              <w:drawing>
                <wp:inline distT="0" distB="0" distL="0" distR="0" wp14:anchorId="1952A7BD" wp14:editId="12F9C346">
                  <wp:extent cx="4643755" cy="2315210"/>
                  <wp:effectExtent l="0" t="0" r="444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3755" cy="2315210"/>
                          </a:xfrm>
                          <a:prstGeom prst="rect">
                            <a:avLst/>
                          </a:prstGeom>
                        </pic:spPr>
                      </pic:pic>
                    </a:graphicData>
                  </a:graphic>
                </wp:inline>
              </w:drawing>
            </w:r>
          </w:p>
          <w:p w14:paraId="0C44933C" w14:textId="1A378015" w:rsidR="004837C2" w:rsidRDefault="00945D76">
            <w:pPr>
              <w:jc w:val="center"/>
              <w:rPr>
                <w:rFonts w:ascii="宋体" w:hAnsi="宋体"/>
                <w:sz w:val="18"/>
                <w:szCs w:val="18"/>
              </w:rPr>
            </w:pPr>
            <w:r>
              <w:rPr>
                <w:noProof/>
              </w:rPr>
              <w:lastRenderedPageBreak/>
              <w:drawing>
                <wp:inline distT="0" distB="0" distL="0" distR="0" wp14:anchorId="5E3952F6" wp14:editId="58307D16">
                  <wp:extent cx="4643755" cy="2497455"/>
                  <wp:effectExtent l="0" t="0" r="444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43755" cy="2497455"/>
                          </a:xfrm>
                          <a:prstGeom prst="rect">
                            <a:avLst/>
                          </a:prstGeom>
                        </pic:spPr>
                      </pic:pic>
                    </a:graphicData>
                  </a:graphic>
                </wp:inline>
              </w:drawing>
            </w:r>
          </w:p>
          <w:p w14:paraId="3DD12277"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w:t>
            </w:r>
            <w:r>
              <w:rPr>
                <w:rFonts w:ascii="宋体" w:hAnsi="宋体"/>
                <w:sz w:val="18"/>
                <w:szCs w:val="18"/>
              </w:rPr>
              <w:t>4</w:t>
            </w:r>
          </w:p>
          <w:p w14:paraId="1B23F584" w14:textId="1D39EC64" w:rsidR="004837C2" w:rsidRDefault="00030326">
            <w:pPr>
              <w:jc w:val="center"/>
              <w:rPr>
                <w:rFonts w:ascii="宋体" w:hAnsi="宋体"/>
                <w:sz w:val="18"/>
                <w:szCs w:val="18"/>
              </w:rPr>
            </w:pPr>
            <w:r>
              <w:rPr>
                <w:noProof/>
              </w:rPr>
              <w:drawing>
                <wp:inline distT="0" distB="0" distL="0" distR="0" wp14:anchorId="522E7325" wp14:editId="5B0442D5">
                  <wp:extent cx="1866996" cy="1041454"/>
                  <wp:effectExtent l="0" t="0" r="0" b="635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66996" cy="1041454"/>
                          </a:xfrm>
                          <a:prstGeom prst="rect">
                            <a:avLst/>
                          </a:prstGeom>
                        </pic:spPr>
                      </pic:pic>
                    </a:graphicData>
                  </a:graphic>
                </wp:inline>
              </w:drawing>
            </w:r>
          </w:p>
          <w:p w14:paraId="4D8E8AF7"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w:t>
            </w:r>
            <w:r>
              <w:rPr>
                <w:rFonts w:ascii="宋体" w:hAnsi="宋体"/>
                <w:sz w:val="18"/>
                <w:szCs w:val="18"/>
              </w:rPr>
              <w:t>5</w:t>
            </w:r>
          </w:p>
          <w:p w14:paraId="7076008A" w14:textId="2658006D" w:rsidR="004837C2" w:rsidRDefault="00030326">
            <w:pPr>
              <w:jc w:val="center"/>
              <w:rPr>
                <w:rFonts w:ascii="宋体" w:hAnsi="宋体"/>
                <w:sz w:val="18"/>
                <w:szCs w:val="18"/>
              </w:rPr>
            </w:pPr>
            <w:r>
              <w:rPr>
                <w:noProof/>
              </w:rPr>
              <w:drawing>
                <wp:inline distT="0" distB="0" distL="0" distR="0" wp14:anchorId="19152F5D" wp14:editId="5CC6CD7D">
                  <wp:extent cx="1886047" cy="939848"/>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86047" cy="939848"/>
                          </a:xfrm>
                          <a:prstGeom prst="rect">
                            <a:avLst/>
                          </a:prstGeom>
                        </pic:spPr>
                      </pic:pic>
                    </a:graphicData>
                  </a:graphic>
                </wp:inline>
              </w:drawing>
            </w:r>
          </w:p>
          <w:p w14:paraId="79FFB407"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0</w:t>
            </w:r>
            <w:r>
              <w:rPr>
                <w:rFonts w:ascii="宋体" w:hAnsi="宋体" w:hint="eastAsia"/>
                <w:sz w:val="18"/>
                <w:szCs w:val="18"/>
              </w:rPr>
              <w:t>.0.</w:t>
            </w:r>
            <w:r>
              <w:rPr>
                <w:rFonts w:ascii="宋体" w:hAnsi="宋体"/>
                <w:sz w:val="18"/>
                <w:szCs w:val="18"/>
              </w:rPr>
              <w:t>6</w:t>
            </w:r>
          </w:p>
        </w:tc>
      </w:tr>
      <w:tr w:rsidR="004837C2" w14:paraId="0848E70D" w14:textId="77777777">
        <w:trPr>
          <w:jc w:val="center"/>
        </w:trPr>
        <w:tc>
          <w:tcPr>
            <w:tcW w:w="1583" w:type="dxa"/>
            <w:shd w:val="clear" w:color="auto" w:fill="F8F8F8"/>
            <w:vAlign w:val="center"/>
          </w:tcPr>
          <w:p w14:paraId="605E3C08"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1A31EC74" w14:textId="77777777" w:rsidR="004837C2" w:rsidRDefault="004837C2">
            <w:pPr>
              <w:rPr>
                <w:rFonts w:ascii="Book Antiqua" w:hAnsi="Book Antiqua"/>
                <w:sz w:val="18"/>
                <w:szCs w:val="18"/>
              </w:rPr>
            </w:pPr>
          </w:p>
        </w:tc>
      </w:tr>
      <w:tr w:rsidR="004837C2" w14:paraId="6A917E17" w14:textId="77777777">
        <w:trPr>
          <w:jc w:val="center"/>
        </w:trPr>
        <w:tc>
          <w:tcPr>
            <w:tcW w:w="1583" w:type="dxa"/>
            <w:shd w:val="clear" w:color="auto" w:fill="F8F8F8"/>
            <w:vAlign w:val="center"/>
          </w:tcPr>
          <w:p w14:paraId="6FD48715"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474F14A8"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（模糊查询，联想下拉框）、</w:t>
            </w:r>
          </w:p>
          <w:p w14:paraId="3FD85DC1" w14:textId="77777777" w:rsidR="004837C2" w:rsidRDefault="005F3D5F">
            <w:pPr>
              <w:rPr>
                <w:rFonts w:ascii="Book Antiqua" w:hAnsi="Book Antiqua"/>
                <w:sz w:val="18"/>
                <w:szCs w:val="18"/>
              </w:rPr>
            </w:pPr>
            <w:r>
              <w:rPr>
                <w:rFonts w:ascii="Book Antiqua" w:hAnsi="Book Antiqua" w:hint="eastAsia"/>
                <w:sz w:val="18"/>
                <w:szCs w:val="18"/>
              </w:rPr>
              <w:t>商品名称（模糊查询）</w:t>
            </w:r>
          </w:p>
        </w:tc>
      </w:tr>
      <w:tr w:rsidR="004837C2" w14:paraId="7FBD28BD" w14:textId="77777777">
        <w:trPr>
          <w:jc w:val="center"/>
        </w:trPr>
        <w:tc>
          <w:tcPr>
            <w:tcW w:w="1583" w:type="dxa"/>
            <w:shd w:val="clear" w:color="auto" w:fill="F8F8F8"/>
            <w:vAlign w:val="center"/>
          </w:tcPr>
          <w:p w14:paraId="6A9F3569"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78D0DD0D"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、商品主图、店铺、商品名称、采购价、销售价格、币种、商品重量、商品尺寸（长</w:t>
            </w:r>
            <w:r>
              <w:rPr>
                <w:rFonts w:ascii="Book Antiqua" w:hAnsi="Book Antiqua" w:hint="eastAsia"/>
                <w:sz w:val="18"/>
                <w:szCs w:val="18"/>
              </w:rPr>
              <w:t>*</w:t>
            </w:r>
            <w:r>
              <w:rPr>
                <w:rFonts w:ascii="Book Antiqua" w:hAnsi="Book Antiqua" w:hint="eastAsia"/>
                <w:sz w:val="18"/>
                <w:szCs w:val="18"/>
              </w:rPr>
              <w:t>宽</w:t>
            </w:r>
            <w:r>
              <w:rPr>
                <w:rFonts w:ascii="Book Antiqua" w:hAnsi="Book Antiqua" w:hint="eastAsia"/>
                <w:sz w:val="18"/>
                <w:szCs w:val="18"/>
              </w:rPr>
              <w:t>*</w:t>
            </w:r>
            <w:r>
              <w:rPr>
                <w:rFonts w:ascii="Book Antiqua" w:hAnsi="Book Antiqua" w:hint="eastAsia"/>
                <w:sz w:val="18"/>
                <w:szCs w:val="18"/>
              </w:rPr>
              <w:t>高）、商品状态、操作</w:t>
            </w:r>
          </w:p>
        </w:tc>
      </w:tr>
      <w:tr w:rsidR="004837C2" w14:paraId="60072E89" w14:textId="77777777">
        <w:trPr>
          <w:trHeight w:val="3103"/>
          <w:jc w:val="center"/>
        </w:trPr>
        <w:tc>
          <w:tcPr>
            <w:tcW w:w="1583" w:type="dxa"/>
            <w:shd w:val="clear" w:color="auto" w:fill="F8F8F8"/>
            <w:vAlign w:val="center"/>
          </w:tcPr>
          <w:p w14:paraId="16D0E5F4"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67128EE4" w14:textId="77777777" w:rsidR="004837C2" w:rsidRDefault="005F3D5F">
            <w:pPr>
              <w:rPr>
                <w:rFonts w:ascii="Book Antiqua" w:hAnsi="Book Antiqua"/>
                <w:b/>
                <w:sz w:val="18"/>
                <w:szCs w:val="18"/>
              </w:rPr>
            </w:pPr>
            <w:r>
              <w:rPr>
                <w:rFonts w:ascii="Book Antiqua" w:hAnsi="Book Antiqua" w:hint="eastAsia"/>
                <w:b/>
                <w:sz w:val="18"/>
                <w:szCs w:val="18"/>
              </w:rPr>
              <w:t>描述</w:t>
            </w:r>
          </w:p>
          <w:p w14:paraId="4E00A515" w14:textId="77777777" w:rsidR="004837C2" w:rsidRDefault="005F3D5F">
            <w:pPr>
              <w:pStyle w:val="afb"/>
              <w:numPr>
                <w:ilvl w:val="0"/>
                <w:numId w:val="14"/>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亚马逊草稿箱管理，支持添加、维护与上架亚马逊平台商品信息</w:t>
            </w:r>
            <w:r>
              <w:rPr>
                <w:rFonts w:ascii="Book Antiqua" w:hAnsi="Book Antiqua"/>
                <w:color w:val="000000" w:themeColor="text1"/>
                <w:sz w:val="18"/>
                <w:szCs w:val="18"/>
              </w:rPr>
              <w:t>。</w:t>
            </w:r>
          </w:p>
          <w:p w14:paraId="09C9F1D2" w14:textId="77777777" w:rsidR="004837C2" w:rsidRDefault="005F3D5F">
            <w:pPr>
              <w:rPr>
                <w:rFonts w:ascii="Book Antiqua" w:hAnsi="Book Antiqua"/>
                <w:b/>
                <w:sz w:val="18"/>
                <w:szCs w:val="18"/>
              </w:rPr>
            </w:pPr>
            <w:r>
              <w:rPr>
                <w:rFonts w:ascii="Book Antiqua" w:hAnsi="Book Antiqua" w:hint="eastAsia"/>
                <w:b/>
                <w:sz w:val="18"/>
                <w:szCs w:val="18"/>
              </w:rPr>
              <w:t>过程</w:t>
            </w:r>
          </w:p>
          <w:p w14:paraId="234EBAF1" w14:textId="77777777" w:rsidR="004837C2" w:rsidRDefault="005F3D5F">
            <w:pPr>
              <w:pStyle w:val="afb"/>
              <w:numPr>
                <w:ilvl w:val="0"/>
                <w:numId w:val="14"/>
              </w:numPr>
              <w:rPr>
                <w:rFonts w:ascii="Book Antiqua" w:hAnsi="Book Antiqua"/>
                <w:color w:val="FF0000"/>
                <w:sz w:val="18"/>
                <w:szCs w:val="18"/>
              </w:rPr>
            </w:pPr>
            <w:r>
              <w:rPr>
                <w:rFonts w:ascii="Book Antiqua" w:hAnsi="Book Antiqua" w:hint="eastAsia"/>
                <w:sz w:val="18"/>
                <w:szCs w:val="18"/>
              </w:rPr>
              <w:t>添加草稿，</w:t>
            </w: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上架商品</w:t>
            </w:r>
            <w:r>
              <w:rPr>
                <w:rFonts w:ascii="Book Antiqua" w:hAnsi="Book Antiqua" w:hint="eastAsia"/>
                <w:color w:val="000000" w:themeColor="text1"/>
                <w:sz w:val="18"/>
                <w:szCs w:val="18"/>
              </w:rPr>
              <w:t>按钮弹出框（如图</w:t>
            </w:r>
            <w:r>
              <w:rPr>
                <w:rFonts w:ascii="Book Antiqua" w:hAnsi="Book Antiqua"/>
                <w:color w:val="000000" w:themeColor="text1"/>
                <w:sz w:val="18"/>
                <w:szCs w:val="18"/>
              </w:rPr>
              <w:t>10.0.3</w:t>
            </w:r>
            <w:r>
              <w:rPr>
                <w:rFonts w:ascii="Book Antiqua" w:hAnsi="Book Antiqua" w:hint="eastAsia"/>
                <w:color w:val="000000" w:themeColor="text1"/>
                <w:sz w:val="18"/>
                <w:szCs w:val="18"/>
              </w:rPr>
              <w:t>），输入本地产品中审核状态的自定义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，再点击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按钮打开亚马逊平台上架商品详情页面（如图</w:t>
            </w:r>
            <w:r>
              <w:rPr>
                <w:rFonts w:ascii="Book Antiqua" w:hAnsi="Book Antiqua"/>
                <w:color w:val="000000" w:themeColor="text1"/>
                <w:sz w:val="18"/>
                <w:szCs w:val="18"/>
              </w:rPr>
              <w:t>10.0.4</w:t>
            </w:r>
            <w:r>
              <w:rPr>
                <w:rFonts w:ascii="Book Antiqua" w:hAnsi="Book Antiqua" w:hint="eastAsia"/>
                <w:color w:val="000000" w:themeColor="text1"/>
                <w:sz w:val="18"/>
                <w:szCs w:val="18"/>
              </w:rPr>
              <w:t>）并输入完善平台信息、上架信息、商品信息与价格信息、及图片信息。点击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按钮提交商品信息，</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按钮直接将商品信息推向平台上架商品接口；</w:t>
            </w:r>
            <w:r>
              <w:rPr>
                <w:rFonts w:ascii="幼圆" w:eastAsia="幼圆" w:hAnsi="幼圆" w:cs="幼圆" w:hint="eastAsia"/>
                <w:sz w:val="18"/>
                <w:szCs w:val="18"/>
                <w:bdr w:val="single" w:sz="4" w:space="0" w:color="auto"/>
                <w:shd w:val="clear" w:color="auto" w:fill="BEBEBE"/>
              </w:rPr>
              <w:t>返回</w:t>
            </w:r>
            <w:r>
              <w:rPr>
                <w:rFonts w:ascii="Book Antiqua" w:hAnsi="Book Antiqua" w:hint="eastAsia"/>
                <w:color w:val="000000" w:themeColor="text1"/>
                <w:sz w:val="18"/>
                <w:szCs w:val="18"/>
              </w:rPr>
              <w:t>则取消这次操作返回亚马逊平台草稿箱列表。</w:t>
            </w:r>
          </w:p>
          <w:p w14:paraId="1E666520" w14:textId="77777777" w:rsidR="004837C2" w:rsidRDefault="005F3D5F">
            <w:pPr>
              <w:pStyle w:val="afb"/>
              <w:numPr>
                <w:ilvl w:val="0"/>
                <w:numId w:val="14"/>
              </w:numPr>
              <w:rPr>
                <w:rFonts w:ascii="Book Antiqua" w:hAnsi="Book Antiqua"/>
                <w:color w:val="FF0000"/>
                <w:sz w:val="18"/>
                <w:szCs w:val="18"/>
              </w:rPr>
            </w:pPr>
            <w:r>
              <w:rPr>
                <w:rFonts w:ascii="Book Antiqua" w:hAnsi="Book Antiqua" w:hint="eastAsia"/>
                <w:sz w:val="18"/>
                <w:szCs w:val="18"/>
              </w:rPr>
              <w:t>编辑草稿，点击</w:t>
            </w:r>
            <w:r>
              <w:rPr>
                <w:rFonts w:ascii="Book Antiqua" w:hAnsi="Book Antiqua" w:hint="eastAsia"/>
                <w:color w:val="00B0F0"/>
                <w:sz w:val="18"/>
                <w:szCs w:val="18"/>
              </w:rPr>
              <w:t>自定义</w:t>
            </w:r>
            <w:r>
              <w:rPr>
                <w:rFonts w:ascii="Book Antiqua" w:hAnsi="Book Antiqua" w:hint="eastAsia"/>
                <w:color w:val="00B0F0"/>
                <w:sz w:val="18"/>
                <w:szCs w:val="18"/>
              </w:rPr>
              <w:t>S</w:t>
            </w:r>
            <w:r>
              <w:rPr>
                <w:rFonts w:ascii="Book Antiqua" w:hAnsi="Book Antiqua"/>
                <w:color w:val="00B0F0"/>
                <w:sz w:val="18"/>
                <w:szCs w:val="18"/>
              </w:rPr>
              <w:t>KU</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color w:val="000000" w:themeColor="text1"/>
                <w:sz w:val="18"/>
                <w:szCs w:val="18"/>
              </w:rPr>
              <w:t>打开亚马逊平台上架商品详情页面（如图</w:t>
            </w:r>
            <w:r>
              <w:rPr>
                <w:rFonts w:ascii="Book Antiqua" w:hAnsi="Book Antiqua"/>
                <w:color w:val="000000" w:themeColor="text1"/>
                <w:sz w:val="18"/>
                <w:szCs w:val="18"/>
              </w:rPr>
              <w:lastRenderedPageBreak/>
              <w:t>10.0.4</w:t>
            </w:r>
            <w:r>
              <w:rPr>
                <w:rFonts w:ascii="Book Antiqua" w:hAnsi="Book Antiqua" w:hint="eastAsia"/>
                <w:color w:val="000000" w:themeColor="text1"/>
                <w:sz w:val="18"/>
                <w:szCs w:val="18"/>
              </w:rPr>
              <w:t>）支持编辑此商品纪录的平台信息、上架信息、商品信息与价格信息、及图片信息。点击</w:t>
            </w:r>
            <w:r>
              <w:rPr>
                <w:rFonts w:ascii="幼圆" w:eastAsia="幼圆" w:hAnsi="幼圆" w:cs="幼圆" w:hint="eastAsia"/>
                <w:sz w:val="18"/>
                <w:szCs w:val="18"/>
                <w:bdr w:val="single" w:sz="4" w:space="0" w:color="auto"/>
                <w:shd w:val="clear" w:color="auto" w:fill="BEBEBE"/>
              </w:rPr>
              <w:t>保存</w:t>
            </w:r>
            <w:r>
              <w:rPr>
                <w:rFonts w:ascii="Book Antiqua" w:hAnsi="Book Antiqua" w:hint="eastAsia"/>
                <w:color w:val="000000" w:themeColor="text1"/>
                <w:sz w:val="18"/>
                <w:szCs w:val="18"/>
              </w:rPr>
              <w:t>按钮提交商品信息，</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状态；</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按钮直接将商品信息推向平台上架商品接口；</w:t>
            </w:r>
            <w:r>
              <w:rPr>
                <w:rFonts w:ascii="幼圆" w:eastAsia="幼圆" w:hAnsi="幼圆" w:cs="幼圆" w:hint="eastAsia"/>
                <w:sz w:val="18"/>
                <w:szCs w:val="18"/>
                <w:bdr w:val="single" w:sz="4" w:space="0" w:color="auto"/>
                <w:shd w:val="clear" w:color="auto" w:fill="BEBEBE"/>
              </w:rPr>
              <w:t>返回</w:t>
            </w:r>
            <w:r>
              <w:rPr>
                <w:rFonts w:ascii="Book Antiqua" w:hAnsi="Book Antiqua" w:hint="eastAsia"/>
                <w:color w:val="000000" w:themeColor="text1"/>
                <w:sz w:val="18"/>
                <w:szCs w:val="18"/>
              </w:rPr>
              <w:t>则取消这次操作返回亚马逊平台草稿箱列表。</w:t>
            </w:r>
          </w:p>
          <w:p w14:paraId="59425198" w14:textId="77777777" w:rsidR="004837C2" w:rsidRDefault="005F3D5F">
            <w:pPr>
              <w:pStyle w:val="afb"/>
              <w:numPr>
                <w:ilvl w:val="0"/>
                <w:numId w:val="14"/>
              </w:numPr>
              <w:rPr>
                <w:rFonts w:ascii="Book Antiqua" w:hAnsi="Book Antiqua"/>
                <w:color w:val="FF0000"/>
                <w:sz w:val="18"/>
                <w:szCs w:val="18"/>
              </w:rPr>
            </w:pPr>
            <w:r>
              <w:rPr>
                <w:rFonts w:ascii="Book Antiqua" w:hAnsi="Book Antiqua" w:hint="eastAsia"/>
                <w:sz w:val="18"/>
                <w:szCs w:val="18"/>
              </w:rPr>
              <w:t>上架，点击</w:t>
            </w:r>
            <w:r>
              <w:rPr>
                <w:rFonts w:ascii="幼圆" w:eastAsia="幼圆" w:hAnsi="幼圆" w:cs="幼圆" w:hint="eastAsia"/>
                <w:sz w:val="18"/>
                <w:szCs w:val="18"/>
                <w:bdr w:val="single" w:sz="4" w:space="0" w:color="auto"/>
                <w:shd w:val="clear" w:color="auto" w:fill="BEBEBE"/>
              </w:rPr>
              <w:t>批量上架</w:t>
            </w:r>
            <w:r>
              <w:rPr>
                <w:rFonts w:ascii="Book Antiqua" w:hAnsi="Book Antiqua" w:hint="eastAsia"/>
                <w:color w:val="000000" w:themeColor="text1"/>
                <w:sz w:val="18"/>
                <w:szCs w:val="18"/>
              </w:rPr>
              <w:t>按钮或者是“亚马逊平台上架商品详情页面”中的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color w:val="000000" w:themeColor="text1"/>
                <w:sz w:val="18"/>
                <w:szCs w:val="18"/>
              </w:rPr>
              <w:t>按钮，都会请求平台上架商品接口。</w:t>
            </w:r>
          </w:p>
          <w:p w14:paraId="60410D4F"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如上架商品信息完善且合规，则弹出框提示成功；</w:t>
            </w:r>
          </w:p>
          <w:p w14:paraId="3AA8686A"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如信息不完善返回报错，也从弹出窗打印报错信息（如图</w:t>
            </w:r>
            <w:r>
              <w:rPr>
                <w:rFonts w:ascii="Book Antiqua" w:hAnsi="Book Antiqua"/>
                <w:color w:val="000000" w:themeColor="text1"/>
                <w:sz w:val="18"/>
                <w:szCs w:val="18"/>
              </w:rPr>
              <w:t>10.0.2</w:t>
            </w:r>
            <w:r>
              <w:rPr>
                <w:rFonts w:ascii="Book Antiqua" w:hAnsi="Book Antiqua" w:hint="eastAsia"/>
                <w:color w:val="000000" w:themeColor="text1"/>
                <w:sz w:val="18"/>
                <w:szCs w:val="18"/>
              </w:rPr>
              <w:t>），并且商品状态改为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上架失败</w:t>
            </w:r>
            <w:r>
              <w:rPr>
                <w:rFonts w:ascii="Book Antiqua" w:hAnsi="Book Antiqua"/>
                <w:color w:val="000000" w:themeColor="text1"/>
                <w:sz w:val="18"/>
                <w:szCs w:val="18"/>
              </w:rPr>
              <w:t>]</w:t>
            </w:r>
            <w:r>
              <w:rPr>
                <w:rFonts w:ascii="Book Antiqua" w:hAnsi="Book Antiqua" w:hint="eastAsia"/>
                <w:color w:val="000000" w:themeColor="text1"/>
                <w:sz w:val="18"/>
                <w:szCs w:val="18"/>
              </w:rPr>
              <w:t>，商品纪录行转移到另一个页签。</w:t>
            </w:r>
          </w:p>
          <w:p w14:paraId="69BA86BE" w14:textId="77777777" w:rsidR="004837C2" w:rsidRDefault="005F3D5F">
            <w:pPr>
              <w:pStyle w:val="afb"/>
              <w:numPr>
                <w:ilvl w:val="0"/>
                <w:numId w:val="14"/>
              </w:numPr>
              <w:rPr>
                <w:rFonts w:ascii="Book Antiqua" w:hAnsi="Book Antiqua"/>
                <w:color w:val="FF0000"/>
                <w:sz w:val="18"/>
                <w:szCs w:val="18"/>
              </w:rPr>
            </w:pPr>
            <w:r>
              <w:rPr>
                <w:rFonts w:ascii="Book Antiqua" w:hAnsi="Book Antiqua" w:hint="eastAsia"/>
                <w:sz w:val="18"/>
                <w:szCs w:val="18"/>
              </w:rPr>
              <w:t>删除，点击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删除</w:t>
            </w:r>
            <w:r>
              <w:rPr>
                <w:rFonts w:ascii="Book Antiqua" w:hAnsi="Book Antiqua" w:hint="eastAsia"/>
                <w:color w:val="000000" w:themeColor="text1"/>
                <w:sz w:val="18"/>
                <w:szCs w:val="18"/>
              </w:rPr>
              <w:t>弹出框（如图</w:t>
            </w:r>
            <w:r>
              <w:rPr>
                <w:rFonts w:ascii="Book Antiqua" w:hAnsi="Book Antiqua"/>
                <w:color w:val="000000" w:themeColor="text1"/>
                <w:sz w:val="18"/>
                <w:szCs w:val="18"/>
              </w:rPr>
              <w:t>10.0.6</w:t>
            </w:r>
            <w:r>
              <w:rPr>
                <w:rFonts w:ascii="Book Antiqua" w:hAnsi="Book Antiqua" w:hint="eastAsia"/>
                <w:color w:val="000000" w:themeColor="text1"/>
                <w:sz w:val="18"/>
                <w:szCs w:val="18"/>
              </w:rPr>
              <w:t>），可以进行删除</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草稿</w:t>
            </w:r>
            <w:r>
              <w:rPr>
                <w:rFonts w:ascii="Book Antiqua" w:hAnsi="Book Antiqua"/>
                <w:color w:val="000000" w:themeColor="text1"/>
                <w:sz w:val="18"/>
                <w:szCs w:val="18"/>
              </w:rPr>
              <w:t>]</w:t>
            </w:r>
            <w:r>
              <w:rPr>
                <w:rFonts w:ascii="Book Antiqua" w:hAnsi="Book Antiqua" w:hint="eastAsia"/>
                <w:color w:val="000000" w:themeColor="text1"/>
                <w:sz w:val="18"/>
                <w:szCs w:val="18"/>
              </w:rPr>
              <w:t>商品状态的草稿箱草稿箱纪录。</w:t>
            </w:r>
          </w:p>
          <w:p w14:paraId="33D017DE" w14:textId="77777777" w:rsidR="004837C2" w:rsidRDefault="005F3D5F">
            <w:pPr>
              <w:rPr>
                <w:rFonts w:ascii="Book Antiqua" w:hAnsi="Book Antiqua"/>
                <w:color w:val="FF0000"/>
                <w:sz w:val="18"/>
                <w:szCs w:val="18"/>
              </w:rPr>
            </w:pPr>
            <w:r>
              <w:rPr>
                <w:rFonts w:ascii="Book Antiqua" w:hAnsi="Book Antiqua" w:hint="eastAsia"/>
                <w:b/>
                <w:color w:val="000000" w:themeColor="text1"/>
                <w:sz w:val="18"/>
                <w:szCs w:val="18"/>
              </w:rPr>
              <w:t>规则</w:t>
            </w:r>
          </w:p>
          <w:p w14:paraId="51306841" w14:textId="77777777" w:rsidR="004837C2" w:rsidRDefault="005F3D5F">
            <w:pPr>
              <w:pStyle w:val="afb"/>
              <w:numPr>
                <w:ilvl w:val="0"/>
                <w:numId w:val="14"/>
              </w:numPr>
              <w:rPr>
                <w:rFonts w:ascii="Book Antiqua" w:hAnsi="Book Antiqua"/>
                <w:sz w:val="18"/>
                <w:szCs w:val="18"/>
              </w:rPr>
            </w:pPr>
            <w:r>
              <w:rPr>
                <w:rFonts w:ascii="Book Antiqua" w:hAnsi="Book Antiqua" w:hint="eastAsia"/>
                <w:color w:val="000000" w:themeColor="text1"/>
                <w:sz w:val="18"/>
                <w:szCs w:val="18"/>
              </w:rPr>
              <w:t>点击</w:t>
            </w:r>
            <w:r>
              <w:rPr>
                <w:rFonts w:ascii="幼圆" w:eastAsia="幼圆" w:hAnsi="幼圆" w:cs="幼圆" w:hint="eastAsia"/>
                <w:sz w:val="18"/>
                <w:szCs w:val="18"/>
                <w:bdr w:val="single" w:sz="4" w:space="0" w:color="auto"/>
                <w:shd w:val="clear" w:color="auto" w:fill="BEBEBE"/>
              </w:rPr>
              <w:t>上架商品</w:t>
            </w:r>
            <w:r>
              <w:rPr>
                <w:rFonts w:ascii="Book Antiqua" w:hAnsi="Book Antiqua" w:hint="eastAsia"/>
                <w:color w:val="000000" w:themeColor="text1"/>
                <w:sz w:val="18"/>
                <w:szCs w:val="18"/>
              </w:rPr>
              <w:t>按钮弹出框中搜索的自定义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，须在本地产品中存在且是审核状态；</w:t>
            </w:r>
          </w:p>
          <w:p w14:paraId="491C5FD4" w14:textId="77777777" w:rsidR="004837C2" w:rsidRDefault="005F3D5F">
            <w:pPr>
              <w:pStyle w:val="afb"/>
              <w:numPr>
                <w:ilvl w:val="0"/>
                <w:numId w:val="14"/>
              </w:numPr>
              <w:rPr>
                <w:rFonts w:ascii="Book Antiqua" w:hAnsi="Book Antiqua"/>
                <w:sz w:val="18"/>
                <w:szCs w:val="18"/>
              </w:rPr>
            </w:pPr>
            <w:r>
              <w:rPr>
                <w:rFonts w:ascii="Book Antiqua" w:hAnsi="Book Antiqua" w:hint="eastAsia"/>
                <w:color w:val="000000" w:themeColor="text1"/>
                <w:sz w:val="18"/>
                <w:szCs w:val="18"/>
              </w:rPr>
              <w:t>亚马逊</w:t>
            </w:r>
            <w:r>
              <w:rPr>
                <w:rFonts w:ascii="Book Antiqua" w:hAnsi="Book Antiqua" w:hint="eastAsia"/>
                <w:sz w:val="18"/>
                <w:szCs w:val="18"/>
              </w:rPr>
              <w:t>商品上架详情页面中：</w:t>
            </w:r>
          </w:p>
          <w:p w14:paraId="6095162A" w14:textId="77777777" w:rsidR="004837C2" w:rsidRDefault="005F3D5F">
            <w:pPr>
              <w:pStyle w:val="afb"/>
              <w:ind w:left="360"/>
              <w:rPr>
                <w:rFonts w:ascii="Book Antiqua" w:hAnsi="Book Antiqua"/>
                <w:sz w:val="18"/>
                <w:szCs w:val="18"/>
              </w:rPr>
            </w:pPr>
            <w:r>
              <w:rPr>
                <w:rFonts w:ascii="Book Antiqua" w:hAnsi="Book Antiqua" w:hint="eastAsia"/>
                <w:sz w:val="18"/>
                <w:szCs w:val="18"/>
              </w:rPr>
              <w:t>店铺下拉框中获取</w:t>
            </w:r>
            <w:r>
              <w:rPr>
                <w:rFonts w:ascii="Book Antiqua" w:hAnsi="Book Antiqua" w:hint="eastAsia"/>
                <w:color w:val="000000" w:themeColor="text1"/>
                <w:sz w:val="18"/>
                <w:szCs w:val="18"/>
              </w:rPr>
              <w:t>亚马逊</w:t>
            </w:r>
            <w:r>
              <w:rPr>
                <w:rFonts w:ascii="Book Antiqua" w:hAnsi="Book Antiqua" w:hint="eastAsia"/>
                <w:sz w:val="18"/>
                <w:szCs w:val="18"/>
              </w:rPr>
              <w:t>平台授权了的店铺店铺信息；</w:t>
            </w:r>
          </w:p>
          <w:p w14:paraId="52803468" w14:textId="77777777" w:rsidR="004837C2" w:rsidRDefault="005F3D5F">
            <w:pPr>
              <w:pStyle w:val="afb"/>
              <w:ind w:left="360"/>
              <w:rPr>
                <w:rFonts w:ascii="Book Antiqua" w:hAnsi="Book Antiqua"/>
                <w:sz w:val="18"/>
                <w:szCs w:val="18"/>
              </w:rPr>
            </w:pPr>
            <w:r>
              <w:rPr>
                <w:rFonts w:ascii="Book Antiqua" w:hAnsi="Book Antiqua" w:hint="eastAsia"/>
                <w:sz w:val="18"/>
                <w:szCs w:val="18"/>
              </w:rPr>
              <w:t>商品名称、商品标题、商品描述、商品图片默认自动带出本地产品中维护的信息，支持修改；（但只是修改草稿箱的内容，不影响本地产品）</w:t>
            </w:r>
          </w:p>
          <w:p w14:paraId="1B6749E2" w14:textId="77777777" w:rsidR="004837C2" w:rsidRDefault="005F3D5F">
            <w:pPr>
              <w:pStyle w:val="afb"/>
              <w:ind w:left="360"/>
              <w:rPr>
                <w:rFonts w:ascii="Book Antiqua" w:hAnsi="Book Antiqua"/>
                <w:sz w:val="18"/>
                <w:szCs w:val="18"/>
              </w:rPr>
            </w:pPr>
            <w:r>
              <w:rPr>
                <w:rFonts w:ascii="Book Antiqua" w:hAnsi="Book Antiqua" w:hint="eastAsia"/>
                <w:sz w:val="18"/>
                <w:szCs w:val="18"/>
              </w:rPr>
              <w:t>销售货币默认</w:t>
            </w:r>
            <w:r>
              <w:rPr>
                <w:rFonts w:ascii="Book Antiqua" w:hAnsi="Book Antiqua" w:hint="eastAsia"/>
                <w:sz w:val="18"/>
                <w:szCs w:val="18"/>
              </w:rPr>
              <w:t>J</w:t>
            </w:r>
            <w:r>
              <w:rPr>
                <w:rFonts w:ascii="Book Antiqua" w:hAnsi="Book Antiqua"/>
                <w:sz w:val="18"/>
                <w:szCs w:val="18"/>
              </w:rPr>
              <w:t>PY</w:t>
            </w:r>
            <w:r>
              <w:rPr>
                <w:rFonts w:ascii="Book Antiqua" w:hAnsi="Book Antiqua" w:hint="eastAsia"/>
                <w:sz w:val="18"/>
                <w:szCs w:val="18"/>
              </w:rPr>
              <w:t>；</w:t>
            </w:r>
          </w:p>
          <w:p w14:paraId="648A1D3E" w14:textId="77777777" w:rsidR="004837C2" w:rsidRDefault="005F3D5F">
            <w:pPr>
              <w:pStyle w:val="afb"/>
              <w:ind w:left="360"/>
              <w:rPr>
                <w:rFonts w:ascii="Book Antiqua" w:hAnsi="Book Antiqua"/>
                <w:sz w:val="18"/>
                <w:szCs w:val="18"/>
              </w:rPr>
            </w:pPr>
            <w:r>
              <w:rPr>
                <w:rFonts w:ascii="Book Antiqua" w:hAnsi="Book Antiqua" w:hint="eastAsia"/>
                <w:sz w:val="18"/>
                <w:szCs w:val="18"/>
              </w:rPr>
              <w:t>平台库存优先根据已维护库存分配信息的，带出建议值，支持修改。</w:t>
            </w:r>
          </w:p>
          <w:p w14:paraId="2190D1EE"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sz w:val="18"/>
                <w:szCs w:val="18"/>
              </w:rPr>
              <w:t>上架失败后，将返回的错误信息返写到“上架失败”页签中的【原因】列中。</w:t>
            </w:r>
          </w:p>
          <w:p w14:paraId="4BD25B58"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sz w:val="18"/>
                <w:szCs w:val="18"/>
              </w:rPr>
              <w:t>未勾选明细，点击批量上架按钮，提示：请选择需要上架的记录！</w:t>
            </w:r>
          </w:p>
        </w:tc>
      </w:tr>
      <w:tr w:rsidR="004837C2" w14:paraId="71D9D052" w14:textId="77777777">
        <w:trPr>
          <w:trHeight w:val="3103"/>
          <w:jc w:val="center"/>
        </w:trPr>
        <w:tc>
          <w:tcPr>
            <w:tcW w:w="1583" w:type="dxa"/>
            <w:shd w:val="clear" w:color="auto" w:fill="F8F8F8"/>
            <w:vAlign w:val="center"/>
          </w:tcPr>
          <w:p w14:paraId="0E91295F"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71ECCEB1" w14:textId="77777777" w:rsidR="004837C2" w:rsidRDefault="005F3D5F">
            <w:pPr>
              <w:rPr>
                <w:rFonts w:ascii="Book Antiqua" w:hAnsi="Book Antiqua"/>
                <w:b/>
                <w:sz w:val="18"/>
                <w:szCs w:val="18"/>
              </w:rPr>
            </w:pPr>
            <w:r>
              <w:rPr>
                <w:rFonts w:ascii="Book Antiqua" w:hAnsi="Book Antiqua" w:hint="eastAsia"/>
                <w:b/>
                <w:sz w:val="18"/>
                <w:szCs w:val="18"/>
              </w:rPr>
              <w:t>店铺授权失效情况下：</w:t>
            </w:r>
          </w:p>
          <w:p w14:paraId="24C24A73" w14:textId="77777777" w:rsidR="004837C2" w:rsidRDefault="005F3D5F">
            <w:pPr>
              <w:rPr>
                <w:rFonts w:ascii="Book Antiqua" w:hAnsi="Book Antiqua"/>
                <w:b/>
                <w:sz w:val="18"/>
                <w:szCs w:val="18"/>
              </w:rPr>
            </w:pPr>
            <w:r>
              <w:rPr>
                <w:rFonts w:ascii="Book Antiqua" w:hAnsi="Book Antiqua" w:hint="eastAsia"/>
                <w:b/>
                <w:sz w:val="18"/>
                <w:szCs w:val="18"/>
              </w:rPr>
              <w:t>进行上架操作时，店铺下拉框中只显示当前授权了的亚马逊店铺信息。</w:t>
            </w:r>
          </w:p>
          <w:p w14:paraId="4CAED1DA" w14:textId="77777777" w:rsidR="004837C2" w:rsidRDefault="004837C2">
            <w:pPr>
              <w:rPr>
                <w:rFonts w:ascii="Book Antiqua" w:hAnsi="Book Antiqua"/>
                <w:b/>
                <w:sz w:val="18"/>
                <w:szCs w:val="18"/>
              </w:rPr>
            </w:pPr>
          </w:p>
          <w:p w14:paraId="69B57B40" w14:textId="77777777" w:rsidR="004837C2" w:rsidRDefault="005F3D5F">
            <w:pPr>
              <w:rPr>
                <w:rFonts w:ascii="Book Antiqua" w:hAnsi="Book Antiqua"/>
                <w:b/>
                <w:sz w:val="18"/>
                <w:szCs w:val="18"/>
              </w:rPr>
            </w:pPr>
            <w:r>
              <w:rPr>
                <w:rFonts w:ascii="Book Antiqua" w:hAnsi="Book Antiqua" w:hint="eastAsia"/>
                <w:b/>
                <w:sz w:val="18"/>
                <w:szCs w:val="18"/>
              </w:rPr>
              <w:t>速贸云仓</w:t>
            </w:r>
            <w:r>
              <w:rPr>
                <w:rFonts w:ascii="Book Antiqua" w:hAnsi="Book Antiqua" w:hint="eastAsia"/>
                <w:b/>
                <w:sz w:val="18"/>
                <w:szCs w:val="18"/>
              </w:rPr>
              <w:t>E</w:t>
            </w:r>
            <w:r>
              <w:rPr>
                <w:rFonts w:ascii="Book Antiqua" w:hAnsi="Book Antiqua"/>
                <w:b/>
                <w:sz w:val="18"/>
                <w:szCs w:val="18"/>
              </w:rPr>
              <w:t>RP</w:t>
            </w:r>
            <w:r>
              <w:rPr>
                <w:rFonts w:ascii="Book Antiqua" w:hAnsi="Book Antiqua" w:hint="eastAsia"/>
                <w:b/>
                <w:sz w:val="18"/>
                <w:szCs w:val="18"/>
              </w:rPr>
              <w:t>与亚马逊平台商品管理字段对应关系：</w:t>
            </w:r>
          </w:p>
          <w:p w14:paraId="72462508" w14:textId="77777777" w:rsidR="004837C2" w:rsidRDefault="004837C2">
            <w:pPr>
              <w:rPr>
                <w:rFonts w:ascii="Book Antiqua" w:hAnsi="Book Antiqua"/>
                <w:b/>
                <w:sz w:val="18"/>
                <w:szCs w:val="18"/>
              </w:rPr>
            </w:pPr>
          </w:p>
          <w:tbl>
            <w:tblPr>
              <w:tblW w:w="7120" w:type="dxa"/>
              <w:tblLayout w:type="fixed"/>
              <w:tblLook w:val="04A0" w:firstRow="1" w:lastRow="0" w:firstColumn="1" w:lastColumn="0" w:noHBand="0" w:noVBand="1"/>
            </w:tblPr>
            <w:tblGrid>
              <w:gridCol w:w="2445"/>
              <w:gridCol w:w="2125"/>
              <w:gridCol w:w="2550"/>
            </w:tblGrid>
            <w:tr w:rsidR="004837C2" w14:paraId="0E5548D5" w14:textId="77777777">
              <w:trPr>
                <w:trHeight w:val="249"/>
              </w:trPr>
              <w:tc>
                <w:tcPr>
                  <w:tcW w:w="244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tcPr>
                <w:p w14:paraId="08079B7F"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亚马逊草稿箱</w:t>
                  </w:r>
                </w:p>
              </w:tc>
              <w:tc>
                <w:tcPr>
                  <w:tcW w:w="2125"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26E506B8" w14:textId="77777777" w:rsidR="004837C2" w:rsidRDefault="005F3D5F">
                  <w:pPr>
                    <w:rPr>
                      <w:rFonts w:ascii="宋体" w:hAnsi="宋体" w:cs="宋体"/>
                      <w:b/>
                      <w:bCs/>
                      <w:color w:val="000000"/>
                      <w:kern w:val="0"/>
                      <w:sz w:val="22"/>
                      <w:szCs w:val="22"/>
                    </w:rPr>
                  </w:pPr>
                  <w:r>
                    <w:rPr>
                      <w:rFonts w:ascii="宋体" w:hAnsi="宋体" w:cs="宋体" w:hint="eastAsia"/>
                      <w:b/>
                      <w:bCs/>
                      <w:color w:val="000000"/>
                      <w:kern w:val="0"/>
                      <w:sz w:val="22"/>
                      <w:szCs w:val="22"/>
                    </w:rPr>
                    <w:t>亚马逊平台</w:t>
                  </w:r>
                </w:p>
              </w:tc>
              <w:tc>
                <w:tcPr>
                  <w:tcW w:w="2550" w:type="dxa"/>
                  <w:tcBorders>
                    <w:top w:val="single" w:sz="6" w:space="0" w:color="auto"/>
                    <w:left w:val="nil"/>
                    <w:bottom w:val="single" w:sz="6" w:space="0" w:color="auto"/>
                    <w:right w:val="single" w:sz="6" w:space="0" w:color="auto"/>
                  </w:tcBorders>
                  <w:shd w:val="clear" w:color="auto" w:fill="D9D9D9" w:themeFill="background1" w:themeFillShade="D9"/>
                  <w:vAlign w:val="center"/>
                </w:tcPr>
                <w:p w14:paraId="3B3F816F" w14:textId="77777777" w:rsidR="004837C2" w:rsidRDefault="005F3D5F">
                  <w:pPr>
                    <w:widowControl/>
                    <w:rPr>
                      <w:rFonts w:ascii="宋体" w:hAnsi="宋体" w:cs="宋体"/>
                      <w:b/>
                      <w:bCs/>
                      <w:color w:val="000000"/>
                      <w:kern w:val="0"/>
                      <w:sz w:val="22"/>
                      <w:szCs w:val="22"/>
                    </w:rPr>
                  </w:pPr>
                  <w:r>
                    <w:rPr>
                      <w:rFonts w:ascii="宋体" w:hAnsi="宋体" w:cs="宋体" w:hint="eastAsia"/>
                      <w:b/>
                      <w:bCs/>
                      <w:color w:val="000000"/>
                      <w:kern w:val="0"/>
                      <w:sz w:val="22"/>
                      <w:szCs w:val="22"/>
                    </w:rPr>
                    <w:t>亚马逊日本站</w:t>
                  </w:r>
                </w:p>
              </w:tc>
            </w:tr>
            <w:tr w:rsidR="004837C2" w14:paraId="302D796B"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78D7CE1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店铺 </w:t>
                  </w:r>
                </w:p>
              </w:tc>
              <w:tc>
                <w:tcPr>
                  <w:tcW w:w="2125" w:type="dxa"/>
                  <w:tcBorders>
                    <w:top w:val="single" w:sz="6" w:space="0" w:color="auto"/>
                    <w:left w:val="nil"/>
                    <w:bottom w:val="single" w:sz="6" w:space="0" w:color="auto"/>
                    <w:right w:val="single" w:sz="6" w:space="0" w:color="auto"/>
                  </w:tcBorders>
                  <w:vAlign w:val="center"/>
                </w:tcPr>
                <w:p w14:paraId="0A0B64B0"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72227D4A" w14:textId="77777777" w:rsidR="004837C2" w:rsidRDefault="004837C2">
                  <w:pPr>
                    <w:widowControl/>
                    <w:jc w:val="center"/>
                    <w:rPr>
                      <w:rFonts w:ascii="宋体" w:hAnsi="宋体" w:cs="宋体"/>
                      <w:color w:val="000000"/>
                      <w:kern w:val="0"/>
                      <w:sz w:val="22"/>
                      <w:szCs w:val="22"/>
                    </w:rPr>
                  </w:pPr>
                </w:p>
              </w:tc>
            </w:tr>
            <w:tr w:rsidR="004837C2" w14:paraId="1A707B3A"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5B97C95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亚马逊分类  </w:t>
                  </w:r>
                </w:p>
              </w:tc>
              <w:tc>
                <w:tcPr>
                  <w:tcW w:w="2125" w:type="dxa"/>
                  <w:tcBorders>
                    <w:top w:val="single" w:sz="6" w:space="0" w:color="auto"/>
                    <w:left w:val="nil"/>
                    <w:bottom w:val="single" w:sz="6" w:space="0" w:color="auto"/>
                    <w:right w:val="single" w:sz="6" w:space="0" w:color="auto"/>
                  </w:tcBorders>
                  <w:vAlign w:val="center"/>
                </w:tcPr>
                <w:p w14:paraId="69134B9E"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catalog_number</w:t>
                  </w:r>
                  <w:proofErr w:type="spellEnd"/>
                </w:p>
              </w:tc>
              <w:tc>
                <w:tcPr>
                  <w:tcW w:w="2550" w:type="dxa"/>
                  <w:tcBorders>
                    <w:top w:val="single" w:sz="6" w:space="0" w:color="auto"/>
                    <w:left w:val="nil"/>
                    <w:bottom w:val="single" w:sz="6" w:space="0" w:color="auto"/>
                    <w:right w:val="single" w:sz="6" w:space="0" w:color="auto"/>
                  </w:tcBorders>
                </w:tcPr>
                <w:p w14:paraId="2448DD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出品者カタログ番号</w:t>
                  </w:r>
                </w:p>
              </w:tc>
            </w:tr>
            <w:tr w:rsidR="004837C2" w14:paraId="6E345819"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68341D6F"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eller</w:t>
                  </w:r>
                  <w:r>
                    <w:rPr>
                      <w:rFonts w:ascii="宋体" w:hAnsi="宋体" w:cs="宋体"/>
                      <w:color w:val="000000"/>
                      <w:kern w:val="0"/>
                      <w:sz w:val="22"/>
                      <w:szCs w:val="22"/>
                    </w:rPr>
                    <w:t>SKU</w:t>
                  </w:r>
                  <w:proofErr w:type="spellEnd"/>
                </w:p>
              </w:tc>
              <w:tc>
                <w:tcPr>
                  <w:tcW w:w="2125" w:type="dxa"/>
                  <w:tcBorders>
                    <w:top w:val="single" w:sz="6" w:space="0" w:color="auto"/>
                    <w:left w:val="nil"/>
                    <w:bottom w:val="single" w:sz="6" w:space="0" w:color="auto"/>
                    <w:right w:val="single" w:sz="6" w:space="0" w:color="auto"/>
                  </w:tcBorders>
                  <w:vAlign w:val="center"/>
                </w:tcPr>
                <w:p w14:paraId="325A2276"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item_sku</w:t>
                  </w:r>
                  <w:proofErr w:type="spellEnd"/>
                </w:p>
              </w:tc>
              <w:tc>
                <w:tcPr>
                  <w:tcW w:w="2550" w:type="dxa"/>
                  <w:tcBorders>
                    <w:top w:val="single" w:sz="6" w:space="0" w:color="auto"/>
                    <w:left w:val="nil"/>
                    <w:bottom w:val="single" w:sz="6" w:space="0" w:color="auto"/>
                    <w:right w:val="single" w:sz="6" w:space="0" w:color="auto"/>
                  </w:tcBorders>
                </w:tcPr>
                <w:p w14:paraId="46E8DB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出品者SKU</w:t>
                  </w:r>
                </w:p>
              </w:tc>
            </w:tr>
            <w:tr w:rsidR="004837C2" w14:paraId="3A27FCFD"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6924A4B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w:t>
                  </w:r>
                  <w:r>
                    <w:rPr>
                      <w:rFonts w:ascii="宋体" w:hAnsi="宋体" w:cs="宋体" w:hint="eastAsia"/>
                      <w:color w:val="000000"/>
                      <w:kern w:val="0"/>
                      <w:sz w:val="22"/>
                      <w:szCs w:val="22"/>
                    </w:rPr>
                    <w:t>/</w:t>
                  </w:r>
                </w:p>
                <w:p w14:paraId="3DCF5D5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w:t>
                  </w:r>
                  <w:r>
                    <w:rPr>
                      <w:rFonts w:ascii="宋体" w:hAnsi="宋体" w:cs="宋体"/>
                      <w:color w:val="000000"/>
                      <w:kern w:val="0"/>
                      <w:sz w:val="22"/>
                      <w:szCs w:val="22"/>
                    </w:rPr>
                    <w:t>SIN</w:t>
                  </w:r>
                </w:p>
              </w:tc>
              <w:tc>
                <w:tcPr>
                  <w:tcW w:w="2125" w:type="dxa"/>
                  <w:tcBorders>
                    <w:top w:val="single" w:sz="6" w:space="0" w:color="auto"/>
                    <w:left w:val="nil"/>
                    <w:bottom w:val="single" w:sz="6" w:space="0" w:color="auto"/>
                    <w:right w:val="single" w:sz="6" w:space="0" w:color="auto"/>
                  </w:tcBorders>
                  <w:vAlign w:val="center"/>
                </w:tcPr>
                <w:p w14:paraId="573CA52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external_product_id_type</w:t>
                  </w:r>
                  <w:proofErr w:type="spellEnd"/>
                </w:p>
              </w:tc>
              <w:tc>
                <w:tcPr>
                  <w:tcW w:w="2550" w:type="dxa"/>
                  <w:tcBorders>
                    <w:top w:val="single" w:sz="6" w:space="0" w:color="auto"/>
                    <w:left w:val="nil"/>
                    <w:bottom w:val="single" w:sz="6" w:space="0" w:color="auto"/>
                    <w:right w:val="single" w:sz="6" w:space="0" w:color="auto"/>
                  </w:tcBorders>
                </w:tcPr>
                <w:p w14:paraId="4C998F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商品コードのタイプ</w:t>
                  </w:r>
                </w:p>
              </w:tc>
            </w:tr>
            <w:tr w:rsidR="004837C2" w14:paraId="4530FB37"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2B21462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w:t>
                  </w:r>
                  <w:r>
                    <w:rPr>
                      <w:rFonts w:ascii="宋体" w:hAnsi="宋体" w:cs="宋体" w:hint="eastAsia"/>
                      <w:color w:val="000000"/>
                      <w:kern w:val="0"/>
                      <w:sz w:val="22"/>
                      <w:szCs w:val="22"/>
                    </w:rPr>
                    <w:t>/</w:t>
                  </w:r>
                </w:p>
                <w:p w14:paraId="368D5AF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w:t>
                  </w:r>
                  <w:r>
                    <w:rPr>
                      <w:rFonts w:ascii="宋体" w:hAnsi="宋体" w:cs="宋体"/>
                      <w:color w:val="000000"/>
                      <w:kern w:val="0"/>
                      <w:sz w:val="22"/>
                      <w:szCs w:val="22"/>
                    </w:rPr>
                    <w:t>SIN</w:t>
                  </w:r>
                </w:p>
              </w:tc>
              <w:tc>
                <w:tcPr>
                  <w:tcW w:w="2125" w:type="dxa"/>
                  <w:tcBorders>
                    <w:top w:val="single" w:sz="6" w:space="0" w:color="auto"/>
                    <w:left w:val="nil"/>
                    <w:bottom w:val="single" w:sz="6" w:space="0" w:color="auto"/>
                    <w:right w:val="single" w:sz="6" w:space="0" w:color="auto"/>
                  </w:tcBorders>
                  <w:vAlign w:val="center"/>
                </w:tcPr>
                <w:p w14:paraId="67E7F89E"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external_product_id</w:t>
                  </w:r>
                  <w:proofErr w:type="spellEnd"/>
                </w:p>
              </w:tc>
              <w:tc>
                <w:tcPr>
                  <w:tcW w:w="2550" w:type="dxa"/>
                  <w:tcBorders>
                    <w:top w:val="single" w:sz="6" w:space="0" w:color="auto"/>
                    <w:left w:val="nil"/>
                    <w:bottom w:val="single" w:sz="6" w:space="0" w:color="auto"/>
                    <w:right w:val="single" w:sz="6" w:space="0" w:color="auto"/>
                  </w:tcBorders>
                </w:tcPr>
                <w:p w14:paraId="4939B0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商品コード(JANコード等)</w:t>
                  </w:r>
                </w:p>
              </w:tc>
            </w:tr>
            <w:tr w:rsidR="004837C2" w14:paraId="74951D0D"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032255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商品标题</w:t>
                  </w:r>
                </w:p>
              </w:tc>
              <w:tc>
                <w:tcPr>
                  <w:tcW w:w="2125" w:type="dxa"/>
                  <w:tcBorders>
                    <w:top w:val="single" w:sz="6" w:space="0" w:color="auto"/>
                    <w:left w:val="nil"/>
                    <w:bottom w:val="single" w:sz="6" w:space="0" w:color="auto"/>
                    <w:right w:val="single" w:sz="6" w:space="0" w:color="auto"/>
                  </w:tcBorders>
                  <w:vAlign w:val="center"/>
                </w:tcPr>
                <w:p w14:paraId="573FBE39"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item_name</w:t>
                  </w:r>
                  <w:proofErr w:type="spellEnd"/>
                </w:p>
              </w:tc>
              <w:tc>
                <w:tcPr>
                  <w:tcW w:w="2550" w:type="dxa"/>
                  <w:tcBorders>
                    <w:top w:val="single" w:sz="6" w:space="0" w:color="auto"/>
                    <w:left w:val="nil"/>
                    <w:bottom w:val="single" w:sz="6" w:space="0" w:color="auto"/>
                    <w:right w:val="single" w:sz="6" w:space="0" w:color="auto"/>
                  </w:tcBorders>
                </w:tcPr>
                <w:p w14:paraId="437182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商品名</w:t>
                  </w:r>
                </w:p>
              </w:tc>
            </w:tr>
            <w:tr w:rsidR="004837C2" w14:paraId="74F2E680"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178880D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商品品牌</w:t>
                  </w:r>
                </w:p>
              </w:tc>
              <w:tc>
                <w:tcPr>
                  <w:tcW w:w="2125" w:type="dxa"/>
                  <w:tcBorders>
                    <w:top w:val="single" w:sz="6" w:space="0" w:color="auto"/>
                    <w:left w:val="nil"/>
                    <w:bottom w:val="single" w:sz="6" w:space="0" w:color="auto"/>
                    <w:right w:val="single" w:sz="6" w:space="0" w:color="auto"/>
                  </w:tcBorders>
                  <w:vAlign w:val="center"/>
                </w:tcPr>
                <w:p w14:paraId="6AC4BC4E"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brand_name</w:t>
                  </w:r>
                  <w:proofErr w:type="spellEnd"/>
                </w:p>
              </w:tc>
              <w:tc>
                <w:tcPr>
                  <w:tcW w:w="2550" w:type="dxa"/>
                  <w:tcBorders>
                    <w:top w:val="single" w:sz="6" w:space="0" w:color="auto"/>
                    <w:left w:val="nil"/>
                    <w:bottom w:val="single" w:sz="6" w:space="0" w:color="auto"/>
                    <w:right w:val="single" w:sz="6" w:space="0" w:color="auto"/>
                  </w:tcBorders>
                </w:tcPr>
                <w:p w14:paraId="1878FF9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ブランド名</w:t>
                  </w:r>
                </w:p>
              </w:tc>
            </w:tr>
            <w:tr w:rsidR="004837C2" w14:paraId="038CA3DD"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2581ACB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制造商</w:t>
                  </w:r>
                </w:p>
              </w:tc>
              <w:tc>
                <w:tcPr>
                  <w:tcW w:w="2125" w:type="dxa"/>
                  <w:tcBorders>
                    <w:top w:val="single" w:sz="6" w:space="0" w:color="auto"/>
                    <w:left w:val="nil"/>
                    <w:bottom w:val="single" w:sz="6" w:space="0" w:color="auto"/>
                    <w:right w:val="single" w:sz="6" w:space="0" w:color="auto"/>
                  </w:tcBorders>
                  <w:vAlign w:val="center"/>
                </w:tcPr>
                <w:p w14:paraId="7ACCD2C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manufacturer</w:t>
                  </w:r>
                </w:p>
              </w:tc>
              <w:tc>
                <w:tcPr>
                  <w:tcW w:w="2550" w:type="dxa"/>
                  <w:tcBorders>
                    <w:top w:val="single" w:sz="6" w:space="0" w:color="auto"/>
                    <w:left w:val="nil"/>
                    <w:bottom w:val="single" w:sz="6" w:space="0" w:color="auto"/>
                    <w:right w:val="single" w:sz="6" w:space="0" w:color="auto"/>
                  </w:tcBorders>
                </w:tcPr>
                <w:p w14:paraId="1EBE3F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メーカー名</w:t>
                  </w:r>
                </w:p>
              </w:tc>
            </w:tr>
            <w:tr w:rsidR="004837C2" w14:paraId="3430829A"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4576F83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商品颜色</w:t>
                  </w:r>
                </w:p>
              </w:tc>
              <w:tc>
                <w:tcPr>
                  <w:tcW w:w="2125" w:type="dxa"/>
                  <w:tcBorders>
                    <w:top w:val="single" w:sz="6" w:space="0" w:color="auto"/>
                    <w:left w:val="nil"/>
                    <w:bottom w:val="single" w:sz="6" w:space="0" w:color="auto"/>
                    <w:right w:val="single" w:sz="6" w:space="0" w:color="auto"/>
                  </w:tcBorders>
                  <w:vAlign w:val="center"/>
                </w:tcPr>
                <w:p w14:paraId="001CAF19"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color_map</w:t>
                  </w:r>
                  <w:proofErr w:type="spellEnd"/>
                </w:p>
              </w:tc>
              <w:tc>
                <w:tcPr>
                  <w:tcW w:w="2550" w:type="dxa"/>
                  <w:tcBorders>
                    <w:top w:val="single" w:sz="6" w:space="0" w:color="auto"/>
                    <w:left w:val="nil"/>
                    <w:bottom w:val="single" w:sz="6" w:space="0" w:color="auto"/>
                    <w:right w:val="single" w:sz="6" w:space="0" w:color="auto"/>
                  </w:tcBorders>
                </w:tcPr>
                <w:p w14:paraId="6775FB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カラーマップ</w:t>
                  </w:r>
                </w:p>
              </w:tc>
            </w:tr>
            <w:tr w:rsidR="004837C2" w14:paraId="119BF155"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440F0C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商品型号</w:t>
                  </w:r>
                </w:p>
              </w:tc>
              <w:tc>
                <w:tcPr>
                  <w:tcW w:w="2125" w:type="dxa"/>
                  <w:tcBorders>
                    <w:top w:val="single" w:sz="6" w:space="0" w:color="auto"/>
                    <w:left w:val="nil"/>
                    <w:bottom w:val="single" w:sz="6" w:space="0" w:color="auto"/>
                    <w:right w:val="single" w:sz="6" w:space="0" w:color="auto"/>
                  </w:tcBorders>
                  <w:vAlign w:val="center"/>
                </w:tcPr>
                <w:p w14:paraId="10686A62"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size_map</w:t>
                  </w:r>
                  <w:proofErr w:type="spellEnd"/>
                </w:p>
              </w:tc>
              <w:tc>
                <w:tcPr>
                  <w:tcW w:w="2550" w:type="dxa"/>
                  <w:tcBorders>
                    <w:top w:val="single" w:sz="6" w:space="0" w:color="auto"/>
                    <w:left w:val="nil"/>
                    <w:bottom w:val="single" w:sz="6" w:space="0" w:color="auto"/>
                    <w:right w:val="single" w:sz="6" w:space="0" w:color="auto"/>
                  </w:tcBorders>
                </w:tcPr>
                <w:p w14:paraId="10C5DC2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サイズマップ</w:t>
                  </w:r>
                </w:p>
              </w:tc>
            </w:tr>
            <w:tr w:rsidR="004837C2" w14:paraId="58DA9EA7"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2685F49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物品状态</w:t>
                  </w:r>
                </w:p>
              </w:tc>
              <w:tc>
                <w:tcPr>
                  <w:tcW w:w="2125" w:type="dxa"/>
                  <w:tcBorders>
                    <w:top w:val="single" w:sz="6" w:space="0" w:color="auto"/>
                    <w:left w:val="nil"/>
                    <w:bottom w:val="single" w:sz="6" w:space="0" w:color="auto"/>
                    <w:right w:val="single" w:sz="6" w:space="0" w:color="auto"/>
                  </w:tcBorders>
                  <w:vAlign w:val="center"/>
                </w:tcPr>
                <w:p w14:paraId="7C050CD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condition_type</w:t>
                  </w:r>
                  <w:proofErr w:type="spellEnd"/>
                </w:p>
              </w:tc>
              <w:tc>
                <w:tcPr>
                  <w:tcW w:w="2550" w:type="dxa"/>
                  <w:tcBorders>
                    <w:top w:val="single" w:sz="6" w:space="0" w:color="auto"/>
                    <w:left w:val="nil"/>
                    <w:bottom w:val="single" w:sz="6" w:space="0" w:color="auto"/>
                    <w:right w:val="single" w:sz="6" w:space="0" w:color="auto"/>
                  </w:tcBorders>
                </w:tcPr>
                <w:p w14:paraId="68CB431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商品のコンディション</w:t>
                  </w:r>
                </w:p>
              </w:tc>
            </w:tr>
            <w:tr w:rsidR="004837C2" w14:paraId="4E7302DE"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560554D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关键词</w:t>
                  </w:r>
                </w:p>
              </w:tc>
              <w:tc>
                <w:tcPr>
                  <w:tcW w:w="2125" w:type="dxa"/>
                  <w:tcBorders>
                    <w:top w:val="single" w:sz="6" w:space="0" w:color="auto"/>
                    <w:left w:val="nil"/>
                    <w:bottom w:val="single" w:sz="6" w:space="0" w:color="auto"/>
                    <w:right w:val="single" w:sz="6" w:space="0" w:color="auto"/>
                  </w:tcBorders>
                  <w:vAlign w:val="center"/>
                </w:tcPr>
                <w:p w14:paraId="2593C233" w14:textId="68299BB5"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bullet_point</w:t>
                  </w:r>
                  <w:proofErr w:type="spellEnd"/>
                  <w:r w:rsidR="00B81712">
                    <w:rPr>
                      <w:rFonts w:ascii="宋体" w:hAnsi="宋体" w:cs="宋体"/>
                      <w:color w:val="000000"/>
                      <w:kern w:val="0"/>
                      <w:sz w:val="22"/>
                      <w:szCs w:val="22"/>
                    </w:rPr>
                    <w:t>/</w:t>
                  </w:r>
                  <w:r w:rsidR="00B81712">
                    <w:rPr>
                      <w:rFonts w:ascii="宋体" w:hAnsi="宋体" w:cs="宋体" w:hint="eastAsia"/>
                      <w:color w:val="000000"/>
                      <w:kern w:val="0"/>
                      <w:sz w:val="22"/>
                      <w:szCs w:val="22"/>
                    </w:rPr>
                    <w:t>search</w:t>
                  </w:r>
                </w:p>
              </w:tc>
              <w:tc>
                <w:tcPr>
                  <w:tcW w:w="2550" w:type="dxa"/>
                  <w:tcBorders>
                    <w:top w:val="single" w:sz="6" w:space="0" w:color="auto"/>
                    <w:left w:val="nil"/>
                    <w:bottom w:val="single" w:sz="6" w:space="0" w:color="auto"/>
                    <w:right w:val="single" w:sz="6" w:space="0" w:color="auto"/>
                  </w:tcBorders>
                </w:tcPr>
                <w:p w14:paraId="308DE41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商品説明の箇条書き</w:t>
                  </w:r>
                </w:p>
              </w:tc>
            </w:tr>
            <w:tr w:rsidR="004837C2" w14:paraId="1CD31863"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2D41DC4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商品标签</w:t>
                  </w:r>
                </w:p>
              </w:tc>
              <w:tc>
                <w:tcPr>
                  <w:tcW w:w="2125" w:type="dxa"/>
                  <w:tcBorders>
                    <w:top w:val="single" w:sz="6" w:space="0" w:color="auto"/>
                    <w:left w:val="nil"/>
                    <w:bottom w:val="single" w:sz="6" w:space="0" w:color="auto"/>
                    <w:right w:val="single" w:sz="6" w:space="0" w:color="auto"/>
                  </w:tcBorders>
                  <w:vAlign w:val="center"/>
                </w:tcPr>
                <w:p w14:paraId="52AD9E7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platinum_keywords</w:t>
                  </w:r>
                  <w:proofErr w:type="spellEnd"/>
                </w:p>
              </w:tc>
              <w:tc>
                <w:tcPr>
                  <w:tcW w:w="2550" w:type="dxa"/>
                  <w:tcBorders>
                    <w:top w:val="single" w:sz="6" w:space="0" w:color="auto"/>
                    <w:left w:val="nil"/>
                    <w:bottom w:val="single" w:sz="6" w:space="0" w:color="auto"/>
                    <w:right w:val="single" w:sz="6" w:space="0" w:color="auto"/>
                  </w:tcBorders>
                </w:tcPr>
                <w:p w14:paraId="69A5E8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プラチナキーワード</w:t>
                  </w:r>
                </w:p>
              </w:tc>
            </w:tr>
            <w:tr w:rsidR="004837C2" w14:paraId="19C4F5BE"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695B3F9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2125" w:type="dxa"/>
                  <w:tcBorders>
                    <w:top w:val="single" w:sz="6" w:space="0" w:color="auto"/>
                    <w:left w:val="nil"/>
                    <w:bottom w:val="single" w:sz="6" w:space="0" w:color="auto"/>
                    <w:right w:val="single" w:sz="6" w:space="0" w:color="auto"/>
                  </w:tcBorders>
                  <w:vAlign w:val="center"/>
                </w:tcPr>
                <w:p w14:paraId="6CA280F4"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313A0455" w14:textId="77777777" w:rsidR="004837C2" w:rsidRDefault="004837C2">
                  <w:pPr>
                    <w:widowControl/>
                    <w:jc w:val="center"/>
                    <w:rPr>
                      <w:rFonts w:ascii="宋体" w:hAnsi="宋体" w:cs="宋体"/>
                      <w:color w:val="000000"/>
                      <w:kern w:val="0"/>
                      <w:sz w:val="22"/>
                      <w:szCs w:val="22"/>
                    </w:rPr>
                  </w:pPr>
                </w:p>
              </w:tc>
            </w:tr>
            <w:tr w:rsidR="004837C2" w14:paraId="2496879A"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34142AB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商品属性</w:t>
                  </w:r>
                </w:p>
              </w:tc>
              <w:tc>
                <w:tcPr>
                  <w:tcW w:w="2125" w:type="dxa"/>
                  <w:tcBorders>
                    <w:top w:val="single" w:sz="6" w:space="0" w:color="auto"/>
                    <w:left w:val="nil"/>
                    <w:bottom w:val="single" w:sz="6" w:space="0" w:color="auto"/>
                    <w:right w:val="single" w:sz="6" w:space="0" w:color="auto"/>
                  </w:tcBorders>
                  <w:vAlign w:val="center"/>
                </w:tcPr>
                <w:p w14:paraId="04B7FDF6"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are_batteries_included</w:t>
                  </w:r>
                  <w:proofErr w:type="spellEnd"/>
                </w:p>
              </w:tc>
              <w:tc>
                <w:tcPr>
                  <w:tcW w:w="2550" w:type="dxa"/>
                  <w:tcBorders>
                    <w:top w:val="single" w:sz="6" w:space="0" w:color="auto"/>
                    <w:left w:val="nil"/>
                    <w:bottom w:val="single" w:sz="6" w:space="0" w:color="auto"/>
                    <w:right w:val="single" w:sz="6" w:space="0" w:color="auto"/>
                  </w:tcBorders>
                </w:tcPr>
                <w:p w14:paraId="2196786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電池付属</w:t>
                  </w:r>
                </w:p>
              </w:tc>
            </w:tr>
            <w:tr w:rsidR="004837C2" w14:paraId="405E6AC0"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3DDCD38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商品重量</w:t>
                  </w:r>
                </w:p>
              </w:tc>
              <w:tc>
                <w:tcPr>
                  <w:tcW w:w="2125" w:type="dxa"/>
                  <w:tcBorders>
                    <w:top w:val="single" w:sz="6" w:space="0" w:color="auto"/>
                    <w:left w:val="nil"/>
                    <w:bottom w:val="single" w:sz="6" w:space="0" w:color="auto"/>
                    <w:right w:val="single" w:sz="6" w:space="0" w:color="auto"/>
                  </w:tcBorders>
                  <w:vAlign w:val="center"/>
                </w:tcPr>
                <w:p w14:paraId="5BAC68F7"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0043B409" w14:textId="77777777" w:rsidR="004837C2" w:rsidRDefault="004837C2">
                  <w:pPr>
                    <w:widowControl/>
                    <w:jc w:val="center"/>
                    <w:rPr>
                      <w:rFonts w:ascii="宋体" w:hAnsi="宋体" w:cs="宋体"/>
                      <w:color w:val="000000"/>
                      <w:kern w:val="0"/>
                      <w:sz w:val="22"/>
                      <w:szCs w:val="22"/>
                    </w:rPr>
                  </w:pPr>
                </w:p>
              </w:tc>
            </w:tr>
            <w:tr w:rsidR="004837C2" w14:paraId="2EB75CA9"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01322B6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商品尺寸长</w:t>
                  </w:r>
                </w:p>
              </w:tc>
              <w:tc>
                <w:tcPr>
                  <w:tcW w:w="2125" w:type="dxa"/>
                  <w:tcBorders>
                    <w:top w:val="single" w:sz="6" w:space="0" w:color="auto"/>
                    <w:left w:val="nil"/>
                    <w:bottom w:val="single" w:sz="6" w:space="0" w:color="auto"/>
                    <w:right w:val="single" w:sz="6" w:space="0" w:color="auto"/>
                  </w:tcBorders>
                  <w:vAlign w:val="center"/>
                </w:tcPr>
                <w:p w14:paraId="7CB80CF8"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length_range</w:t>
                  </w:r>
                  <w:proofErr w:type="spellEnd"/>
                </w:p>
              </w:tc>
              <w:tc>
                <w:tcPr>
                  <w:tcW w:w="2550" w:type="dxa"/>
                  <w:tcBorders>
                    <w:top w:val="single" w:sz="6" w:space="0" w:color="auto"/>
                    <w:left w:val="nil"/>
                    <w:bottom w:val="single" w:sz="6" w:space="0" w:color="auto"/>
                    <w:right w:val="single" w:sz="6" w:space="0" w:color="auto"/>
                  </w:tcBorders>
                </w:tcPr>
                <w:p w14:paraId="3BD67E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商品の長さ</w:t>
                  </w:r>
                  <w:r>
                    <w:rPr>
                      <w:rFonts w:ascii="微软雅黑" w:eastAsia="微软雅黑" w:hAnsi="微软雅黑" w:cs="微软雅黑" w:hint="eastAsia"/>
                      <w:color w:val="000000"/>
                      <w:kern w:val="0"/>
                      <w:sz w:val="22"/>
                      <w:szCs w:val="22"/>
                    </w:rPr>
                    <w:t>・</w:t>
                  </w:r>
                  <w:r>
                    <w:rPr>
                      <w:rFonts w:ascii="宋体" w:hAnsi="宋体" w:cs="宋体" w:hint="eastAsia"/>
                      <w:color w:val="000000"/>
                      <w:kern w:val="0"/>
                      <w:sz w:val="22"/>
                      <w:szCs w:val="22"/>
                    </w:rPr>
                    <w:t>丈（バリエーション用）</w:t>
                  </w:r>
                </w:p>
              </w:tc>
            </w:tr>
            <w:tr w:rsidR="004837C2" w14:paraId="1B41B134"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4B6A845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商品尺寸宽</w:t>
                  </w:r>
                </w:p>
              </w:tc>
              <w:tc>
                <w:tcPr>
                  <w:tcW w:w="2125" w:type="dxa"/>
                  <w:tcBorders>
                    <w:top w:val="single" w:sz="6" w:space="0" w:color="auto"/>
                    <w:left w:val="nil"/>
                    <w:bottom w:val="single" w:sz="6" w:space="0" w:color="auto"/>
                    <w:right w:val="single" w:sz="6" w:space="0" w:color="auto"/>
                  </w:tcBorders>
                  <w:vAlign w:val="center"/>
                </w:tcPr>
                <w:p w14:paraId="5063688D"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width_range</w:t>
                  </w:r>
                  <w:proofErr w:type="spellEnd"/>
                </w:p>
              </w:tc>
              <w:tc>
                <w:tcPr>
                  <w:tcW w:w="2550" w:type="dxa"/>
                  <w:tcBorders>
                    <w:top w:val="single" w:sz="6" w:space="0" w:color="auto"/>
                    <w:left w:val="nil"/>
                    <w:bottom w:val="single" w:sz="6" w:space="0" w:color="auto"/>
                    <w:right w:val="single" w:sz="6" w:space="0" w:color="auto"/>
                  </w:tcBorders>
                </w:tcPr>
                <w:p w14:paraId="10AEC1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商品の幅（バリエーション用）</w:t>
                  </w:r>
                </w:p>
              </w:tc>
            </w:tr>
            <w:tr w:rsidR="004837C2" w14:paraId="5AE2CDEE"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4237D4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商品尺寸高</w:t>
                  </w:r>
                </w:p>
              </w:tc>
              <w:tc>
                <w:tcPr>
                  <w:tcW w:w="2125" w:type="dxa"/>
                  <w:tcBorders>
                    <w:top w:val="single" w:sz="6" w:space="0" w:color="auto"/>
                    <w:left w:val="nil"/>
                    <w:bottom w:val="single" w:sz="6" w:space="0" w:color="auto"/>
                    <w:right w:val="single" w:sz="6" w:space="0" w:color="auto"/>
                  </w:tcBorders>
                  <w:vAlign w:val="center"/>
                </w:tcPr>
                <w:p w14:paraId="72E8F6A7"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6E4B5402" w14:textId="77777777" w:rsidR="004837C2" w:rsidRDefault="004837C2">
                  <w:pPr>
                    <w:widowControl/>
                    <w:jc w:val="center"/>
                    <w:rPr>
                      <w:rFonts w:ascii="宋体" w:hAnsi="宋体" w:cs="宋体"/>
                      <w:color w:val="000000"/>
                      <w:kern w:val="0"/>
                      <w:sz w:val="22"/>
                      <w:szCs w:val="22"/>
                    </w:rPr>
                  </w:pPr>
                </w:p>
              </w:tc>
            </w:tr>
            <w:tr w:rsidR="004837C2" w14:paraId="747B4C84"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4A03116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商品描述</w:t>
                  </w:r>
                </w:p>
              </w:tc>
              <w:tc>
                <w:tcPr>
                  <w:tcW w:w="2125" w:type="dxa"/>
                  <w:tcBorders>
                    <w:top w:val="single" w:sz="6" w:space="0" w:color="auto"/>
                    <w:left w:val="nil"/>
                    <w:bottom w:val="single" w:sz="6" w:space="0" w:color="auto"/>
                    <w:right w:val="single" w:sz="6" w:space="0" w:color="auto"/>
                  </w:tcBorders>
                  <w:vAlign w:val="center"/>
                </w:tcPr>
                <w:p w14:paraId="72BEA1F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product_description</w:t>
                  </w:r>
                  <w:proofErr w:type="spellEnd"/>
                </w:p>
              </w:tc>
              <w:tc>
                <w:tcPr>
                  <w:tcW w:w="2550" w:type="dxa"/>
                  <w:tcBorders>
                    <w:top w:val="single" w:sz="6" w:space="0" w:color="auto"/>
                    <w:left w:val="nil"/>
                    <w:bottom w:val="single" w:sz="6" w:space="0" w:color="auto"/>
                    <w:right w:val="single" w:sz="6" w:space="0" w:color="auto"/>
                  </w:tcBorders>
                </w:tcPr>
                <w:p w14:paraId="165922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商品説明文</w:t>
                  </w:r>
                </w:p>
              </w:tc>
            </w:tr>
            <w:tr w:rsidR="004837C2" w14:paraId="6EE3967B" w14:textId="77777777">
              <w:trPr>
                <w:trHeight w:val="249"/>
              </w:trPr>
              <w:tc>
                <w:tcPr>
                  <w:tcW w:w="2445" w:type="dxa"/>
                  <w:tcBorders>
                    <w:top w:val="nil"/>
                    <w:left w:val="single" w:sz="4" w:space="0" w:color="auto"/>
                    <w:bottom w:val="single" w:sz="4" w:space="0" w:color="auto"/>
                    <w:right w:val="single" w:sz="4" w:space="0" w:color="auto"/>
                  </w:tcBorders>
                  <w:shd w:val="clear" w:color="auto" w:fill="auto"/>
                  <w:noWrap/>
                  <w:vAlign w:val="center"/>
                </w:tcPr>
                <w:p w14:paraId="39336C5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2125" w:type="dxa"/>
                  <w:tcBorders>
                    <w:top w:val="single" w:sz="6" w:space="0" w:color="auto"/>
                    <w:left w:val="nil"/>
                    <w:bottom w:val="single" w:sz="6" w:space="0" w:color="auto"/>
                    <w:right w:val="single" w:sz="6" w:space="0" w:color="auto"/>
                  </w:tcBorders>
                  <w:vAlign w:val="center"/>
                </w:tcPr>
                <w:p w14:paraId="04CF761C"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standard_price</w:t>
                  </w:r>
                  <w:proofErr w:type="spellEnd"/>
                </w:p>
              </w:tc>
              <w:tc>
                <w:tcPr>
                  <w:tcW w:w="2550" w:type="dxa"/>
                  <w:tcBorders>
                    <w:top w:val="single" w:sz="6" w:space="0" w:color="auto"/>
                    <w:left w:val="nil"/>
                    <w:bottom w:val="single" w:sz="6" w:space="0" w:color="auto"/>
                    <w:right w:val="single" w:sz="6" w:space="0" w:color="auto"/>
                  </w:tcBorders>
                </w:tcPr>
                <w:p w14:paraId="25F2CE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商品の販売価格</w:t>
                  </w:r>
                </w:p>
              </w:tc>
            </w:tr>
            <w:tr w:rsidR="004837C2" w14:paraId="58BC5D4E" w14:textId="77777777">
              <w:trPr>
                <w:trHeight w:val="249"/>
              </w:trPr>
              <w:tc>
                <w:tcPr>
                  <w:tcW w:w="2445" w:type="dxa"/>
                  <w:tcBorders>
                    <w:left w:val="single" w:sz="4" w:space="0" w:color="auto"/>
                    <w:bottom w:val="single" w:sz="4" w:space="0" w:color="auto"/>
                    <w:right w:val="single" w:sz="4" w:space="0" w:color="auto"/>
                  </w:tcBorders>
                  <w:shd w:val="clear" w:color="auto" w:fill="auto"/>
                  <w:noWrap/>
                  <w:vAlign w:val="center"/>
                </w:tcPr>
                <w:p w14:paraId="2C10DE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销售货币</w:t>
                  </w:r>
                </w:p>
              </w:tc>
              <w:tc>
                <w:tcPr>
                  <w:tcW w:w="2125" w:type="dxa"/>
                  <w:tcBorders>
                    <w:top w:val="single" w:sz="6" w:space="0" w:color="auto"/>
                    <w:left w:val="nil"/>
                    <w:bottom w:val="single" w:sz="6" w:space="0" w:color="auto"/>
                    <w:right w:val="single" w:sz="6" w:space="0" w:color="auto"/>
                  </w:tcBorders>
                  <w:vAlign w:val="center"/>
                </w:tcPr>
                <w:p w14:paraId="1E378AD7"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53D620FD" w14:textId="77777777" w:rsidR="004837C2" w:rsidRDefault="004837C2">
                  <w:pPr>
                    <w:widowControl/>
                    <w:jc w:val="center"/>
                    <w:rPr>
                      <w:rFonts w:ascii="宋体" w:hAnsi="宋体" w:cs="宋体"/>
                      <w:color w:val="000000"/>
                      <w:kern w:val="0"/>
                      <w:sz w:val="22"/>
                      <w:szCs w:val="22"/>
                    </w:rPr>
                  </w:pPr>
                </w:p>
              </w:tc>
            </w:tr>
            <w:tr w:rsidR="004837C2" w14:paraId="7C3BA4B6" w14:textId="77777777">
              <w:trPr>
                <w:trHeight w:val="249"/>
              </w:trPr>
              <w:tc>
                <w:tcPr>
                  <w:tcW w:w="2445" w:type="dxa"/>
                  <w:tcBorders>
                    <w:left w:val="single" w:sz="4" w:space="0" w:color="auto"/>
                    <w:bottom w:val="single" w:sz="4" w:space="0" w:color="auto"/>
                    <w:right w:val="single" w:sz="4" w:space="0" w:color="auto"/>
                  </w:tcBorders>
                  <w:shd w:val="clear" w:color="auto" w:fill="auto"/>
                  <w:noWrap/>
                  <w:vAlign w:val="center"/>
                </w:tcPr>
                <w:p w14:paraId="4D54598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促销价格</w:t>
                  </w:r>
                </w:p>
              </w:tc>
              <w:tc>
                <w:tcPr>
                  <w:tcW w:w="2125" w:type="dxa"/>
                  <w:tcBorders>
                    <w:top w:val="single" w:sz="6" w:space="0" w:color="auto"/>
                    <w:left w:val="nil"/>
                    <w:bottom w:val="single" w:sz="6" w:space="0" w:color="auto"/>
                    <w:right w:val="single" w:sz="6" w:space="0" w:color="auto"/>
                  </w:tcBorders>
                  <w:vAlign w:val="center"/>
                </w:tcPr>
                <w:p w14:paraId="37FC0C07"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5B663CE9" w14:textId="77777777" w:rsidR="004837C2" w:rsidRDefault="004837C2">
                  <w:pPr>
                    <w:widowControl/>
                    <w:jc w:val="center"/>
                    <w:rPr>
                      <w:rFonts w:ascii="宋体" w:hAnsi="宋体" w:cs="宋体"/>
                      <w:color w:val="000000"/>
                      <w:kern w:val="0"/>
                      <w:sz w:val="22"/>
                      <w:szCs w:val="22"/>
                    </w:rPr>
                  </w:pPr>
                </w:p>
              </w:tc>
            </w:tr>
            <w:tr w:rsidR="004837C2" w14:paraId="6F3A4D8F" w14:textId="77777777">
              <w:trPr>
                <w:trHeight w:val="249"/>
              </w:trPr>
              <w:tc>
                <w:tcPr>
                  <w:tcW w:w="2445" w:type="dxa"/>
                  <w:tcBorders>
                    <w:left w:val="single" w:sz="4" w:space="0" w:color="auto"/>
                    <w:bottom w:val="single" w:sz="4" w:space="0" w:color="auto"/>
                    <w:right w:val="single" w:sz="4" w:space="0" w:color="auto"/>
                  </w:tcBorders>
                  <w:shd w:val="clear" w:color="auto" w:fill="auto"/>
                  <w:noWrap/>
                  <w:vAlign w:val="center"/>
                </w:tcPr>
                <w:p w14:paraId="172AD3C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促销时间段</w:t>
                  </w:r>
                </w:p>
              </w:tc>
              <w:tc>
                <w:tcPr>
                  <w:tcW w:w="2125" w:type="dxa"/>
                  <w:tcBorders>
                    <w:top w:val="single" w:sz="6" w:space="0" w:color="auto"/>
                    <w:left w:val="nil"/>
                    <w:bottom w:val="single" w:sz="6" w:space="0" w:color="auto"/>
                    <w:right w:val="single" w:sz="6" w:space="0" w:color="auto"/>
                  </w:tcBorders>
                  <w:vAlign w:val="center"/>
                </w:tcPr>
                <w:p w14:paraId="610C38B6" w14:textId="77777777" w:rsidR="004837C2" w:rsidRDefault="004837C2">
                  <w:pPr>
                    <w:widowControl/>
                    <w:jc w:val="center"/>
                    <w:rPr>
                      <w:rFonts w:ascii="宋体" w:hAnsi="宋体" w:cs="宋体"/>
                      <w:color w:val="000000"/>
                      <w:kern w:val="0"/>
                      <w:sz w:val="22"/>
                      <w:szCs w:val="22"/>
                    </w:rPr>
                  </w:pPr>
                </w:p>
              </w:tc>
              <w:tc>
                <w:tcPr>
                  <w:tcW w:w="2550" w:type="dxa"/>
                  <w:tcBorders>
                    <w:top w:val="single" w:sz="6" w:space="0" w:color="auto"/>
                    <w:left w:val="nil"/>
                    <w:bottom w:val="single" w:sz="6" w:space="0" w:color="auto"/>
                    <w:right w:val="single" w:sz="6" w:space="0" w:color="auto"/>
                  </w:tcBorders>
                </w:tcPr>
                <w:p w14:paraId="2CE884C5" w14:textId="77777777" w:rsidR="004837C2" w:rsidRDefault="004837C2">
                  <w:pPr>
                    <w:widowControl/>
                    <w:jc w:val="center"/>
                    <w:rPr>
                      <w:rFonts w:ascii="宋体" w:hAnsi="宋体" w:cs="宋体"/>
                      <w:color w:val="000000"/>
                      <w:kern w:val="0"/>
                      <w:sz w:val="22"/>
                      <w:szCs w:val="22"/>
                    </w:rPr>
                  </w:pPr>
                </w:p>
              </w:tc>
            </w:tr>
            <w:tr w:rsidR="004837C2" w14:paraId="427F9FD3" w14:textId="77777777">
              <w:trPr>
                <w:trHeight w:val="249"/>
              </w:trPr>
              <w:tc>
                <w:tcPr>
                  <w:tcW w:w="2445" w:type="dxa"/>
                  <w:tcBorders>
                    <w:left w:val="single" w:sz="4" w:space="0" w:color="auto"/>
                    <w:bottom w:val="single" w:sz="4" w:space="0" w:color="auto"/>
                    <w:right w:val="single" w:sz="4" w:space="0" w:color="auto"/>
                  </w:tcBorders>
                  <w:shd w:val="clear" w:color="auto" w:fill="auto"/>
                  <w:noWrap/>
                  <w:vAlign w:val="center"/>
                </w:tcPr>
                <w:p w14:paraId="2ABE588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平台库存 </w:t>
                  </w:r>
                </w:p>
              </w:tc>
              <w:tc>
                <w:tcPr>
                  <w:tcW w:w="2125" w:type="dxa"/>
                  <w:tcBorders>
                    <w:top w:val="single" w:sz="6" w:space="0" w:color="auto"/>
                    <w:left w:val="nil"/>
                    <w:bottom w:val="single" w:sz="6" w:space="0" w:color="auto"/>
                    <w:right w:val="single" w:sz="6" w:space="0" w:color="auto"/>
                  </w:tcBorders>
                  <w:vAlign w:val="center"/>
                </w:tcPr>
                <w:p w14:paraId="63578E0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quantity</w:t>
                  </w:r>
                </w:p>
              </w:tc>
              <w:tc>
                <w:tcPr>
                  <w:tcW w:w="2550" w:type="dxa"/>
                  <w:tcBorders>
                    <w:top w:val="single" w:sz="6" w:space="0" w:color="auto"/>
                    <w:left w:val="nil"/>
                    <w:bottom w:val="single" w:sz="6" w:space="0" w:color="auto"/>
                    <w:right w:val="single" w:sz="6" w:space="0" w:color="auto"/>
                  </w:tcBorders>
                </w:tcPr>
                <w:p w14:paraId="30F1AC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在庫数</w:t>
                  </w:r>
                </w:p>
              </w:tc>
            </w:tr>
            <w:tr w:rsidR="004837C2" w14:paraId="44D8F9E2" w14:textId="77777777">
              <w:trPr>
                <w:trHeight w:val="249"/>
              </w:trPr>
              <w:tc>
                <w:tcPr>
                  <w:tcW w:w="2445" w:type="dxa"/>
                  <w:tcBorders>
                    <w:left w:val="single" w:sz="4" w:space="0" w:color="auto"/>
                    <w:bottom w:val="single" w:sz="4" w:space="0" w:color="auto"/>
                    <w:right w:val="single" w:sz="4" w:space="0" w:color="auto"/>
                  </w:tcBorders>
                  <w:shd w:val="clear" w:color="auto" w:fill="auto"/>
                  <w:noWrap/>
                  <w:vAlign w:val="center"/>
                </w:tcPr>
                <w:p w14:paraId="3523299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商品图片</w:t>
                  </w:r>
                </w:p>
              </w:tc>
              <w:tc>
                <w:tcPr>
                  <w:tcW w:w="2125" w:type="dxa"/>
                  <w:tcBorders>
                    <w:top w:val="single" w:sz="6" w:space="0" w:color="auto"/>
                    <w:left w:val="nil"/>
                    <w:bottom w:val="single" w:sz="6" w:space="0" w:color="auto"/>
                    <w:right w:val="single" w:sz="6" w:space="0" w:color="auto"/>
                  </w:tcBorders>
                  <w:vAlign w:val="center"/>
                </w:tcPr>
                <w:p w14:paraId="20FF215B"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main_image_url</w:t>
                  </w:r>
                  <w:proofErr w:type="spellEnd"/>
                </w:p>
                <w:p w14:paraId="76AF6CEF" w14:textId="77777777" w:rsidR="004837C2" w:rsidRDefault="005F3D5F">
                  <w:pPr>
                    <w:widowControl/>
                    <w:jc w:val="center"/>
                    <w:rPr>
                      <w:rFonts w:ascii="宋体" w:hAnsi="宋体" w:cs="宋体"/>
                      <w:color w:val="000000"/>
                      <w:kern w:val="0"/>
                      <w:sz w:val="22"/>
                      <w:szCs w:val="22"/>
                    </w:rPr>
                  </w:pPr>
                  <w:proofErr w:type="spellStart"/>
                  <w:r>
                    <w:rPr>
                      <w:rFonts w:ascii="宋体" w:hAnsi="宋体" w:cs="宋体"/>
                      <w:color w:val="000000"/>
                      <w:kern w:val="0"/>
                      <w:sz w:val="22"/>
                      <w:szCs w:val="22"/>
                    </w:rPr>
                    <w:t>swatch_image_url</w:t>
                  </w:r>
                  <w:proofErr w:type="spellEnd"/>
                </w:p>
              </w:tc>
              <w:tc>
                <w:tcPr>
                  <w:tcW w:w="2550" w:type="dxa"/>
                  <w:tcBorders>
                    <w:top w:val="single" w:sz="6" w:space="0" w:color="auto"/>
                    <w:left w:val="nil"/>
                    <w:bottom w:val="single" w:sz="6" w:space="0" w:color="auto"/>
                    <w:right w:val="single" w:sz="6" w:space="0" w:color="auto"/>
                  </w:tcBorders>
                </w:tcPr>
                <w:p w14:paraId="42F2F4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商品メイン画像URL</w:t>
                  </w:r>
                </w:p>
                <w:p w14:paraId="7D9E81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カラーサンプル画像URL</w:t>
                  </w:r>
                </w:p>
              </w:tc>
            </w:tr>
          </w:tbl>
          <w:p w14:paraId="52F73C86" w14:textId="77777777" w:rsidR="004837C2" w:rsidRDefault="004837C2">
            <w:pPr>
              <w:rPr>
                <w:rFonts w:ascii="Book Antiqua" w:hAnsi="Book Antiqua"/>
                <w:b/>
                <w:sz w:val="18"/>
                <w:szCs w:val="18"/>
              </w:rPr>
            </w:pPr>
          </w:p>
        </w:tc>
      </w:tr>
      <w:tr w:rsidR="004837C2" w14:paraId="1A87ABBC" w14:textId="77777777">
        <w:trPr>
          <w:trHeight w:val="561"/>
          <w:jc w:val="center"/>
        </w:trPr>
        <w:tc>
          <w:tcPr>
            <w:tcW w:w="9112" w:type="dxa"/>
            <w:gridSpan w:val="2"/>
            <w:shd w:val="clear" w:color="auto" w:fill="F8F8F8"/>
            <w:vAlign w:val="center"/>
          </w:tcPr>
          <w:p w14:paraId="4C19CC5B"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1E8D7AE3"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C18E8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6086D31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2F5C528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3D7AC1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03F2938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0C1358D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D44416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6354535F"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34B01CF9"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亚马逊草稿箱</w:t>
                  </w:r>
                </w:p>
              </w:tc>
            </w:tr>
            <w:tr w:rsidR="004837C2" w14:paraId="0D2A281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50F585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店铺 </w:t>
                  </w:r>
                </w:p>
              </w:tc>
              <w:tc>
                <w:tcPr>
                  <w:tcW w:w="1302" w:type="dxa"/>
                  <w:tcBorders>
                    <w:top w:val="single" w:sz="6" w:space="0" w:color="auto"/>
                    <w:left w:val="nil"/>
                    <w:bottom w:val="single" w:sz="6" w:space="0" w:color="auto"/>
                    <w:right w:val="single" w:sz="6" w:space="0" w:color="auto"/>
                  </w:tcBorders>
                  <w:vAlign w:val="center"/>
                </w:tcPr>
                <w:p w14:paraId="28BC48D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A42132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3E687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DE378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A7FEFA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9195DA3" w14:textId="77777777" w:rsidR="004837C2" w:rsidRDefault="005F3D5F">
                  <w:pPr>
                    <w:widowControl/>
                    <w:jc w:val="left"/>
                    <w:rPr>
                      <w:rFonts w:ascii="宋体" w:hAnsi="宋体" w:cs="宋体"/>
                      <w:b/>
                      <w:bCs/>
                      <w:color w:val="000000"/>
                      <w:kern w:val="0"/>
                      <w:sz w:val="22"/>
                      <w:szCs w:val="22"/>
                    </w:rPr>
                  </w:pPr>
                  <w:r>
                    <w:rPr>
                      <w:rFonts w:ascii="宋体" w:hAnsi="宋体" w:cs="宋体" w:hint="eastAsia"/>
                      <w:color w:val="000000"/>
                      <w:kern w:val="0"/>
                      <w:sz w:val="22"/>
                      <w:szCs w:val="22"/>
                    </w:rPr>
                    <w:t>来源，店铺管理</w:t>
                  </w:r>
                </w:p>
              </w:tc>
            </w:tr>
            <w:tr w:rsidR="004837C2" w14:paraId="74AB3C5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551713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亚马逊分类  </w:t>
                  </w:r>
                </w:p>
              </w:tc>
              <w:tc>
                <w:tcPr>
                  <w:tcW w:w="1302" w:type="dxa"/>
                  <w:tcBorders>
                    <w:top w:val="single" w:sz="6" w:space="0" w:color="auto"/>
                    <w:left w:val="nil"/>
                    <w:bottom w:val="single" w:sz="6" w:space="0" w:color="auto"/>
                    <w:right w:val="single" w:sz="6" w:space="0" w:color="auto"/>
                  </w:tcBorders>
                  <w:vAlign w:val="center"/>
                </w:tcPr>
                <w:p w14:paraId="407244C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AC50C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48F19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0D4FE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644EB4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D0284B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接口获取亚马逊平台产品分类</w:t>
                  </w:r>
                </w:p>
              </w:tc>
            </w:tr>
            <w:tr w:rsidR="004837C2" w14:paraId="5ABDA20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837F00F"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eller</w:t>
                  </w:r>
                  <w:r>
                    <w:rPr>
                      <w:rFonts w:ascii="宋体" w:hAnsi="宋体" w:cs="宋体"/>
                      <w:color w:val="000000"/>
                      <w:kern w:val="0"/>
                      <w:sz w:val="22"/>
                      <w:szCs w:val="22"/>
                    </w:rPr>
                    <w:t>SKU</w:t>
                  </w:r>
                  <w:proofErr w:type="spellEnd"/>
                </w:p>
              </w:tc>
              <w:tc>
                <w:tcPr>
                  <w:tcW w:w="1302" w:type="dxa"/>
                  <w:tcBorders>
                    <w:top w:val="single" w:sz="6" w:space="0" w:color="auto"/>
                    <w:left w:val="nil"/>
                    <w:bottom w:val="single" w:sz="6" w:space="0" w:color="auto"/>
                    <w:right w:val="single" w:sz="6" w:space="0" w:color="auto"/>
                  </w:tcBorders>
                  <w:vAlign w:val="center"/>
                </w:tcPr>
                <w:p w14:paraId="450170D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3532945" w14:textId="2C35A475" w:rsidR="004837C2" w:rsidRDefault="00932551">
                  <w:pPr>
                    <w:widowControl/>
                    <w:jc w:val="center"/>
                    <w:rPr>
                      <w:rFonts w:ascii="宋体" w:hAnsi="宋体" w:cs="宋体"/>
                      <w:color w:val="000000"/>
                      <w:kern w:val="0"/>
                      <w:sz w:val="22"/>
                      <w:szCs w:val="22"/>
                    </w:rPr>
                  </w:pPr>
                  <w:r>
                    <w:rPr>
                      <w:rFonts w:ascii="宋体" w:hAnsi="宋体" w:cs="宋体"/>
                      <w:color w:val="000000"/>
                      <w:kern w:val="0"/>
                      <w:sz w:val="22"/>
                      <w:szCs w:val="22"/>
                    </w:rPr>
                    <w:t>4</w:t>
                  </w:r>
                  <w:r w:rsidR="005F3D5F">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863204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DD8E51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4DA1C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E95251E" w14:textId="77777777" w:rsidR="004837C2" w:rsidRDefault="004837C2">
                  <w:pPr>
                    <w:widowControl/>
                    <w:jc w:val="left"/>
                    <w:rPr>
                      <w:rFonts w:ascii="宋体" w:hAnsi="宋体" w:cs="宋体"/>
                      <w:color w:val="000000"/>
                      <w:kern w:val="0"/>
                      <w:sz w:val="22"/>
                      <w:szCs w:val="22"/>
                    </w:rPr>
                  </w:pPr>
                </w:p>
              </w:tc>
            </w:tr>
            <w:tr w:rsidR="004837C2" w14:paraId="37023B4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7FDADE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w:t>
                  </w:r>
                </w:p>
              </w:tc>
              <w:tc>
                <w:tcPr>
                  <w:tcW w:w="1302" w:type="dxa"/>
                  <w:tcBorders>
                    <w:top w:val="single" w:sz="6" w:space="0" w:color="auto"/>
                    <w:left w:val="nil"/>
                    <w:bottom w:val="single" w:sz="6" w:space="0" w:color="auto"/>
                    <w:right w:val="single" w:sz="6" w:space="0" w:color="auto"/>
                  </w:tcBorders>
                  <w:vAlign w:val="center"/>
                </w:tcPr>
                <w:p w14:paraId="1A0441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046C8D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6932B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6F600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68079D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9CF0BBE" w14:textId="77777777" w:rsidR="004837C2" w:rsidRDefault="004837C2">
                  <w:pPr>
                    <w:widowControl/>
                    <w:jc w:val="left"/>
                    <w:rPr>
                      <w:rFonts w:ascii="宋体" w:hAnsi="宋体" w:cs="宋体"/>
                      <w:color w:val="000000"/>
                      <w:kern w:val="0"/>
                      <w:sz w:val="22"/>
                      <w:szCs w:val="22"/>
                    </w:rPr>
                  </w:pPr>
                </w:p>
              </w:tc>
            </w:tr>
            <w:tr w:rsidR="004837C2" w14:paraId="15CE5EA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BAA23E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商品标题</w:t>
                  </w:r>
                </w:p>
              </w:tc>
              <w:tc>
                <w:tcPr>
                  <w:tcW w:w="1302" w:type="dxa"/>
                  <w:tcBorders>
                    <w:top w:val="single" w:sz="6" w:space="0" w:color="auto"/>
                    <w:left w:val="nil"/>
                    <w:bottom w:val="single" w:sz="6" w:space="0" w:color="auto"/>
                    <w:right w:val="single" w:sz="6" w:space="0" w:color="auto"/>
                  </w:tcBorders>
                  <w:vAlign w:val="center"/>
                </w:tcPr>
                <w:p w14:paraId="792F7B4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D9A2FE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F2BD52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F9C3F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84212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9C215E3" w14:textId="77777777" w:rsidR="004837C2" w:rsidRDefault="004837C2">
                  <w:pPr>
                    <w:widowControl/>
                    <w:jc w:val="left"/>
                    <w:rPr>
                      <w:rFonts w:ascii="宋体" w:hAnsi="宋体" w:cs="宋体"/>
                      <w:color w:val="000000"/>
                      <w:kern w:val="0"/>
                      <w:sz w:val="22"/>
                      <w:szCs w:val="22"/>
                    </w:rPr>
                  </w:pPr>
                </w:p>
              </w:tc>
            </w:tr>
            <w:tr w:rsidR="004837C2" w14:paraId="163944A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9115D6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商品品牌</w:t>
                  </w:r>
                </w:p>
              </w:tc>
              <w:tc>
                <w:tcPr>
                  <w:tcW w:w="1302" w:type="dxa"/>
                  <w:tcBorders>
                    <w:top w:val="single" w:sz="6" w:space="0" w:color="auto"/>
                    <w:left w:val="nil"/>
                    <w:bottom w:val="single" w:sz="6" w:space="0" w:color="auto"/>
                    <w:right w:val="single" w:sz="6" w:space="0" w:color="auto"/>
                  </w:tcBorders>
                  <w:vAlign w:val="center"/>
                </w:tcPr>
                <w:p w14:paraId="1A38BECA"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DFC0FB9"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9F3D27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9DF25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09B938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B772E55" w14:textId="77777777" w:rsidR="004837C2" w:rsidRDefault="004837C2">
                  <w:pPr>
                    <w:widowControl/>
                    <w:jc w:val="left"/>
                    <w:rPr>
                      <w:rFonts w:ascii="宋体" w:hAnsi="宋体" w:cs="宋体"/>
                      <w:color w:val="000000"/>
                      <w:kern w:val="0"/>
                      <w:sz w:val="22"/>
                      <w:szCs w:val="22"/>
                    </w:rPr>
                  </w:pPr>
                </w:p>
              </w:tc>
            </w:tr>
            <w:tr w:rsidR="004837C2" w14:paraId="55AB9B5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E0A8E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制造商</w:t>
                  </w:r>
                </w:p>
              </w:tc>
              <w:tc>
                <w:tcPr>
                  <w:tcW w:w="1302" w:type="dxa"/>
                  <w:tcBorders>
                    <w:top w:val="single" w:sz="6" w:space="0" w:color="auto"/>
                    <w:left w:val="nil"/>
                    <w:bottom w:val="single" w:sz="6" w:space="0" w:color="auto"/>
                    <w:right w:val="single" w:sz="6" w:space="0" w:color="auto"/>
                  </w:tcBorders>
                  <w:vAlign w:val="center"/>
                </w:tcPr>
                <w:p w14:paraId="6608F526"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0B1A54D"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A1F1D1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6AAE1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49800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66B1905" w14:textId="77777777" w:rsidR="004837C2" w:rsidRDefault="004837C2">
                  <w:pPr>
                    <w:widowControl/>
                    <w:jc w:val="left"/>
                    <w:rPr>
                      <w:rFonts w:ascii="宋体" w:hAnsi="宋体" w:cs="宋体"/>
                      <w:color w:val="000000"/>
                      <w:kern w:val="0"/>
                      <w:sz w:val="22"/>
                      <w:szCs w:val="22"/>
                    </w:rPr>
                  </w:pPr>
                </w:p>
              </w:tc>
            </w:tr>
            <w:tr w:rsidR="004837C2" w14:paraId="4367AE2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37296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商品颜色</w:t>
                  </w:r>
                </w:p>
              </w:tc>
              <w:tc>
                <w:tcPr>
                  <w:tcW w:w="1302" w:type="dxa"/>
                  <w:tcBorders>
                    <w:top w:val="single" w:sz="6" w:space="0" w:color="auto"/>
                    <w:left w:val="nil"/>
                    <w:bottom w:val="single" w:sz="6" w:space="0" w:color="auto"/>
                    <w:right w:val="single" w:sz="6" w:space="0" w:color="auto"/>
                  </w:tcBorders>
                  <w:vAlign w:val="center"/>
                </w:tcPr>
                <w:p w14:paraId="4DF3FE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48A1092"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AA70A7" w14:textId="106E3531" w:rsidR="004837C2" w:rsidRDefault="00215C30">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8B098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9DDEE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ED74466" w14:textId="096DDA5B" w:rsidR="004837C2" w:rsidRDefault="004837C2">
                  <w:pPr>
                    <w:widowControl/>
                    <w:jc w:val="left"/>
                    <w:rPr>
                      <w:rFonts w:ascii="宋体" w:hAnsi="宋体" w:cs="宋体"/>
                      <w:color w:val="000000"/>
                      <w:kern w:val="0"/>
                      <w:sz w:val="22"/>
                      <w:szCs w:val="22"/>
                    </w:rPr>
                  </w:pPr>
                </w:p>
              </w:tc>
            </w:tr>
            <w:tr w:rsidR="004837C2" w14:paraId="1276A4D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B90273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商品型号</w:t>
                  </w:r>
                </w:p>
              </w:tc>
              <w:tc>
                <w:tcPr>
                  <w:tcW w:w="1302" w:type="dxa"/>
                  <w:tcBorders>
                    <w:top w:val="single" w:sz="6" w:space="0" w:color="auto"/>
                    <w:left w:val="nil"/>
                    <w:bottom w:val="single" w:sz="6" w:space="0" w:color="auto"/>
                    <w:right w:val="single" w:sz="6" w:space="0" w:color="auto"/>
                  </w:tcBorders>
                  <w:vAlign w:val="center"/>
                </w:tcPr>
                <w:p w14:paraId="643D532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FABE7D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0EA19CB" w14:textId="6EFB5351" w:rsidR="004837C2" w:rsidRDefault="00215C30">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FEC4FCB" w14:textId="6484EE82" w:rsidR="004837C2" w:rsidRDefault="00215C30">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7BE10C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6353673" w14:textId="565E9891" w:rsidR="004837C2" w:rsidRDefault="004837C2">
                  <w:pPr>
                    <w:widowControl/>
                    <w:jc w:val="left"/>
                    <w:rPr>
                      <w:rFonts w:ascii="宋体" w:hAnsi="宋体" w:cs="宋体"/>
                      <w:color w:val="000000"/>
                      <w:kern w:val="0"/>
                      <w:sz w:val="22"/>
                      <w:szCs w:val="22"/>
                    </w:rPr>
                  </w:pPr>
                </w:p>
              </w:tc>
            </w:tr>
            <w:tr w:rsidR="004837C2" w14:paraId="63AF0C9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C9F3F8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物品状态</w:t>
                  </w:r>
                </w:p>
              </w:tc>
              <w:tc>
                <w:tcPr>
                  <w:tcW w:w="1302" w:type="dxa"/>
                  <w:tcBorders>
                    <w:top w:val="single" w:sz="6" w:space="0" w:color="auto"/>
                    <w:left w:val="nil"/>
                    <w:bottom w:val="single" w:sz="6" w:space="0" w:color="auto"/>
                    <w:right w:val="single" w:sz="6" w:space="0" w:color="auto"/>
                  </w:tcBorders>
                  <w:vAlign w:val="center"/>
                </w:tcPr>
                <w:p w14:paraId="3455BD7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85275B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E7BC8F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DDAC9B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D7914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90D796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p>
                <w:p w14:paraId="74F69E82" w14:textId="07D6315C"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物品状态 </w:t>
                  </w:r>
                  <w:r w:rsidR="0013202B">
                    <w:rPr>
                      <w:rFonts w:ascii="宋体" w:hAnsi="宋体" w:cs="宋体" w:hint="eastAsia"/>
                      <w:color w:val="000000"/>
                      <w:kern w:val="0"/>
                      <w:sz w:val="22"/>
                      <w:szCs w:val="22"/>
                    </w:rPr>
                    <w:t>（默认新</w:t>
                  </w:r>
                  <w:r w:rsidR="00D93610">
                    <w:rPr>
                      <w:rFonts w:ascii="宋体" w:hAnsi="宋体" w:cs="宋体" w:hint="eastAsia"/>
                      <w:color w:val="000000"/>
                      <w:kern w:val="0"/>
                      <w:sz w:val="22"/>
                      <w:szCs w:val="22"/>
                    </w:rPr>
                    <w:t>品</w:t>
                  </w:r>
                  <w:r w:rsidR="0013202B">
                    <w:rPr>
                      <w:rFonts w:ascii="宋体" w:hAnsi="宋体" w:cs="宋体" w:hint="eastAsia"/>
                      <w:color w:val="000000"/>
                      <w:kern w:val="0"/>
                      <w:sz w:val="22"/>
                      <w:szCs w:val="22"/>
                    </w:rPr>
                    <w:t>）</w:t>
                  </w:r>
                </w:p>
                <w:p w14:paraId="342BCF5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中古-好</w:t>
                  </w:r>
                </w:p>
                <w:p w14:paraId="0FBF49F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二手货-大体上新品</w:t>
                  </w:r>
                </w:p>
                <w:p w14:paraId="3884D25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再生品</w:t>
                  </w:r>
                </w:p>
                <w:p w14:paraId="5A85E5A9" w14:textId="5E7B9082"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新</w:t>
                  </w:r>
                  <w:r w:rsidR="00D93610">
                    <w:rPr>
                      <w:rFonts w:ascii="宋体" w:hAnsi="宋体" w:cs="宋体" w:hint="eastAsia"/>
                      <w:color w:val="000000"/>
                      <w:kern w:val="0"/>
                      <w:sz w:val="22"/>
                      <w:szCs w:val="22"/>
                    </w:rPr>
                    <w:t>品</w:t>
                  </w:r>
                </w:p>
                <w:p w14:paraId="5DC87BF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二手货-非常好</w:t>
                  </w:r>
                </w:p>
                <w:p w14:paraId="6F49222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中古-可</w:t>
                  </w:r>
                </w:p>
              </w:tc>
            </w:tr>
            <w:tr w:rsidR="004837C2" w14:paraId="3DA546B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D8253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关键词</w:t>
                  </w:r>
                </w:p>
              </w:tc>
              <w:tc>
                <w:tcPr>
                  <w:tcW w:w="1302" w:type="dxa"/>
                  <w:tcBorders>
                    <w:top w:val="single" w:sz="6" w:space="0" w:color="auto"/>
                    <w:left w:val="nil"/>
                    <w:bottom w:val="single" w:sz="6" w:space="0" w:color="auto"/>
                    <w:right w:val="single" w:sz="6" w:space="0" w:color="auto"/>
                  </w:tcBorders>
                  <w:vAlign w:val="center"/>
                </w:tcPr>
                <w:p w14:paraId="1BC71E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0F9D83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BE799D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F05458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8498B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8819106" w14:textId="77777777" w:rsidR="004837C2" w:rsidRDefault="004837C2">
                  <w:pPr>
                    <w:widowControl/>
                    <w:jc w:val="left"/>
                    <w:rPr>
                      <w:rFonts w:ascii="宋体" w:hAnsi="宋体" w:cs="宋体"/>
                      <w:color w:val="000000"/>
                      <w:kern w:val="0"/>
                      <w:sz w:val="22"/>
                      <w:szCs w:val="22"/>
                    </w:rPr>
                  </w:pPr>
                </w:p>
              </w:tc>
            </w:tr>
            <w:tr w:rsidR="004837C2" w14:paraId="275ED9E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8974C9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商品标签</w:t>
                  </w:r>
                </w:p>
              </w:tc>
              <w:tc>
                <w:tcPr>
                  <w:tcW w:w="1302" w:type="dxa"/>
                  <w:tcBorders>
                    <w:top w:val="single" w:sz="6" w:space="0" w:color="auto"/>
                    <w:left w:val="nil"/>
                    <w:bottom w:val="single" w:sz="6" w:space="0" w:color="auto"/>
                    <w:right w:val="single" w:sz="6" w:space="0" w:color="auto"/>
                  </w:tcBorders>
                  <w:vAlign w:val="center"/>
                </w:tcPr>
                <w:p w14:paraId="2F6178A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95F2D1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3516D3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5D801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ABC2EC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05C7E1C" w14:textId="77777777" w:rsidR="004837C2" w:rsidRDefault="004837C2">
                  <w:pPr>
                    <w:widowControl/>
                    <w:jc w:val="left"/>
                    <w:rPr>
                      <w:rFonts w:ascii="宋体" w:hAnsi="宋体" w:cs="宋体"/>
                      <w:color w:val="000000"/>
                      <w:kern w:val="0"/>
                      <w:sz w:val="22"/>
                      <w:szCs w:val="22"/>
                    </w:rPr>
                  </w:pPr>
                </w:p>
              </w:tc>
            </w:tr>
            <w:tr w:rsidR="004837C2" w14:paraId="20D13DE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CD9612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1302" w:type="dxa"/>
                  <w:tcBorders>
                    <w:top w:val="single" w:sz="6" w:space="0" w:color="auto"/>
                    <w:left w:val="nil"/>
                    <w:bottom w:val="single" w:sz="6" w:space="0" w:color="auto"/>
                    <w:right w:val="single" w:sz="6" w:space="0" w:color="auto"/>
                  </w:tcBorders>
                  <w:vAlign w:val="center"/>
                </w:tcPr>
                <w:p w14:paraId="3A7216C0"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5DF9319"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D1B0D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1E6DAB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0626B2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AB5F052" w14:textId="77777777" w:rsidR="004837C2" w:rsidRDefault="004837C2">
                  <w:pPr>
                    <w:widowControl/>
                    <w:jc w:val="left"/>
                    <w:rPr>
                      <w:rFonts w:ascii="宋体" w:hAnsi="宋体" w:cs="宋体"/>
                      <w:color w:val="000000"/>
                      <w:kern w:val="0"/>
                      <w:sz w:val="22"/>
                      <w:szCs w:val="22"/>
                    </w:rPr>
                  </w:pPr>
                </w:p>
              </w:tc>
            </w:tr>
            <w:tr w:rsidR="004837C2" w14:paraId="4AAA2E9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6407EA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商品属性</w:t>
                  </w:r>
                </w:p>
              </w:tc>
              <w:tc>
                <w:tcPr>
                  <w:tcW w:w="1302" w:type="dxa"/>
                  <w:tcBorders>
                    <w:top w:val="single" w:sz="6" w:space="0" w:color="auto"/>
                    <w:left w:val="nil"/>
                    <w:bottom w:val="single" w:sz="6" w:space="0" w:color="auto"/>
                    <w:right w:val="single" w:sz="6" w:space="0" w:color="auto"/>
                  </w:tcBorders>
                  <w:vAlign w:val="center"/>
                </w:tcPr>
                <w:p w14:paraId="43481EFE"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0D9CAF1"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E4B632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D26D2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55A562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5A8D4E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属性</w:t>
                  </w:r>
                </w:p>
                <w:p w14:paraId="28FCE34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不带电</w:t>
                  </w:r>
                </w:p>
                <w:p w14:paraId="08A9206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带电</w:t>
                  </w:r>
                </w:p>
                <w:p w14:paraId="5B4D971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纯电池</w:t>
                  </w:r>
                </w:p>
              </w:tc>
            </w:tr>
            <w:tr w:rsidR="004837C2" w14:paraId="150F503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DCB0E0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商品重量</w:t>
                  </w:r>
                </w:p>
              </w:tc>
              <w:tc>
                <w:tcPr>
                  <w:tcW w:w="1302" w:type="dxa"/>
                  <w:tcBorders>
                    <w:top w:val="single" w:sz="6" w:space="0" w:color="auto"/>
                    <w:left w:val="nil"/>
                    <w:bottom w:val="single" w:sz="6" w:space="0" w:color="auto"/>
                    <w:right w:val="single" w:sz="6" w:space="0" w:color="auto"/>
                  </w:tcBorders>
                  <w:vAlign w:val="center"/>
                </w:tcPr>
                <w:p w14:paraId="71E630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6D813A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A76B6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735B5E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29035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15A021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1758865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7857E1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商品尺寸长</w:t>
                  </w:r>
                </w:p>
              </w:tc>
              <w:tc>
                <w:tcPr>
                  <w:tcW w:w="1302" w:type="dxa"/>
                  <w:tcBorders>
                    <w:top w:val="single" w:sz="6" w:space="0" w:color="auto"/>
                    <w:left w:val="nil"/>
                    <w:bottom w:val="single" w:sz="6" w:space="0" w:color="auto"/>
                    <w:right w:val="single" w:sz="6" w:space="0" w:color="auto"/>
                  </w:tcBorders>
                  <w:vAlign w:val="center"/>
                </w:tcPr>
                <w:p w14:paraId="2742001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A0AF2E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115AC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777A0D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362DBB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294890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1FC3F92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A267A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商品尺寸宽</w:t>
                  </w:r>
                </w:p>
              </w:tc>
              <w:tc>
                <w:tcPr>
                  <w:tcW w:w="1302" w:type="dxa"/>
                  <w:tcBorders>
                    <w:top w:val="single" w:sz="6" w:space="0" w:color="auto"/>
                    <w:left w:val="nil"/>
                    <w:bottom w:val="single" w:sz="6" w:space="0" w:color="auto"/>
                    <w:right w:val="single" w:sz="6" w:space="0" w:color="auto"/>
                  </w:tcBorders>
                  <w:vAlign w:val="center"/>
                </w:tcPr>
                <w:p w14:paraId="7125D3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532D53C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CF460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6139D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99D0F0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955E87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7E2B791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C3ABB9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商品尺寸高</w:t>
                  </w:r>
                </w:p>
              </w:tc>
              <w:tc>
                <w:tcPr>
                  <w:tcW w:w="1302" w:type="dxa"/>
                  <w:tcBorders>
                    <w:top w:val="single" w:sz="6" w:space="0" w:color="auto"/>
                    <w:left w:val="nil"/>
                    <w:bottom w:val="single" w:sz="6" w:space="0" w:color="auto"/>
                    <w:right w:val="single" w:sz="6" w:space="0" w:color="auto"/>
                  </w:tcBorders>
                  <w:vAlign w:val="center"/>
                </w:tcPr>
                <w:p w14:paraId="343B68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635E4A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C90D0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AA43A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953CD5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EF8E9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5B99D2B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4D105C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商品描述</w:t>
                  </w:r>
                </w:p>
              </w:tc>
              <w:tc>
                <w:tcPr>
                  <w:tcW w:w="1302" w:type="dxa"/>
                  <w:tcBorders>
                    <w:top w:val="single" w:sz="6" w:space="0" w:color="auto"/>
                    <w:left w:val="nil"/>
                    <w:bottom w:val="single" w:sz="6" w:space="0" w:color="auto"/>
                    <w:right w:val="single" w:sz="6" w:space="0" w:color="auto"/>
                  </w:tcBorders>
                  <w:vAlign w:val="center"/>
                </w:tcPr>
                <w:p w14:paraId="41D7738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178639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290F49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E0323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96E81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F73769B" w14:textId="77777777" w:rsidR="004837C2" w:rsidRDefault="004837C2">
                  <w:pPr>
                    <w:widowControl/>
                    <w:jc w:val="left"/>
                    <w:rPr>
                      <w:rFonts w:ascii="宋体" w:hAnsi="宋体" w:cs="宋体"/>
                      <w:color w:val="000000"/>
                      <w:kern w:val="0"/>
                      <w:sz w:val="22"/>
                      <w:szCs w:val="22"/>
                    </w:rPr>
                  </w:pPr>
                </w:p>
              </w:tc>
            </w:tr>
            <w:tr w:rsidR="004837C2" w14:paraId="08B1EE3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73593B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1302" w:type="dxa"/>
                  <w:tcBorders>
                    <w:top w:val="single" w:sz="6" w:space="0" w:color="auto"/>
                    <w:left w:val="nil"/>
                    <w:bottom w:val="single" w:sz="6" w:space="0" w:color="auto"/>
                    <w:right w:val="single" w:sz="6" w:space="0" w:color="auto"/>
                  </w:tcBorders>
                  <w:vAlign w:val="center"/>
                </w:tcPr>
                <w:p w14:paraId="1D71359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1B22A93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BC293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29C8F0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B2818D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C4E08B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支持两位小数</w:t>
                  </w:r>
                </w:p>
              </w:tc>
            </w:tr>
            <w:tr w:rsidR="004837C2" w14:paraId="6A48407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D0C664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销售货币</w:t>
                  </w:r>
                </w:p>
              </w:tc>
              <w:tc>
                <w:tcPr>
                  <w:tcW w:w="1302" w:type="dxa"/>
                  <w:tcBorders>
                    <w:top w:val="single" w:sz="6" w:space="0" w:color="auto"/>
                    <w:left w:val="nil"/>
                    <w:bottom w:val="single" w:sz="6" w:space="0" w:color="auto"/>
                    <w:right w:val="single" w:sz="6" w:space="0" w:color="auto"/>
                  </w:tcBorders>
                  <w:vAlign w:val="center"/>
                </w:tcPr>
                <w:p w14:paraId="4FBBC73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1D78A7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4E8A5A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C2762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DF379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7098101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，汇率管理中已经添加的币种信息</w:t>
                  </w:r>
                </w:p>
                <w:p w14:paraId="14AD602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货币名称-标识符</w:t>
                  </w:r>
                </w:p>
                <w:p w14:paraId="5A4D80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默认J</w:t>
                  </w:r>
                  <w:r>
                    <w:rPr>
                      <w:rFonts w:ascii="宋体" w:hAnsi="宋体" w:cs="宋体"/>
                      <w:color w:val="000000"/>
                      <w:kern w:val="0"/>
                      <w:sz w:val="22"/>
                      <w:szCs w:val="22"/>
                    </w:rPr>
                    <w:t>PY</w:t>
                  </w:r>
                </w:p>
              </w:tc>
            </w:tr>
            <w:tr w:rsidR="004837C2" w14:paraId="73B5F63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0DCE58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促销价格</w:t>
                  </w:r>
                </w:p>
              </w:tc>
              <w:tc>
                <w:tcPr>
                  <w:tcW w:w="1302" w:type="dxa"/>
                  <w:tcBorders>
                    <w:top w:val="single" w:sz="6" w:space="0" w:color="auto"/>
                    <w:left w:val="nil"/>
                    <w:bottom w:val="single" w:sz="6" w:space="0" w:color="auto"/>
                    <w:right w:val="single" w:sz="6" w:space="0" w:color="auto"/>
                  </w:tcBorders>
                  <w:vAlign w:val="center"/>
                </w:tcPr>
                <w:p w14:paraId="655E218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7399FA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8AE6817" w14:textId="7E061689" w:rsidR="004837C2" w:rsidRDefault="00355832">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5DC0A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589E4A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36158C59" w14:textId="77777777" w:rsidR="004837C2" w:rsidRDefault="004837C2">
                  <w:pPr>
                    <w:widowControl/>
                    <w:jc w:val="left"/>
                    <w:rPr>
                      <w:rFonts w:ascii="宋体" w:hAnsi="宋体" w:cs="宋体"/>
                      <w:color w:val="000000"/>
                      <w:kern w:val="0"/>
                      <w:sz w:val="22"/>
                      <w:szCs w:val="22"/>
                    </w:rPr>
                  </w:pPr>
                </w:p>
              </w:tc>
            </w:tr>
            <w:tr w:rsidR="00355832" w14:paraId="75DB497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6B38B8D"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促销时间段</w:t>
                  </w:r>
                </w:p>
              </w:tc>
              <w:tc>
                <w:tcPr>
                  <w:tcW w:w="1302" w:type="dxa"/>
                  <w:tcBorders>
                    <w:top w:val="single" w:sz="6" w:space="0" w:color="auto"/>
                    <w:left w:val="nil"/>
                    <w:bottom w:val="single" w:sz="6" w:space="0" w:color="auto"/>
                    <w:right w:val="single" w:sz="6" w:space="0" w:color="auto"/>
                  </w:tcBorders>
                  <w:vAlign w:val="center"/>
                </w:tcPr>
                <w:p w14:paraId="50FD6588" w14:textId="77777777" w:rsidR="00355832" w:rsidRDefault="00355832" w:rsidP="00355832">
                  <w:pPr>
                    <w:widowControl/>
                    <w:jc w:val="center"/>
                    <w:rPr>
                      <w:rFonts w:ascii="宋体" w:hAnsi="宋体" w:cs="宋体"/>
                      <w:color w:val="000000"/>
                      <w:kern w:val="0"/>
                      <w:sz w:val="22"/>
                      <w:szCs w:val="22"/>
                    </w:rPr>
                  </w:pPr>
                </w:p>
              </w:tc>
              <w:tc>
                <w:tcPr>
                  <w:tcW w:w="824" w:type="dxa"/>
                  <w:tcBorders>
                    <w:top w:val="single" w:sz="6" w:space="0" w:color="auto"/>
                    <w:left w:val="single" w:sz="6" w:space="0" w:color="auto"/>
                    <w:bottom w:val="single" w:sz="6" w:space="0" w:color="auto"/>
                    <w:right w:val="single" w:sz="4" w:space="0" w:color="auto"/>
                  </w:tcBorders>
                  <w:vAlign w:val="center"/>
                </w:tcPr>
                <w:p w14:paraId="242CECEC" w14:textId="77777777" w:rsidR="00355832" w:rsidRDefault="00355832" w:rsidP="00355832">
                  <w:pPr>
                    <w:widowControl/>
                    <w:jc w:val="center"/>
                    <w:rPr>
                      <w:rFonts w:ascii="宋体" w:hAnsi="宋体" w:cs="宋体"/>
                      <w:color w:val="000000"/>
                      <w:kern w:val="0"/>
                      <w:sz w:val="22"/>
                      <w:szCs w:val="22"/>
                    </w:rPr>
                  </w:pP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A89DD64" w14:textId="4A9B7E54"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45FF465B" w14:textId="2B1CA5BD"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D3AE2A7" w14:textId="050F1868"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07161975" w14:textId="77777777" w:rsidR="00355832" w:rsidRDefault="00355832" w:rsidP="00355832">
                  <w:pPr>
                    <w:widowControl/>
                    <w:jc w:val="left"/>
                    <w:rPr>
                      <w:rFonts w:ascii="宋体" w:hAnsi="宋体" w:cs="宋体"/>
                      <w:color w:val="000000"/>
                      <w:kern w:val="0"/>
                      <w:sz w:val="22"/>
                      <w:szCs w:val="22"/>
                    </w:rPr>
                  </w:pPr>
                </w:p>
              </w:tc>
            </w:tr>
            <w:tr w:rsidR="00355832" w14:paraId="7209B4B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89F0BC9"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平台库存 </w:t>
                  </w:r>
                </w:p>
              </w:tc>
              <w:tc>
                <w:tcPr>
                  <w:tcW w:w="1302" w:type="dxa"/>
                  <w:tcBorders>
                    <w:top w:val="single" w:sz="6" w:space="0" w:color="auto"/>
                    <w:left w:val="nil"/>
                    <w:bottom w:val="single" w:sz="6" w:space="0" w:color="auto"/>
                    <w:right w:val="single" w:sz="6" w:space="0" w:color="auto"/>
                  </w:tcBorders>
                  <w:vAlign w:val="center"/>
                </w:tcPr>
                <w:p w14:paraId="08941409"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33D1540B" w14:textId="77777777" w:rsidR="00355832" w:rsidRDefault="00355832" w:rsidP="00355832">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091FB5F" w14:textId="28A26FE0" w:rsidR="00355832" w:rsidRDefault="00983962" w:rsidP="00355832">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B652906"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2E3D040"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28B92368"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正整数，</w:t>
                  </w:r>
                </w:p>
                <w:p w14:paraId="619025DF"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优先根据已维护的库存分配进行写入默认值</w:t>
                  </w:r>
                </w:p>
              </w:tc>
            </w:tr>
            <w:tr w:rsidR="00355832" w14:paraId="4C699E9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9671FCE"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商品图片</w:t>
                  </w:r>
                </w:p>
              </w:tc>
              <w:tc>
                <w:tcPr>
                  <w:tcW w:w="1302" w:type="dxa"/>
                  <w:tcBorders>
                    <w:top w:val="single" w:sz="6" w:space="0" w:color="auto"/>
                    <w:left w:val="nil"/>
                    <w:bottom w:val="single" w:sz="6" w:space="0" w:color="auto"/>
                    <w:right w:val="single" w:sz="6" w:space="0" w:color="auto"/>
                  </w:tcBorders>
                  <w:vAlign w:val="center"/>
                </w:tcPr>
                <w:p w14:paraId="043C12C2"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FA845C4"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5</w:t>
                  </w:r>
                  <w:r>
                    <w:rPr>
                      <w:rFonts w:ascii="宋体" w:hAnsi="宋体" w:cs="宋体"/>
                      <w:color w:val="000000"/>
                      <w:kern w:val="0"/>
                      <w:sz w:val="22"/>
                      <w:szCs w:val="22"/>
                    </w:rPr>
                    <w:t>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58926E7"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39A63653"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87ECFCA"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73F656B7"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图片路径名</w:t>
                  </w:r>
                </w:p>
              </w:tc>
            </w:tr>
            <w:tr w:rsidR="00355832" w14:paraId="5E5302C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AF70239"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原因</w:t>
                  </w:r>
                </w:p>
              </w:tc>
              <w:tc>
                <w:tcPr>
                  <w:tcW w:w="1302" w:type="dxa"/>
                  <w:tcBorders>
                    <w:top w:val="single" w:sz="6" w:space="0" w:color="auto"/>
                    <w:left w:val="nil"/>
                    <w:bottom w:val="single" w:sz="6" w:space="0" w:color="auto"/>
                    <w:right w:val="single" w:sz="6" w:space="0" w:color="auto"/>
                  </w:tcBorders>
                  <w:vAlign w:val="center"/>
                </w:tcPr>
                <w:p w14:paraId="411CEA9F"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D61AC28" w14:textId="77777777" w:rsidR="00355832" w:rsidRDefault="00355832" w:rsidP="00355832">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163E90" w14:textId="77777777" w:rsidR="00355832" w:rsidRDefault="00355832" w:rsidP="00355832">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B6B17D2"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67D905B"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5A17CE52"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更新失败后记录平台返回的信息</w:t>
                  </w:r>
                </w:p>
              </w:tc>
            </w:tr>
            <w:tr w:rsidR="00355832" w14:paraId="634A020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19E1762"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 xml:space="preserve">操作  </w:t>
                  </w:r>
                </w:p>
              </w:tc>
              <w:tc>
                <w:tcPr>
                  <w:tcW w:w="1302" w:type="dxa"/>
                  <w:tcBorders>
                    <w:top w:val="single" w:sz="6" w:space="0" w:color="auto"/>
                    <w:left w:val="nil"/>
                    <w:bottom w:val="single" w:sz="6" w:space="0" w:color="auto"/>
                    <w:right w:val="single" w:sz="6" w:space="0" w:color="auto"/>
                  </w:tcBorders>
                  <w:vAlign w:val="center"/>
                </w:tcPr>
                <w:p w14:paraId="18F3DFF3"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EE31C7B" w14:textId="77777777" w:rsidR="00355832" w:rsidRDefault="00355832" w:rsidP="00355832">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9C88528" w14:textId="77777777" w:rsidR="00355832" w:rsidRDefault="00355832" w:rsidP="00355832">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CA92DA5"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148CBCF" w14:textId="77777777" w:rsidR="00355832" w:rsidRDefault="00355832" w:rsidP="00355832">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0BFBF3C"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草稿：上架、编辑、删除</w:t>
                  </w:r>
                </w:p>
                <w:p w14:paraId="27181E2A" w14:textId="77777777" w:rsidR="00355832" w:rsidRDefault="00355832" w:rsidP="00355832">
                  <w:pPr>
                    <w:widowControl/>
                    <w:jc w:val="left"/>
                    <w:rPr>
                      <w:rFonts w:ascii="宋体" w:hAnsi="宋体" w:cs="宋体"/>
                      <w:color w:val="000000"/>
                      <w:kern w:val="0"/>
                      <w:sz w:val="22"/>
                      <w:szCs w:val="22"/>
                    </w:rPr>
                  </w:pPr>
                  <w:r>
                    <w:rPr>
                      <w:rFonts w:ascii="宋体" w:hAnsi="宋体" w:cs="宋体" w:hint="eastAsia"/>
                      <w:color w:val="000000"/>
                      <w:kern w:val="0"/>
                      <w:sz w:val="22"/>
                      <w:szCs w:val="22"/>
                    </w:rPr>
                    <w:t>上架失败：上架、编辑、删除</w:t>
                  </w:r>
                </w:p>
              </w:tc>
            </w:tr>
          </w:tbl>
          <w:p w14:paraId="293CBF67" w14:textId="77777777" w:rsidR="004837C2" w:rsidRDefault="004837C2">
            <w:pPr>
              <w:rPr>
                <w:rFonts w:ascii="Book Antiqua" w:hAnsi="Book Antiqua"/>
                <w:sz w:val="18"/>
                <w:szCs w:val="18"/>
              </w:rPr>
            </w:pPr>
          </w:p>
        </w:tc>
      </w:tr>
      <w:tr w:rsidR="004837C2" w14:paraId="54B6F778" w14:textId="77777777">
        <w:trPr>
          <w:jc w:val="center"/>
        </w:trPr>
        <w:tc>
          <w:tcPr>
            <w:tcW w:w="1583" w:type="dxa"/>
            <w:shd w:val="clear" w:color="auto" w:fill="F8F8F8"/>
            <w:vAlign w:val="center"/>
          </w:tcPr>
          <w:p w14:paraId="61D4128D"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1FD8A176" w14:textId="77777777" w:rsidR="004837C2" w:rsidRDefault="004837C2">
            <w:pPr>
              <w:rPr>
                <w:rFonts w:ascii="Book Antiqua" w:hAnsi="Book Antiqua"/>
                <w:color w:val="595959" w:themeColor="text1" w:themeTint="A6"/>
                <w:sz w:val="18"/>
                <w:szCs w:val="18"/>
              </w:rPr>
            </w:pPr>
          </w:p>
        </w:tc>
      </w:tr>
      <w:tr w:rsidR="004837C2" w14:paraId="37C1399C" w14:textId="77777777">
        <w:trPr>
          <w:jc w:val="center"/>
        </w:trPr>
        <w:tc>
          <w:tcPr>
            <w:tcW w:w="1583" w:type="dxa"/>
            <w:shd w:val="clear" w:color="auto" w:fill="F8F8F8"/>
            <w:vAlign w:val="center"/>
          </w:tcPr>
          <w:p w14:paraId="0A409B00"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6B8711C2"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C84DD5B" w14:textId="77777777">
        <w:trPr>
          <w:jc w:val="center"/>
        </w:trPr>
        <w:tc>
          <w:tcPr>
            <w:tcW w:w="1583" w:type="dxa"/>
            <w:shd w:val="clear" w:color="auto" w:fill="F8F8F8"/>
            <w:vAlign w:val="center"/>
          </w:tcPr>
          <w:p w14:paraId="0ACBF283"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4D234117" w14:textId="77777777" w:rsidR="004837C2" w:rsidRDefault="005F3D5F">
            <w:r>
              <w:rPr>
                <w:rFonts w:ascii="Book Antiqua" w:hAnsi="Book Antiqua" w:hint="eastAsia"/>
                <w:sz w:val="18"/>
                <w:szCs w:val="18"/>
              </w:rPr>
              <w:t>无</w:t>
            </w:r>
          </w:p>
        </w:tc>
      </w:tr>
      <w:tr w:rsidR="004837C2" w14:paraId="7E11599C" w14:textId="77777777">
        <w:trPr>
          <w:jc w:val="center"/>
        </w:trPr>
        <w:tc>
          <w:tcPr>
            <w:tcW w:w="1583" w:type="dxa"/>
            <w:shd w:val="clear" w:color="auto" w:fill="F8F8F8"/>
            <w:vAlign w:val="center"/>
          </w:tcPr>
          <w:p w14:paraId="702CC94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01323469" w14:textId="77777777" w:rsidR="004837C2" w:rsidRDefault="005F3D5F">
            <w:pPr>
              <w:rPr>
                <w:rFonts w:ascii="Book Antiqua" w:hAnsi="Book Antiqua"/>
                <w:sz w:val="18"/>
                <w:szCs w:val="18"/>
              </w:rPr>
            </w:pPr>
            <w:r>
              <w:rPr>
                <w:noProof/>
              </w:rPr>
              <w:drawing>
                <wp:inline distT="0" distB="0" distL="0" distR="0" wp14:anchorId="3C7B7C6B" wp14:editId="6860D9A7">
                  <wp:extent cx="4643755" cy="1983740"/>
                  <wp:effectExtent l="0" t="0" r="444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7"/>
                          <a:stretch>
                            <a:fillRect/>
                          </a:stretch>
                        </pic:blipFill>
                        <pic:spPr>
                          <a:xfrm>
                            <a:off x="0" y="0"/>
                            <a:ext cx="4643755" cy="1983740"/>
                          </a:xfrm>
                          <a:prstGeom prst="rect">
                            <a:avLst/>
                          </a:prstGeom>
                        </pic:spPr>
                      </pic:pic>
                    </a:graphicData>
                  </a:graphic>
                </wp:inline>
              </w:drawing>
            </w:r>
          </w:p>
        </w:tc>
      </w:tr>
    </w:tbl>
    <w:p w14:paraId="7AA7C216" w14:textId="77777777" w:rsidR="004837C2" w:rsidRDefault="004837C2"/>
    <w:p w14:paraId="10CDBA82" w14:textId="77777777" w:rsidR="004837C2" w:rsidRDefault="004837C2"/>
    <w:p w14:paraId="3F78D216" w14:textId="77777777" w:rsidR="004837C2" w:rsidRDefault="005F3D5F">
      <w:pPr>
        <w:pStyle w:val="3"/>
        <w:numPr>
          <w:ilvl w:val="2"/>
          <w:numId w:val="1"/>
        </w:numPr>
        <w:rPr>
          <w:rFonts w:ascii="黑体" w:eastAsia="黑体" w:hAnsi="黑体"/>
          <w:sz w:val="24"/>
          <w:szCs w:val="24"/>
        </w:rPr>
      </w:pPr>
      <w:bookmarkStart w:id="53" w:name="_Toc12719536"/>
      <w:r>
        <w:rPr>
          <w:rFonts w:ascii="黑体" w:eastAsia="黑体" w:hAnsi="黑体"/>
          <w:sz w:val="24"/>
          <w:szCs w:val="24"/>
        </w:rPr>
        <w:t>UC-</w:t>
      </w:r>
      <w:r>
        <w:rPr>
          <w:rFonts w:ascii="黑体" w:eastAsia="黑体" w:hAnsi="黑体" w:hint="eastAsia"/>
          <w:sz w:val="24"/>
          <w:szCs w:val="24"/>
        </w:rPr>
        <w:t>F1</w:t>
      </w:r>
      <w:r>
        <w:rPr>
          <w:rFonts w:ascii="黑体" w:eastAsia="黑体" w:hAnsi="黑体"/>
          <w:sz w:val="24"/>
          <w:szCs w:val="24"/>
        </w:rPr>
        <w:t>1</w:t>
      </w:r>
      <w:r>
        <w:rPr>
          <w:rFonts w:ascii="黑体" w:eastAsia="黑体" w:hAnsi="黑体" w:hint="eastAsia"/>
          <w:sz w:val="24"/>
          <w:szCs w:val="24"/>
        </w:rPr>
        <w:t>.0 亚马逊在线商品</w:t>
      </w:r>
      <w:bookmarkEnd w:id="53"/>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2B9A4E29" w14:textId="77777777">
        <w:trPr>
          <w:jc w:val="center"/>
        </w:trPr>
        <w:tc>
          <w:tcPr>
            <w:tcW w:w="1583" w:type="dxa"/>
            <w:shd w:val="clear" w:color="auto" w:fill="F8F8F8"/>
            <w:vAlign w:val="center"/>
          </w:tcPr>
          <w:p w14:paraId="19206D10"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0C04B4D7"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w:t>
            </w:r>
            <w:r>
              <w:rPr>
                <w:rFonts w:ascii="Book Antiqua" w:hAnsi="Book Antiqua"/>
                <w:b/>
                <w:color w:val="00B050"/>
                <w:sz w:val="18"/>
                <w:szCs w:val="18"/>
              </w:rPr>
              <w:t>1</w:t>
            </w:r>
            <w:r>
              <w:rPr>
                <w:rFonts w:ascii="Book Antiqua" w:hAnsi="Book Antiqua" w:hint="eastAsia"/>
                <w:b/>
                <w:color w:val="00B050"/>
                <w:sz w:val="18"/>
                <w:szCs w:val="18"/>
              </w:rPr>
              <w:t>.0</w:t>
            </w:r>
          </w:p>
        </w:tc>
      </w:tr>
      <w:tr w:rsidR="004837C2" w14:paraId="13823DA9" w14:textId="77777777">
        <w:trPr>
          <w:jc w:val="center"/>
        </w:trPr>
        <w:tc>
          <w:tcPr>
            <w:tcW w:w="1583" w:type="dxa"/>
            <w:shd w:val="clear" w:color="auto" w:fill="F8F8F8"/>
            <w:vAlign w:val="center"/>
          </w:tcPr>
          <w:p w14:paraId="59B53B42"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18AF2DF1" w14:textId="77777777" w:rsidR="004837C2" w:rsidRDefault="005F3D5F">
            <w:pPr>
              <w:rPr>
                <w:rFonts w:ascii="Book Antiqua" w:hAnsi="Book Antiqua"/>
                <w:sz w:val="18"/>
                <w:szCs w:val="18"/>
              </w:rPr>
            </w:pPr>
            <w:r>
              <w:rPr>
                <w:rFonts w:ascii="Verdana" w:hAnsi="Verdana" w:hint="eastAsia"/>
                <w:sz w:val="18"/>
                <w:szCs w:val="18"/>
              </w:rPr>
              <w:t>亚马逊在线商品</w:t>
            </w:r>
          </w:p>
        </w:tc>
      </w:tr>
      <w:tr w:rsidR="004837C2" w14:paraId="406C9ADD" w14:textId="77777777">
        <w:trPr>
          <w:jc w:val="center"/>
        </w:trPr>
        <w:tc>
          <w:tcPr>
            <w:tcW w:w="1583" w:type="dxa"/>
            <w:shd w:val="clear" w:color="auto" w:fill="F8F8F8"/>
            <w:vAlign w:val="center"/>
          </w:tcPr>
          <w:p w14:paraId="06843E56"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A5816BA"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亚马逊在线商品</w:t>
            </w:r>
            <w:r>
              <w:rPr>
                <w:rFonts w:ascii="宋体" w:hAnsi="宋体"/>
                <w:sz w:val="18"/>
                <w:szCs w:val="18"/>
              </w:rPr>
              <w:t>功能</w:t>
            </w:r>
          </w:p>
        </w:tc>
      </w:tr>
      <w:tr w:rsidR="004837C2" w14:paraId="368E7B66" w14:textId="77777777">
        <w:trPr>
          <w:jc w:val="center"/>
        </w:trPr>
        <w:tc>
          <w:tcPr>
            <w:tcW w:w="1583" w:type="dxa"/>
            <w:shd w:val="clear" w:color="auto" w:fill="F8F8F8"/>
            <w:vAlign w:val="center"/>
          </w:tcPr>
          <w:p w14:paraId="217DDA1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4247AF8" w14:textId="77777777" w:rsidR="004837C2" w:rsidRDefault="005F3D5F">
            <w:pPr>
              <w:rPr>
                <w:rFonts w:ascii="宋体" w:hAnsi="宋体"/>
                <w:sz w:val="18"/>
                <w:szCs w:val="18"/>
              </w:rPr>
            </w:pPr>
            <w:r>
              <w:rPr>
                <w:rFonts w:ascii="宋体" w:hAnsi="宋体" w:hint="eastAsia"/>
                <w:sz w:val="18"/>
                <w:szCs w:val="18"/>
              </w:rPr>
              <w:t>伍胤俊</w:t>
            </w:r>
          </w:p>
        </w:tc>
      </w:tr>
      <w:tr w:rsidR="004837C2" w14:paraId="0167B08C" w14:textId="77777777">
        <w:trPr>
          <w:jc w:val="center"/>
        </w:trPr>
        <w:tc>
          <w:tcPr>
            <w:tcW w:w="1583" w:type="dxa"/>
            <w:shd w:val="clear" w:color="auto" w:fill="F8F8F8"/>
            <w:vAlign w:val="center"/>
          </w:tcPr>
          <w:p w14:paraId="1320C2E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AE229BA"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21</w:t>
            </w:r>
            <w:r>
              <w:rPr>
                <w:rFonts w:ascii="宋体" w:hAnsi="宋体" w:hint="eastAsia"/>
                <w:sz w:val="18"/>
                <w:szCs w:val="18"/>
              </w:rPr>
              <w:t>日</w:t>
            </w:r>
          </w:p>
        </w:tc>
      </w:tr>
      <w:tr w:rsidR="004837C2" w14:paraId="3F5F1482" w14:textId="77777777">
        <w:trPr>
          <w:jc w:val="center"/>
        </w:trPr>
        <w:tc>
          <w:tcPr>
            <w:tcW w:w="1583" w:type="dxa"/>
            <w:shd w:val="clear" w:color="auto" w:fill="F8F8F8"/>
            <w:vAlign w:val="center"/>
          </w:tcPr>
          <w:p w14:paraId="01EC949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C0D6BBA" w14:textId="77777777" w:rsidR="004837C2" w:rsidRDefault="005F3D5F">
            <w:pPr>
              <w:rPr>
                <w:rFonts w:ascii="宋体" w:hAnsi="宋体"/>
                <w:sz w:val="18"/>
                <w:szCs w:val="18"/>
              </w:rPr>
            </w:pPr>
            <w:r>
              <w:rPr>
                <w:noProof/>
              </w:rPr>
              <w:drawing>
                <wp:inline distT="0" distB="0" distL="0" distR="0" wp14:anchorId="668AD221" wp14:editId="76AC1C7E">
                  <wp:extent cx="4643755" cy="1447165"/>
                  <wp:effectExtent l="0" t="0" r="4445"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81"/>
                          <a:stretch>
                            <a:fillRect/>
                          </a:stretch>
                        </pic:blipFill>
                        <pic:spPr>
                          <a:xfrm>
                            <a:off x="0" y="0"/>
                            <a:ext cx="4643755" cy="1447165"/>
                          </a:xfrm>
                          <a:prstGeom prst="rect">
                            <a:avLst/>
                          </a:prstGeom>
                        </pic:spPr>
                      </pic:pic>
                    </a:graphicData>
                  </a:graphic>
                </wp:inline>
              </w:drawing>
            </w:r>
          </w:p>
          <w:p w14:paraId="59EAA21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11</w:t>
            </w:r>
            <w:r>
              <w:rPr>
                <w:rFonts w:ascii="宋体" w:hAnsi="宋体" w:hint="eastAsia"/>
                <w:sz w:val="18"/>
                <w:szCs w:val="18"/>
              </w:rPr>
              <w:t>.0.1</w:t>
            </w:r>
          </w:p>
          <w:p w14:paraId="1959EE1B" w14:textId="77777777" w:rsidR="004837C2" w:rsidRDefault="005F3D5F">
            <w:pPr>
              <w:jc w:val="center"/>
              <w:rPr>
                <w:rFonts w:ascii="宋体" w:hAnsi="宋体"/>
                <w:sz w:val="18"/>
                <w:szCs w:val="18"/>
              </w:rPr>
            </w:pPr>
            <w:r>
              <w:rPr>
                <w:noProof/>
              </w:rPr>
              <w:lastRenderedPageBreak/>
              <w:drawing>
                <wp:inline distT="0" distB="0" distL="0" distR="0" wp14:anchorId="43CE0C2D" wp14:editId="52B604AC">
                  <wp:extent cx="4643755" cy="1443355"/>
                  <wp:effectExtent l="0" t="0" r="4445" b="444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82"/>
                          <a:stretch>
                            <a:fillRect/>
                          </a:stretch>
                        </pic:blipFill>
                        <pic:spPr>
                          <a:xfrm>
                            <a:off x="0" y="0"/>
                            <a:ext cx="4643755" cy="1443355"/>
                          </a:xfrm>
                          <a:prstGeom prst="rect">
                            <a:avLst/>
                          </a:prstGeom>
                        </pic:spPr>
                      </pic:pic>
                    </a:graphicData>
                  </a:graphic>
                </wp:inline>
              </w:drawing>
            </w:r>
          </w:p>
          <w:p w14:paraId="2A1044CC"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1</w:t>
            </w:r>
            <w:r>
              <w:rPr>
                <w:rFonts w:ascii="宋体" w:hAnsi="宋体" w:hint="eastAsia"/>
                <w:sz w:val="18"/>
                <w:szCs w:val="18"/>
              </w:rPr>
              <w:t>.0.2</w:t>
            </w:r>
          </w:p>
          <w:p w14:paraId="4D2C086C" w14:textId="77777777" w:rsidR="004837C2" w:rsidRDefault="005F3D5F">
            <w:pPr>
              <w:rPr>
                <w:rFonts w:ascii="宋体" w:hAnsi="宋体"/>
                <w:sz w:val="18"/>
                <w:szCs w:val="18"/>
              </w:rPr>
            </w:pPr>
            <w:r>
              <w:rPr>
                <w:noProof/>
              </w:rPr>
              <w:drawing>
                <wp:inline distT="0" distB="0" distL="0" distR="0" wp14:anchorId="2BDE0AA9" wp14:editId="004BB683">
                  <wp:extent cx="4643755" cy="1425575"/>
                  <wp:effectExtent l="0" t="0" r="4445"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83"/>
                          <a:stretch>
                            <a:fillRect/>
                          </a:stretch>
                        </pic:blipFill>
                        <pic:spPr>
                          <a:xfrm>
                            <a:off x="0" y="0"/>
                            <a:ext cx="4643755" cy="1425575"/>
                          </a:xfrm>
                          <a:prstGeom prst="rect">
                            <a:avLst/>
                          </a:prstGeom>
                        </pic:spPr>
                      </pic:pic>
                    </a:graphicData>
                  </a:graphic>
                </wp:inline>
              </w:drawing>
            </w:r>
          </w:p>
          <w:p w14:paraId="2D4BE78F"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1</w:t>
            </w:r>
            <w:r>
              <w:rPr>
                <w:rFonts w:ascii="宋体" w:hAnsi="宋体" w:hint="eastAsia"/>
                <w:sz w:val="18"/>
                <w:szCs w:val="18"/>
              </w:rPr>
              <w:t>.0.</w:t>
            </w:r>
            <w:r>
              <w:rPr>
                <w:rFonts w:ascii="宋体" w:hAnsi="宋体"/>
                <w:sz w:val="18"/>
                <w:szCs w:val="18"/>
              </w:rPr>
              <w:t>3</w:t>
            </w:r>
          </w:p>
          <w:p w14:paraId="53FF27FF" w14:textId="5ABC05CB" w:rsidR="004837C2" w:rsidRDefault="004837C2">
            <w:pPr>
              <w:rPr>
                <w:rFonts w:ascii="宋体" w:hAnsi="宋体"/>
                <w:sz w:val="18"/>
                <w:szCs w:val="18"/>
              </w:rPr>
            </w:pPr>
          </w:p>
          <w:p w14:paraId="7EAE53AD" w14:textId="62E435A9" w:rsidR="004837C2" w:rsidRDefault="005A11A0">
            <w:pPr>
              <w:rPr>
                <w:rFonts w:ascii="宋体" w:hAnsi="宋体"/>
                <w:sz w:val="18"/>
                <w:szCs w:val="18"/>
              </w:rPr>
            </w:pPr>
            <w:r>
              <w:rPr>
                <w:noProof/>
              </w:rPr>
              <w:drawing>
                <wp:inline distT="0" distB="0" distL="0" distR="0" wp14:anchorId="67EB7367" wp14:editId="4EB71C8B">
                  <wp:extent cx="4643755" cy="3437890"/>
                  <wp:effectExtent l="0" t="0" r="444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3755" cy="3437890"/>
                          </a:xfrm>
                          <a:prstGeom prst="rect">
                            <a:avLst/>
                          </a:prstGeom>
                        </pic:spPr>
                      </pic:pic>
                    </a:graphicData>
                  </a:graphic>
                </wp:inline>
              </w:drawing>
            </w:r>
          </w:p>
          <w:p w14:paraId="00CCFF39"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1</w:t>
            </w:r>
            <w:r>
              <w:rPr>
                <w:rFonts w:ascii="宋体" w:hAnsi="宋体" w:hint="eastAsia"/>
                <w:sz w:val="18"/>
                <w:szCs w:val="18"/>
              </w:rPr>
              <w:t>.0.</w:t>
            </w:r>
            <w:r>
              <w:rPr>
                <w:rFonts w:ascii="宋体" w:hAnsi="宋体"/>
                <w:sz w:val="18"/>
                <w:szCs w:val="18"/>
              </w:rPr>
              <w:t>4</w:t>
            </w:r>
          </w:p>
          <w:p w14:paraId="5367EC6C" w14:textId="67B0CD5F" w:rsidR="004837C2" w:rsidRDefault="008D44AD">
            <w:pPr>
              <w:jc w:val="center"/>
              <w:rPr>
                <w:rFonts w:ascii="宋体" w:hAnsi="宋体"/>
                <w:sz w:val="18"/>
                <w:szCs w:val="18"/>
              </w:rPr>
            </w:pPr>
            <w:r>
              <w:rPr>
                <w:noProof/>
              </w:rPr>
              <w:lastRenderedPageBreak/>
              <w:drawing>
                <wp:inline distT="0" distB="0" distL="0" distR="0" wp14:anchorId="04C3B1BF" wp14:editId="6286A601">
                  <wp:extent cx="4643755" cy="2278380"/>
                  <wp:effectExtent l="0" t="0" r="44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3755" cy="2278380"/>
                          </a:xfrm>
                          <a:prstGeom prst="rect">
                            <a:avLst/>
                          </a:prstGeom>
                        </pic:spPr>
                      </pic:pic>
                    </a:graphicData>
                  </a:graphic>
                </wp:inline>
              </w:drawing>
            </w:r>
          </w:p>
          <w:p w14:paraId="54E5C659" w14:textId="0E2E1D3E" w:rsidR="004837C2" w:rsidRDefault="00C565C3">
            <w:pPr>
              <w:rPr>
                <w:rFonts w:ascii="宋体" w:hAnsi="宋体"/>
                <w:sz w:val="18"/>
                <w:szCs w:val="18"/>
              </w:rPr>
            </w:pPr>
            <w:r>
              <w:rPr>
                <w:noProof/>
              </w:rPr>
              <w:drawing>
                <wp:inline distT="0" distB="0" distL="0" distR="0" wp14:anchorId="1A248594" wp14:editId="06253F22">
                  <wp:extent cx="4643755" cy="2502535"/>
                  <wp:effectExtent l="0" t="0" r="444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3755" cy="2502535"/>
                          </a:xfrm>
                          <a:prstGeom prst="rect">
                            <a:avLst/>
                          </a:prstGeom>
                        </pic:spPr>
                      </pic:pic>
                    </a:graphicData>
                  </a:graphic>
                </wp:inline>
              </w:drawing>
            </w:r>
          </w:p>
          <w:p w14:paraId="0DF724D8"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1</w:t>
            </w:r>
            <w:r>
              <w:rPr>
                <w:rFonts w:ascii="宋体" w:hAnsi="宋体" w:hint="eastAsia"/>
                <w:sz w:val="18"/>
                <w:szCs w:val="18"/>
              </w:rPr>
              <w:t>.0.</w:t>
            </w:r>
            <w:r>
              <w:rPr>
                <w:rFonts w:ascii="宋体" w:hAnsi="宋体"/>
                <w:sz w:val="18"/>
                <w:szCs w:val="18"/>
              </w:rPr>
              <w:t>5</w:t>
            </w:r>
          </w:p>
          <w:p w14:paraId="5D4D2425" w14:textId="77777777" w:rsidR="004837C2" w:rsidRDefault="005F3D5F">
            <w:pPr>
              <w:jc w:val="center"/>
              <w:rPr>
                <w:rFonts w:ascii="宋体" w:hAnsi="宋体"/>
                <w:sz w:val="18"/>
                <w:szCs w:val="18"/>
              </w:rPr>
            </w:pPr>
            <w:r>
              <w:rPr>
                <w:noProof/>
              </w:rPr>
              <w:drawing>
                <wp:inline distT="0" distB="0" distL="0" distR="0" wp14:anchorId="289F6CD7" wp14:editId="071F3DC4">
                  <wp:extent cx="1885950" cy="1092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87"/>
                          <a:stretch>
                            <a:fillRect/>
                          </a:stretch>
                        </pic:blipFill>
                        <pic:spPr>
                          <a:xfrm>
                            <a:off x="0" y="0"/>
                            <a:ext cx="1886047" cy="1092256"/>
                          </a:xfrm>
                          <a:prstGeom prst="rect">
                            <a:avLst/>
                          </a:prstGeom>
                        </pic:spPr>
                      </pic:pic>
                    </a:graphicData>
                  </a:graphic>
                </wp:inline>
              </w:drawing>
            </w:r>
          </w:p>
          <w:p w14:paraId="737089B0"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1</w:t>
            </w:r>
            <w:r>
              <w:rPr>
                <w:rFonts w:ascii="宋体" w:hAnsi="宋体" w:hint="eastAsia"/>
                <w:sz w:val="18"/>
                <w:szCs w:val="18"/>
              </w:rPr>
              <w:t>.0.</w:t>
            </w:r>
            <w:r>
              <w:rPr>
                <w:rFonts w:ascii="宋体" w:hAnsi="宋体"/>
                <w:sz w:val="18"/>
                <w:szCs w:val="18"/>
              </w:rPr>
              <w:t>6</w:t>
            </w:r>
          </w:p>
        </w:tc>
      </w:tr>
      <w:tr w:rsidR="004837C2" w14:paraId="46D1F22E" w14:textId="77777777">
        <w:trPr>
          <w:jc w:val="center"/>
        </w:trPr>
        <w:tc>
          <w:tcPr>
            <w:tcW w:w="1583" w:type="dxa"/>
            <w:shd w:val="clear" w:color="auto" w:fill="F8F8F8"/>
            <w:vAlign w:val="center"/>
          </w:tcPr>
          <w:p w14:paraId="3DA28489"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1EC35649" w14:textId="77777777" w:rsidR="004837C2" w:rsidRDefault="004837C2">
            <w:pPr>
              <w:rPr>
                <w:rFonts w:ascii="Book Antiqua" w:hAnsi="Book Antiqua"/>
                <w:sz w:val="18"/>
                <w:szCs w:val="18"/>
              </w:rPr>
            </w:pPr>
          </w:p>
        </w:tc>
      </w:tr>
      <w:tr w:rsidR="004837C2" w14:paraId="183ABBB7" w14:textId="77777777">
        <w:trPr>
          <w:jc w:val="center"/>
        </w:trPr>
        <w:tc>
          <w:tcPr>
            <w:tcW w:w="1583" w:type="dxa"/>
            <w:shd w:val="clear" w:color="auto" w:fill="F8F8F8"/>
            <w:vAlign w:val="center"/>
          </w:tcPr>
          <w:p w14:paraId="7F44A95F"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0822997A"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（模糊查询，联想下拉框）、</w:t>
            </w:r>
          </w:p>
          <w:p w14:paraId="32668974" w14:textId="77777777" w:rsidR="004837C2" w:rsidRDefault="005F3D5F">
            <w:pPr>
              <w:rPr>
                <w:rFonts w:ascii="Book Antiqua" w:hAnsi="Book Antiqua"/>
                <w:sz w:val="18"/>
                <w:szCs w:val="18"/>
              </w:rPr>
            </w:pPr>
            <w:r>
              <w:rPr>
                <w:rFonts w:ascii="Book Antiqua" w:hAnsi="Book Antiqua" w:hint="eastAsia"/>
                <w:sz w:val="18"/>
                <w:szCs w:val="18"/>
              </w:rPr>
              <w:t>商品名称（模糊查询）、</w:t>
            </w:r>
          </w:p>
          <w:p w14:paraId="22B40075" w14:textId="77777777" w:rsidR="004837C2" w:rsidRDefault="005F3D5F">
            <w:pPr>
              <w:rPr>
                <w:rFonts w:ascii="Book Antiqua" w:hAnsi="Book Antiqua"/>
                <w:sz w:val="18"/>
                <w:szCs w:val="18"/>
              </w:rPr>
            </w:pPr>
            <w:proofErr w:type="spellStart"/>
            <w:r>
              <w:rPr>
                <w:rFonts w:ascii="Book Antiqua" w:hAnsi="Book Antiqua"/>
                <w:sz w:val="18"/>
                <w:szCs w:val="18"/>
              </w:rPr>
              <w:t>S</w:t>
            </w:r>
            <w:r>
              <w:rPr>
                <w:rFonts w:ascii="Book Antiqua" w:hAnsi="Book Antiqua" w:hint="eastAsia"/>
                <w:sz w:val="18"/>
                <w:szCs w:val="18"/>
              </w:rPr>
              <w:t>eller</w:t>
            </w:r>
            <w:r>
              <w:rPr>
                <w:rFonts w:ascii="Book Antiqua" w:hAnsi="Book Antiqua"/>
                <w:sz w:val="18"/>
                <w:szCs w:val="18"/>
              </w:rPr>
              <w:t>SKU</w:t>
            </w:r>
            <w:proofErr w:type="spellEnd"/>
            <w:r>
              <w:rPr>
                <w:rFonts w:ascii="Book Antiqua" w:hAnsi="Book Antiqua" w:hint="eastAsia"/>
                <w:sz w:val="18"/>
                <w:szCs w:val="18"/>
              </w:rPr>
              <w:t>（精准查询，联想下拉框）、</w:t>
            </w:r>
          </w:p>
          <w:p w14:paraId="6E824FC2" w14:textId="77777777" w:rsidR="004837C2" w:rsidRDefault="005F3D5F">
            <w:pPr>
              <w:rPr>
                <w:rFonts w:ascii="Book Antiqua" w:hAnsi="Book Antiqua"/>
                <w:sz w:val="18"/>
                <w:szCs w:val="18"/>
              </w:rPr>
            </w:pPr>
            <w:r>
              <w:rPr>
                <w:rFonts w:ascii="Book Antiqua" w:hAnsi="Book Antiqua" w:hint="eastAsia"/>
                <w:sz w:val="18"/>
                <w:szCs w:val="18"/>
              </w:rPr>
              <w:t>A</w:t>
            </w:r>
            <w:r>
              <w:rPr>
                <w:rFonts w:ascii="Book Antiqua" w:hAnsi="Book Antiqua"/>
                <w:sz w:val="18"/>
                <w:szCs w:val="18"/>
              </w:rPr>
              <w:t>SIN</w:t>
            </w:r>
            <w:r>
              <w:rPr>
                <w:rFonts w:ascii="Book Antiqua" w:hAnsi="Book Antiqua" w:hint="eastAsia"/>
                <w:sz w:val="18"/>
                <w:szCs w:val="18"/>
              </w:rPr>
              <w:t>（精准查询，联想下拉框）</w:t>
            </w:r>
          </w:p>
        </w:tc>
      </w:tr>
      <w:tr w:rsidR="004837C2" w14:paraId="761430CF" w14:textId="77777777">
        <w:trPr>
          <w:jc w:val="center"/>
        </w:trPr>
        <w:tc>
          <w:tcPr>
            <w:tcW w:w="1583" w:type="dxa"/>
            <w:shd w:val="clear" w:color="auto" w:fill="F8F8F8"/>
            <w:vAlign w:val="center"/>
          </w:tcPr>
          <w:p w14:paraId="2040273C"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582DF4C6"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、商品主图、店铺、</w:t>
            </w:r>
            <w:proofErr w:type="spellStart"/>
            <w:r>
              <w:rPr>
                <w:rFonts w:ascii="Book Antiqua" w:hAnsi="Book Antiqua" w:hint="eastAsia"/>
                <w:sz w:val="18"/>
                <w:szCs w:val="18"/>
              </w:rPr>
              <w:t>Seller</w:t>
            </w:r>
            <w:r>
              <w:rPr>
                <w:rFonts w:ascii="Book Antiqua" w:hAnsi="Book Antiqua"/>
                <w:sz w:val="18"/>
                <w:szCs w:val="18"/>
              </w:rPr>
              <w:t>SKU</w:t>
            </w:r>
            <w:proofErr w:type="spellEnd"/>
            <w:r>
              <w:rPr>
                <w:rFonts w:ascii="Book Antiqua" w:hAnsi="Book Antiqua" w:hint="eastAsia"/>
                <w:sz w:val="18"/>
                <w:szCs w:val="18"/>
              </w:rPr>
              <w:t>、</w:t>
            </w:r>
            <w:r>
              <w:rPr>
                <w:rFonts w:ascii="Book Antiqua" w:hAnsi="Book Antiqua"/>
                <w:sz w:val="18"/>
                <w:szCs w:val="18"/>
              </w:rPr>
              <w:t>ASIN</w:t>
            </w:r>
            <w:r>
              <w:rPr>
                <w:rFonts w:ascii="Book Antiqua" w:hAnsi="Book Antiqua" w:hint="eastAsia"/>
                <w:sz w:val="18"/>
                <w:szCs w:val="18"/>
              </w:rPr>
              <w:t>、销售价格、销售币种、商品状态、操作</w:t>
            </w:r>
          </w:p>
        </w:tc>
      </w:tr>
      <w:tr w:rsidR="004837C2" w14:paraId="7FEDF37E" w14:textId="77777777">
        <w:trPr>
          <w:trHeight w:val="1833"/>
          <w:jc w:val="center"/>
        </w:trPr>
        <w:tc>
          <w:tcPr>
            <w:tcW w:w="1583" w:type="dxa"/>
            <w:shd w:val="clear" w:color="auto" w:fill="F8F8F8"/>
            <w:vAlign w:val="center"/>
          </w:tcPr>
          <w:p w14:paraId="7FA17014"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6F55AB45" w14:textId="77777777" w:rsidR="004837C2" w:rsidRDefault="005F3D5F">
            <w:pPr>
              <w:rPr>
                <w:rFonts w:ascii="Book Antiqua" w:hAnsi="Book Antiqua"/>
                <w:b/>
                <w:sz w:val="18"/>
                <w:szCs w:val="18"/>
              </w:rPr>
            </w:pPr>
            <w:r>
              <w:rPr>
                <w:rFonts w:ascii="Book Antiqua" w:hAnsi="Book Antiqua" w:hint="eastAsia"/>
                <w:b/>
                <w:sz w:val="18"/>
                <w:szCs w:val="18"/>
              </w:rPr>
              <w:t>描述</w:t>
            </w:r>
          </w:p>
          <w:p w14:paraId="44986795" w14:textId="77777777" w:rsidR="004837C2" w:rsidRDefault="005F3D5F">
            <w:pPr>
              <w:pStyle w:val="afb"/>
              <w:numPr>
                <w:ilvl w:val="0"/>
                <w:numId w:val="15"/>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亚马逊在线商品管理，分三个页签，不同商品状态（在线、已下架、更新失败）（如图</w:t>
            </w:r>
            <w:r>
              <w:rPr>
                <w:rFonts w:ascii="Book Antiqua" w:hAnsi="Book Antiqua"/>
                <w:color w:val="000000" w:themeColor="text1"/>
                <w:sz w:val="18"/>
                <w:szCs w:val="18"/>
              </w:rPr>
              <w:t>11</w:t>
            </w:r>
            <w:r>
              <w:rPr>
                <w:rFonts w:ascii="Book Antiqua" w:hAnsi="Book Antiqua" w:hint="eastAsia"/>
                <w:color w:val="000000" w:themeColor="text1"/>
                <w:sz w:val="18"/>
                <w:szCs w:val="18"/>
              </w:rPr>
              <w:t>.0.1</w:t>
            </w:r>
            <w:r>
              <w:rPr>
                <w:rFonts w:ascii="Book Antiqua" w:hAnsi="Book Antiqua" w:hint="eastAsia"/>
                <w:color w:val="000000" w:themeColor="text1"/>
                <w:sz w:val="18"/>
                <w:szCs w:val="18"/>
              </w:rPr>
              <w:t>，</w:t>
            </w:r>
            <w:r>
              <w:rPr>
                <w:rFonts w:ascii="Book Antiqua" w:hAnsi="Book Antiqua"/>
                <w:color w:val="000000" w:themeColor="text1"/>
                <w:sz w:val="18"/>
                <w:szCs w:val="18"/>
              </w:rPr>
              <w:t>11.</w:t>
            </w:r>
            <w:r>
              <w:rPr>
                <w:rFonts w:ascii="Book Antiqua" w:hAnsi="Book Antiqua" w:hint="eastAsia"/>
                <w:color w:val="000000" w:themeColor="text1"/>
                <w:sz w:val="18"/>
                <w:szCs w:val="18"/>
              </w:rPr>
              <w:t>0.2</w:t>
            </w:r>
            <w:r>
              <w:rPr>
                <w:rFonts w:ascii="Book Antiqua" w:hAnsi="Book Antiqua" w:hint="eastAsia"/>
                <w:color w:val="000000" w:themeColor="text1"/>
                <w:sz w:val="18"/>
                <w:szCs w:val="18"/>
              </w:rPr>
              <w:t>，</w:t>
            </w:r>
            <w:r>
              <w:rPr>
                <w:rFonts w:ascii="Book Antiqua" w:hAnsi="Book Antiqua"/>
                <w:color w:val="000000" w:themeColor="text1"/>
                <w:sz w:val="18"/>
                <w:szCs w:val="18"/>
              </w:rPr>
              <w:t>11</w:t>
            </w:r>
            <w:r>
              <w:rPr>
                <w:rFonts w:ascii="Book Antiqua" w:hAnsi="Book Antiqua" w:hint="eastAsia"/>
                <w:color w:val="000000" w:themeColor="text1"/>
                <w:sz w:val="18"/>
                <w:szCs w:val="18"/>
              </w:rPr>
              <w:t>.0.3</w:t>
            </w:r>
            <w:r>
              <w:rPr>
                <w:rFonts w:ascii="Book Antiqua" w:hAnsi="Book Antiqua" w:hint="eastAsia"/>
                <w:color w:val="000000" w:themeColor="text1"/>
                <w:sz w:val="18"/>
                <w:szCs w:val="18"/>
              </w:rPr>
              <w:t>）进行展示</w:t>
            </w:r>
            <w:r>
              <w:rPr>
                <w:rFonts w:ascii="Book Antiqua" w:hAnsi="Book Antiqua"/>
                <w:color w:val="000000" w:themeColor="text1"/>
                <w:sz w:val="18"/>
                <w:szCs w:val="18"/>
              </w:rPr>
              <w:t>。</w:t>
            </w:r>
          </w:p>
          <w:p w14:paraId="25CAA02A" w14:textId="77777777" w:rsidR="004837C2" w:rsidRDefault="005F3D5F">
            <w:pPr>
              <w:rPr>
                <w:rFonts w:ascii="Book Antiqua" w:hAnsi="Book Antiqua"/>
                <w:b/>
                <w:sz w:val="18"/>
                <w:szCs w:val="18"/>
              </w:rPr>
            </w:pPr>
            <w:r>
              <w:rPr>
                <w:rFonts w:ascii="Book Antiqua" w:hAnsi="Book Antiqua" w:hint="eastAsia"/>
                <w:b/>
                <w:sz w:val="18"/>
                <w:szCs w:val="18"/>
              </w:rPr>
              <w:t>过程</w:t>
            </w:r>
          </w:p>
          <w:p w14:paraId="696F2759" w14:textId="77777777" w:rsidR="004837C2" w:rsidRDefault="005F3D5F">
            <w:pPr>
              <w:pStyle w:val="afb"/>
              <w:numPr>
                <w:ilvl w:val="0"/>
                <w:numId w:val="15"/>
              </w:numPr>
              <w:rPr>
                <w:rFonts w:ascii="Book Antiqua" w:hAnsi="Book Antiqua"/>
                <w:color w:val="FF0000"/>
                <w:sz w:val="18"/>
                <w:szCs w:val="18"/>
              </w:rPr>
            </w:pPr>
            <w:r>
              <w:rPr>
                <w:rFonts w:ascii="Book Antiqua" w:hAnsi="Book Antiqua" w:hint="eastAsia"/>
                <w:sz w:val="18"/>
                <w:szCs w:val="18"/>
              </w:rPr>
              <w:t>查看</w:t>
            </w:r>
            <w:r>
              <w:rPr>
                <w:rFonts w:ascii="Book Antiqua" w:hAnsi="Book Antiqua" w:hint="eastAsia"/>
                <w:color w:val="000000" w:themeColor="text1"/>
                <w:sz w:val="18"/>
                <w:szCs w:val="18"/>
              </w:rPr>
              <w:t>亚马逊</w:t>
            </w:r>
            <w:r>
              <w:rPr>
                <w:rFonts w:ascii="Book Antiqua" w:hAnsi="Book Antiqua" w:hint="eastAsia"/>
                <w:sz w:val="18"/>
                <w:szCs w:val="18"/>
              </w:rPr>
              <w:t>商品详情，点击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查看</w:t>
            </w:r>
            <w:r>
              <w:rPr>
                <w:rFonts w:ascii="Book Antiqua" w:hAnsi="Book Antiqua" w:hint="eastAsia"/>
                <w:color w:val="000000" w:themeColor="text1"/>
                <w:sz w:val="18"/>
                <w:szCs w:val="18"/>
              </w:rPr>
              <w:t>打开亚马逊平台商品详情页面（如图</w:t>
            </w:r>
            <w:r>
              <w:rPr>
                <w:rFonts w:ascii="Book Antiqua" w:hAnsi="Book Antiqua"/>
                <w:color w:val="000000" w:themeColor="text1"/>
                <w:sz w:val="18"/>
                <w:szCs w:val="18"/>
              </w:rPr>
              <w:t>11.0.4</w:t>
            </w:r>
            <w:r>
              <w:rPr>
                <w:rFonts w:ascii="Book Antiqua" w:hAnsi="Book Antiqua" w:hint="eastAsia"/>
                <w:color w:val="000000" w:themeColor="text1"/>
                <w:sz w:val="18"/>
                <w:szCs w:val="18"/>
              </w:rPr>
              <w:t>），支持进行编辑及上</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下架操作。</w:t>
            </w:r>
          </w:p>
          <w:p w14:paraId="68457518" w14:textId="77777777" w:rsidR="004837C2" w:rsidRDefault="005F3D5F">
            <w:pPr>
              <w:pStyle w:val="afb"/>
              <w:numPr>
                <w:ilvl w:val="0"/>
                <w:numId w:val="15"/>
              </w:numPr>
              <w:rPr>
                <w:rFonts w:ascii="Book Antiqua" w:hAnsi="Book Antiqua"/>
                <w:color w:val="FF0000"/>
                <w:sz w:val="18"/>
                <w:szCs w:val="18"/>
              </w:rPr>
            </w:pPr>
            <w:r>
              <w:rPr>
                <w:rFonts w:ascii="Book Antiqua" w:hAnsi="Book Antiqua" w:hint="eastAsia"/>
                <w:sz w:val="18"/>
                <w:szCs w:val="18"/>
              </w:rPr>
              <w:t>上</w:t>
            </w:r>
            <w:r>
              <w:rPr>
                <w:rFonts w:ascii="Book Antiqua" w:hAnsi="Book Antiqua" w:hint="eastAsia"/>
                <w:sz w:val="18"/>
                <w:szCs w:val="18"/>
              </w:rPr>
              <w:t>/</w:t>
            </w:r>
            <w:r>
              <w:rPr>
                <w:rFonts w:ascii="Book Antiqua" w:hAnsi="Book Antiqua" w:hint="eastAsia"/>
                <w:sz w:val="18"/>
                <w:szCs w:val="18"/>
              </w:rPr>
              <w:t>下架、批量上</w:t>
            </w:r>
            <w:r>
              <w:rPr>
                <w:rFonts w:ascii="Book Antiqua" w:hAnsi="Book Antiqua" w:hint="eastAsia"/>
                <w:sz w:val="18"/>
                <w:szCs w:val="18"/>
              </w:rPr>
              <w:t>/</w:t>
            </w:r>
            <w:r>
              <w:rPr>
                <w:rFonts w:ascii="Book Antiqua" w:hAnsi="Book Antiqua" w:hint="eastAsia"/>
                <w:sz w:val="18"/>
                <w:szCs w:val="18"/>
              </w:rPr>
              <w:t>下架，点击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下架</w:t>
            </w:r>
            <w:r>
              <w:rPr>
                <w:rFonts w:ascii="Book Antiqua" w:hAnsi="Book Antiqua" w:hint="eastAsia"/>
                <w:sz w:val="18"/>
                <w:szCs w:val="18"/>
              </w:rPr>
              <w:t>，</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上架</w:t>
            </w:r>
            <w:r>
              <w:rPr>
                <w:rFonts w:ascii="Book Antiqua" w:hAnsi="Book Antiqua" w:hint="eastAsia"/>
                <w:sz w:val="18"/>
                <w:szCs w:val="18"/>
              </w:rPr>
              <w:t>，</w:t>
            </w:r>
            <w:r>
              <w:rPr>
                <w:rFonts w:ascii="Book Antiqua" w:hAnsi="Book Antiqua" w:hint="eastAsia"/>
                <w:color w:val="000000" w:themeColor="text1"/>
                <w:sz w:val="18"/>
                <w:szCs w:val="18"/>
              </w:rPr>
              <w:t>亚马逊平台商品详情页面中的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下架</w:t>
            </w:r>
            <w:r>
              <w:rPr>
                <w:rFonts w:ascii="Book Antiqua" w:hAnsi="Book Antiqua" w:hint="eastAsia"/>
                <w:sz w:val="18"/>
                <w:szCs w:val="18"/>
              </w:rPr>
              <w:t>按钮，及</w:t>
            </w:r>
            <w:r>
              <w:rPr>
                <w:rFonts w:ascii="Book Antiqua" w:hAnsi="Book Antiqua" w:hint="eastAsia"/>
                <w:color w:val="000000" w:themeColor="text1"/>
                <w:sz w:val="18"/>
                <w:szCs w:val="18"/>
              </w:rPr>
              <w:t>亚马逊</w:t>
            </w:r>
            <w:r>
              <w:rPr>
                <w:rFonts w:ascii="Book Antiqua" w:hAnsi="Book Antiqua" w:hint="eastAsia"/>
                <w:sz w:val="18"/>
                <w:szCs w:val="18"/>
              </w:rPr>
              <w:t>在线商品列表展示菜单页面的</w:t>
            </w:r>
            <w:r>
              <w:rPr>
                <w:rFonts w:ascii="幼圆" w:eastAsia="幼圆" w:hAnsi="幼圆" w:cs="幼圆" w:hint="eastAsia"/>
                <w:sz w:val="18"/>
                <w:szCs w:val="18"/>
                <w:bdr w:val="single" w:sz="4" w:space="0" w:color="auto"/>
                <w:shd w:val="clear" w:color="auto" w:fill="BEBEBE"/>
              </w:rPr>
              <w:t>批量上架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批量下架</w:t>
            </w:r>
            <w:r>
              <w:rPr>
                <w:rFonts w:ascii="Book Antiqua" w:hAnsi="Book Antiqua" w:hint="eastAsia"/>
                <w:sz w:val="18"/>
                <w:szCs w:val="18"/>
              </w:rPr>
              <w:t>按钮。弹出框如图</w:t>
            </w:r>
            <w:r>
              <w:rPr>
                <w:rFonts w:ascii="Book Antiqua" w:hAnsi="Book Antiqua"/>
                <w:sz w:val="18"/>
                <w:szCs w:val="18"/>
              </w:rPr>
              <w:t>11.0.6</w:t>
            </w:r>
            <w:r>
              <w:rPr>
                <w:rFonts w:ascii="Book Antiqua" w:hAnsi="Book Antiqua" w:hint="eastAsia"/>
                <w:sz w:val="18"/>
                <w:szCs w:val="18"/>
              </w:rPr>
              <w:t>，进行友好提示；</w:t>
            </w:r>
          </w:p>
          <w:p w14:paraId="4BAA0BE9" w14:textId="77777777" w:rsidR="004837C2" w:rsidRDefault="005F3D5F">
            <w:pPr>
              <w:pStyle w:val="afb"/>
              <w:numPr>
                <w:ilvl w:val="0"/>
                <w:numId w:val="15"/>
              </w:numPr>
              <w:rPr>
                <w:rFonts w:ascii="Book Antiqua" w:hAnsi="Book Antiqua"/>
                <w:color w:val="FF0000"/>
                <w:sz w:val="18"/>
                <w:szCs w:val="18"/>
              </w:rPr>
            </w:pPr>
            <w:r>
              <w:rPr>
                <w:rFonts w:ascii="Book Antiqua" w:hAnsi="Book Antiqua" w:hint="eastAsia"/>
                <w:sz w:val="18"/>
                <w:szCs w:val="18"/>
              </w:rPr>
              <w:t>编辑，点击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编辑</w:t>
            </w:r>
            <w:r>
              <w:rPr>
                <w:rFonts w:ascii="Book Antiqua" w:hAnsi="Book Antiqua" w:hint="eastAsia"/>
                <w:sz w:val="18"/>
                <w:szCs w:val="18"/>
              </w:rPr>
              <w:t>或者</w:t>
            </w:r>
            <w:r>
              <w:rPr>
                <w:rFonts w:ascii="Book Antiqua" w:hAnsi="Book Antiqua" w:hint="eastAsia"/>
                <w:color w:val="000000" w:themeColor="text1"/>
                <w:sz w:val="18"/>
                <w:szCs w:val="18"/>
              </w:rPr>
              <w:t>亚马逊平台商品详情页面中的</w:t>
            </w:r>
            <w:r>
              <w:rPr>
                <w:rFonts w:ascii="幼圆" w:eastAsia="幼圆" w:hAnsi="幼圆" w:cs="幼圆" w:hint="eastAsia"/>
                <w:sz w:val="18"/>
                <w:szCs w:val="18"/>
                <w:bdr w:val="single" w:sz="4" w:space="0" w:color="auto"/>
                <w:shd w:val="clear" w:color="auto" w:fill="BEBEBE"/>
              </w:rPr>
              <w:t>编辑</w:t>
            </w:r>
            <w:r>
              <w:rPr>
                <w:rFonts w:ascii="Book Antiqua" w:hAnsi="Book Antiqua" w:hint="eastAsia"/>
                <w:sz w:val="18"/>
                <w:szCs w:val="18"/>
              </w:rPr>
              <w:t>按钮，打开编辑页面，如图</w:t>
            </w:r>
            <w:r>
              <w:rPr>
                <w:rFonts w:ascii="Book Antiqua" w:hAnsi="Book Antiqua" w:hint="eastAsia"/>
                <w:sz w:val="18"/>
                <w:szCs w:val="18"/>
              </w:rPr>
              <w:t>9</w:t>
            </w:r>
            <w:r>
              <w:rPr>
                <w:rFonts w:ascii="Book Antiqua" w:hAnsi="Book Antiqua"/>
                <w:sz w:val="18"/>
                <w:szCs w:val="18"/>
              </w:rPr>
              <w:t>.0.5</w:t>
            </w:r>
            <w:r>
              <w:rPr>
                <w:rFonts w:ascii="Book Antiqua" w:hAnsi="Book Antiqua" w:hint="eastAsia"/>
                <w:sz w:val="18"/>
                <w:szCs w:val="18"/>
              </w:rPr>
              <w:t>，支持修改除店铺、</w:t>
            </w:r>
            <w:proofErr w:type="spellStart"/>
            <w:r>
              <w:rPr>
                <w:rFonts w:ascii="Book Antiqua" w:hAnsi="Book Antiqua" w:hint="eastAsia"/>
                <w:sz w:val="18"/>
                <w:szCs w:val="18"/>
              </w:rPr>
              <w:t>SellerSKU</w:t>
            </w:r>
            <w:proofErr w:type="spellEnd"/>
            <w:r>
              <w:rPr>
                <w:rFonts w:ascii="Book Antiqua" w:hAnsi="Book Antiqua" w:hint="eastAsia"/>
                <w:sz w:val="18"/>
                <w:szCs w:val="18"/>
              </w:rPr>
              <w:t>、</w:t>
            </w:r>
            <w:r>
              <w:rPr>
                <w:rFonts w:ascii="Book Antiqua" w:hAnsi="Book Antiqua"/>
                <w:sz w:val="18"/>
                <w:szCs w:val="18"/>
              </w:rPr>
              <w:t>ASIN</w:t>
            </w:r>
            <w:r>
              <w:rPr>
                <w:rFonts w:ascii="Book Antiqua" w:hAnsi="Book Antiqua" w:hint="eastAsia"/>
                <w:sz w:val="18"/>
                <w:szCs w:val="18"/>
              </w:rPr>
              <w:t>以外的栏位信息，点击</w:t>
            </w:r>
            <w:r>
              <w:rPr>
                <w:rFonts w:ascii="幼圆" w:eastAsia="幼圆" w:hAnsi="幼圆" w:cs="幼圆" w:hint="eastAsia"/>
                <w:sz w:val="18"/>
                <w:szCs w:val="18"/>
                <w:bdr w:val="single" w:sz="4" w:space="0" w:color="auto"/>
                <w:shd w:val="clear" w:color="auto" w:fill="BEBEBE"/>
              </w:rPr>
              <w:t>完成</w:t>
            </w:r>
            <w:r>
              <w:rPr>
                <w:rFonts w:ascii="Book Antiqua" w:hAnsi="Book Antiqua" w:hint="eastAsia"/>
                <w:sz w:val="18"/>
                <w:szCs w:val="18"/>
              </w:rPr>
              <w:t>按钮后进行接口同步；</w:t>
            </w:r>
          </w:p>
          <w:p w14:paraId="5597BC97" w14:textId="77777777" w:rsidR="004837C2" w:rsidRDefault="005F3D5F">
            <w:pPr>
              <w:pStyle w:val="afb"/>
              <w:numPr>
                <w:ilvl w:val="0"/>
                <w:numId w:val="15"/>
              </w:numPr>
              <w:rPr>
                <w:rFonts w:ascii="Book Antiqua" w:hAnsi="Book Antiqua"/>
                <w:color w:val="FF0000"/>
                <w:sz w:val="18"/>
                <w:szCs w:val="18"/>
              </w:rPr>
            </w:pPr>
            <w:r>
              <w:rPr>
                <w:rFonts w:ascii="Book Antiqua" w:hAnsi="Book Antiqua" w:hint="eastAsia"/>
                <w:sz w:val="18"/>
                <w:szCs w:val="18"/>
              </w:rPr>
              <w:t>导出，在列表中勾选</w:t>
            </w:r>
            <w:r>
              <w:rPr>
                <w:rFonts w:ascii="Book Antiqua" w:hAnsi="Book Antiqua" w:hint="eastAsia"/>
                <w:color w:val="000000" w:themeColor="text1"/>
                <w:sz w:val="18"/>
                <w:szCs w:val="18"/>
              </w:rPr>
              <w:t>亚马逊</w:t>
            </w:r>
            <w:r>
              <w:rPr>
                <w:rFonts w:ascii="Book Antiqua" w:hAnsi="Book Antiqua" w:hint="eastAsia"/>
                <w:sz w:val="18"/>
                <w:szCs w:val="18"/>
              </w:rPr>
              <w:t>在线</w:t>
            </w:r>
            <w:r>
              <w:rPr>
                <w:rFonts w:ascii="Book Antiqua" w:hAnsi="Book Antiqua"/>
                <w:sz w:val="18"/>
                <w:szCs w:val="18"/>
              </w:rPr>
              <w:t>商品</w:t>
            </w:r>
            <w:r>
              <w:rPr>
                <w:rFonts w:ascii="Book Antiqua" w:hAnsi="Book Antiqua" w:hint="eastAsia"/>
                <w:sz w:val="18"/>
                <w:szCs w:val="18"/>
              </w:rPr>
              <w:t>行纪录，点击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按钮下载附件。字段如下：</w:t>
            </w:r>
          </w:p>
          <w:p w14:paraId="392AC99E" w14:textId="77777777" w:rsidR="004837C2" w:rsidRDefault="005F3D5F">
            <w:pPr>
              <w:pStyle w:val="afb"/>
              <w:ind w:left="360"/>
              <w:rPr>
                <w:rFonts w:ascii="Book Antiqua" w:hAnsi="Book Antiqua"/>
                <w:color w:val="FF0000"/>
                <w:sz w:val="18"/>
                <w:szCs w:val="18"/>
              </w:rPr>
            </w:pPr>
            <w:r>
              <w:rPr>
                <w:noProof/>
              </w:rPr>
              <w:drawing>
                <wp:inline distT="0" distB="0" distL="0" distR="0" wp14:anchorId="54912A85" wp14:editId="6019117F">
                  <wp:extent cx="4643755" cy="301625"/>
                  <wp:effectExtent l="0" t="0" r="444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8"/>
                          <a:stretch>
                            <a:fillRect/>
                          </a:stretch>
                        </pic:blipFill>
                        <pic:spPr>
                          <a:xfrm>
                            <a:off x="0" y="0"/>
                            <a:ext cx="4643755" cy="301625"/>
                          </a:xfrm>
                          <a:prstGeom prst="rect">
                            <a:avLst/>
                          </a:prstGeom>
                        </pic:spPr>
                      </pic:pic>
                    </a:graphicData>
                  </a:graphic>
                </wp:inline>
              </w:drawing>
            </w:r>
          </w:p>
          <w:p w14:paraId="3985874B" w14:textId="77777777" w:rsidR="004837C2" w:rsidRDefault="005F3D5F">
            <w:pPr>
              <w:pStyle w:val="afb"/>
              <w:ind w:left="360"/>
              <w:rPr>
                <w:rFonts w:ascii="Book Antiqua" w:hAnsi="Book Antiqua"/>
                <w:color w:val="FF0000"/>
                <w:sz w:val="18"/>
                <w:szCs w:val="18"/>
              </w:rPr>
            </w:pPr>
            <w:r>
              <w:rPr>
                <w:noProof/>
              </w:rPr>
              <w:drawing>
                <wp:inline distT="0" distB="0" distL="0" distR="0" wp14:anchorId="3CC12588" wp14:editId="58C99790">
                  <wp:extent cx="4643755" cy="268605"/>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4643755" cy="268605"/>
                          </a:xfrm>
                          <a:prstGeom prst="rect">
                            <a:avLst/>
                          </a:prstGeom>
                        </pic:spPr>
                      </pic:pic>
                    </a:graphicData>
                  </a:graphic>
                </wp:inline>
              </w:drawing>
            </w:r>
          </w:p>
          <w:p w14:paraId="52A41A5E" w14:textId="77777777" w:rsidR="004837C2" w:rsidRDefault="005F3D5F">
            <w:pPr>
              <w:pStyle w:val="afb"/>
              <w:ind w:left="360"/>
              <w:rPr>
                <w:rFonts w:ascii="Book Antiqua" w:hAnsi="Book Antiqua"/>
                <w:color w:val="FF0000"/>
                <w:sz w:val="18"/>
                <w:szCs w:val="18"/>
              </w:rPr>
            </w:pPr>
            <w:r>
              <w:rPr>
                <w:noProof/>
              </w:rPr>
              <w:drawing>
                <wp:inline distT="0" distB="0" distL="0" distR="0" wp14:anchorId="48C86241" wp14:editId="4A6E2384">
                  <wp:extent cx="4643755" cy="23749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90"/>
                          <a:stretch>
                            <a:fillRect/>
                          </a:stretch>
                        </pic:blipFill>
                        <pic:spPr>
                          <a:xfrm>
                            <a:off x="0" y="0"/>
                            <a:ext cx="4643755" cy="237490"/>
                          </a:xfrm>
                          <a:prstGeom prst="rect">
                            <a:avLst/>
                          </a:prstGeom>
                        </pic:spPr>
                      </pic:pic>
                    </a:graphicData>
                  </a:graphic>
                </wp:inline>
              </w:drawing>
            </w:r>
          </w:p>
          <w:p w14:paraId="7C9464FB"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63F2F368" w14:textId="77777777" w:rsidR="004837C2" w:rsidRDefault="005F3D5F">
            <w:pPr>
              <w:pStyle w:val="afb"/>
              <w:numPr>
                <w:ilvl w:val="0"/>
                <w:numId w:val="15"/>
              </w:numPr>
              <w:rPr>
                <w:rFonts w:ascii="Book Antiqua" w:hAnsi="Book Antiqua"/>
                <w:color w:val="000000" w:themeColor="text1"/>
                <w:sz w:val="18"/>
                <w:szCs w:val="18"/>
              </w:rPr>
            </w:pPr>
            <w:r>
              <w:rPr>
                <w:rFonts w:ascii="Book Antiqua" w:hAnsi="Book Antiqua" w:hint="eastAsia"/>
                <w:color w:val="000000" w:themeColor="text1"/>
                <w:sz w:val="18"/>
                <w:szCs w:val="18"/>
              </w:rPr>
              <w:t>在线页签与已下架页签的商品明细，通过从速贸云仓进行草稿自助上架的以及通过店铺授权，获取店铺在售商品，进行双重验证，以“店铺</w:t>
            </w:r>
            <w:r>
              <w:rPr>
                <w:rFonts w:ascii="Book Antiqua" w:hAnsi="Book Antiqua" w:hint="eastAsia"/>
                <w:color w:val="000000" w:themeColor="text1"/>
                <w:sz w:val="18"/>
                <w:szCs w:val="18"/>
              </w:rPr>
              <w:t>+</w:t>
            </w:r>
            <w:proofErr w:type="spellStart"/>
            <w:r>
              <w:rPr>
                <w:rFonts w:ascii="Book Antiqua" w:hAnsi="Book Antiqua" w:hint="eastAsia"/>
                <w:color w:val="000000" w:themeColor="text1"/>
                <w:sz w:val="18"/>
                <w:szCs w:val="18"/>
              </w:rPr>
              <w:t>Seller</w:t>
            </w:r>
            <w:r>
              <w:rPr>
                <w:rFonts w:ascii="Book Antiqua" w:hAnsi="Book Antiqua"/>
                <w:color w:val="000000" w:themeColor="text1"/>
                <w:sz w:val="18"/>
                <w:szCs w:val="18"/>
              </w:rPr>
              <w:t>SKU</w:t>
            </w:r>
            <w:proofErr w:type="spellEnd"/>
            <w:r>
              <w:rPr>
                <w:rFonts w:ascii="Book Antiqua" w:hAnsi="Book Antiqua" w:hint="eastAsia"/>
                <w:color w:val="000000" w:themeColor="text1"/>
                <w:sz w:val="18"/>
                <w:szCs w:val="18"/>
              </w:rPr>
              <w:t>”为唯一标准进行数据获取；</w:t>
            </w:r>
          </w:p>
          <w:p w14:paraId="7A70D14B" w14:textId="77777777" w:rsidR="004837C2" w:rsidRDefault="005F3D5F">
            <w:pPr>
              <w:pStyle w:val="afb"/>
              <w:numPr>
                <w:ilvl w:val="0"/>
                <w:numId w:val="15"/>
              </w:numPr>
              <w:rPr>
                <w:rFonts w:ascii="Book Antiqua" w:hAnsi="Book Antiqua"/>
                <w:color w:val="000000" w:themeColor="text1"/>
                <w:sz w:val="18"/>
                <w:szCs w:val="18"/>
              </w:rPr>
            </w:pPr>
            <w:r>
              <w:rPr>
                <w:rFonts w:ascii="Book Antiqua" w:hAnsi="Book Antiqua" w:hint="eastAsia"/>
                <w:color w:val="000000" w:themeColor="text1"/>
                <w:sz w:val="18"/>
                <w:szCs w:val="18"/>
              </w:rPr>
              <w:t>进行编辑时，若亚马逊平台接口返回错误信息，请求不成功时。保留修改前的商品信息与商品状态，并复制此笔纪录到“更新失败”页签中</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接口返回的错误信息原因。</w:t>
            </w:r>
          </w:p>
          <w:p w14:paraId="551A1565" w14:textId="688192B5" w:rsidR="004837C2" w:rsidRPr="005B236A" w:rsidRDefault="005F3D5F">
            <w:pPr>
              <w:pStyle w:val="afb"/>
              <w:numPr>
                <w:ilvl w:val="0"/>
                <w:numId w:val="7"/>
              </w:numPr>
              <w:rPr>
                <w:rFonts w:ascii="Book Antiqua" w:hAnsi="Book Antiqua"/>
                <w:color w:val="FF0000"/>
                <w:sz w:val="18"/>
                <w:szCs w:val="18"/>
              </w:rPr>
            </w:pPr>
            <w:r>
              <w:rPr>
                <w:rFonts w:ascii="Book Antiqua" w:hAnsi="Book Antiqua" w:hint="eastAsia"/>
                <w:color w:val="000000" w:themeColor="text1"/>
                <w:sz w:val="18"/>
                <w:szCs w:val="18"/>
              </w:rPr>
              <w:t>支持在更新失败页签中继续进行编辑操作，若成功，保存最新的商品信息与商品状态，同时移除掉“更新失败”页签中的失败纪录信息。</w:t>
            </w:r>
          </w:p>
          <w:p w14:paraId="4DE62456" w14:textId="4606F62E" w:rsidR="005B236A" w:rsidRPr="005B236A" w:rsidRDefault="005B236A">
            <w:pPr>
              <w:pStyle w:val="afb"/>
              <w:numPr>
                <w:ilvl w:val="0"/>
                <w:numId w:val="7"/>
              </w:numPr>
              <w:rPr>
                <w:rFonts w:ascii="Book Antiqua" w:hAnsi="Book Antiqua"/>
                <w:color w:val="000000" w:themeColor="text1"/>
                <w:sz w:val="18"/>
                <w:szCs w:val="18"/>
              </w:rPr>
            </w:pPr>
            <w:r w:rsidRPr="005B236A">
              <w:rPr>
                <w:rFonts w:ascii="Book Antiqua" w:hAnsi="Book Antiqua" w:hint="eastAsia"/>
                <w:color w:val="000000" w:themeColor="text1"/>
                <w:sz w:val="18"/>
                <w:szCs w:val="18"/>
              </w:rPr>
              <w:t>在线商品，编辑时，因为网络异常原因请求失败，在“更新失败”中保存此次编辑的信息，备注原因为：网络异常，请尝试再次提交；</w:t>
            </w:r>
          </w:p>
          <w:p w14:paraId="64B393F0" w14:textId="77777777" w:rsidR="004837C2" w:rsidRDefault="005F3D5F">
            <w:pPr>
              <w:pStyle w:val="afb"/>
              <w:numPr>
                <w:ilvl w:val="0"/>
                <w:numId w:val="7"/>
              </w:numPr>
              <w:rPr>
                <w:rFonts w:ascii="Book Antiqua" w:hAnsi="Book Antiqua"/>
                <w:color w:val="FF0000"/>
                <w:sz w:val="18"/>
                <w:szCs w:val="18"/>
              </w:rPr>
            </w:pPr>
            <w:r>
              <w:rPr>
                <w:rFonts w:ascii="Book Antiqua" w:hAnsi="Book Antiqua" w:hint="eastAsia"/>
                <w:color w:val="000000" w:themeColor="text1"/>
                <w:sz w:val="18"/>
                <w:szCs w:val="18"/>
              </w:rPr>
              <w:t>更新失败页签中，点击详情页面中的</w:t>
            </w:r>
            <w:r>
              <w:rPr>
                <w:rFonts w:ascii="幼圆" w:eastAsia="幼圆" w:hAnsi="幼圆" w:cs="幼圆" w:hint="eastAsia"/>
                <w:sz w:val="18"/>
                <w:szCs w:val="18"/>
                <w:bdr w:val="single" w:sz="4" w:space="0" w:color="auto"/>
                <w:shd w:val="clear" w:color="auto" w:fill="BEBEBE"/>
              </w:rPr>
              <w:t>上架</w:t>
            </w:r>
            <w:r>
              <w:rPr>
                <w:rFonts w:ascii="Book Antiqua" w:hAnsi="Book Antiqua" w:hint="eastAsia"/>
                <w:sz w:val="18"/>
                <w:szCs w:val="18"/>
              </w:rPr>
              <w:t>，</w:t>
            </w:r>
            <w:r>
              <w:rPr>
                <w:rFonts w:ascii="幼圆" w:eastAsia="幼圆" w:hAnsi="幼圆" w:cs="幼圆" w:hint="eastAsia"/>
                <w:sz w:val="18"/>
                <w:szCs w:val="18"/>
                <w:bdr w:val="single" w:sz="4" w:space="0" w:color="auto"/>
                <w:shd w:val="clear" w:color="auto" w:fill="BEBEBE"/>
              </w:rPr>
              <w:t>下架</w:t>
            </w:r>
            <w:r>
              <w:rPr>
                <w:rFonts w:ascii="Book Antiqua" w:hAnsi="Book Antiqua" w:hint="eastAsia"/>
                <w:sz w:val="18"/>
                <w:szCs w:val="18"/>
              </w:rPr>
              <w:t>按钮或编辑页面的</w:t>
            </w:r>
            <w:r>
              <w:rPr>
                <w:rFonts w:ascii="幼圆" w:eastAsia="幼圆" w:hAnsi="幼圆" w:cs="幼圆" w:hint="eastAsia"/>
                <w:sz w:val="18"/>
                <w:szCs w:val="18"/>
                <w:bdr w:val="single" w:sz="4" w:space="0" w:color="auto"/>
                <w:shd w:val="clear" w:color="auto" w:fill="BEBEBE"/>
              </w:rPr>
              <w:t>完成</w:t>
            </w:r>
            <w:r>
              <w:rPr>
                <w:rFonts w:ascii="Book Antiqua" w:hAnsi="Book Antiqua" w:hint="eastAsia"/>
                <w:sz w:val="18"/>
                <w:szCs w:val="18"/>
              </w:rPr>
              <w:t>按钮，则重新请求接口，更新商品信息。</w:t>
            </w:r>
          </w:p>
          <w:p w14:paraId="583F4CA1" w14:textId="77777777" w:rsidR="004837C2" w:rsidRDefault="005F3D5F">
            <w:pPr>
              <w:pStyle w:val="afb"/>
              <w:numPr>
                <w:ilvl w:val="0"/>
                <w:numId w:val="7"/>
              </w:numPr>
              <w:rPr>
                <w:rFonts w:ascii="Book Antiqua" w:hAnsi="Book Antiqua"/>
                <w:sz w:val="18"/>
                <w:szCs w:val="18"/>
              </w:rPr>
            </w:pPr>
            <w:r>
              <w:rPr>
                <w:rFonts w:ascii="Book Antiqua" w:hAnsi="Book Antiqua" w:hint="eastAsia"/>
                <w:sz w:val="18"/>
                <w:szCs w:val="18"/>
              </w:rPr>
              <w:t>未勾选明细，点击批量上架按钮，提示：请选择需要上架的记录！</w:t>
            </w:r>
          </w:p>
          <w:p w14:paraId="0F6BB2A7" w14:textId="77777777" w:rsidR="004837C2" w:rsidRDefault="005F3D5F">
            <w:pPr>
              <w:pStyle w:val="afb"/>
              <w:ind w:left="360"/>
              <w:rPr>
                <w:rFonts w:ascii="Book Antiqua" w:hAnsi="Book Antiqua"/>
                <w:sz w:val="18"/>
                <w:szCs w:val="18"/>
              </w:rPr>
            </w:pPr>
            <w:r>
              <w:rPr>
                <w:rFonts w:ascii="Book Antiqua" w:hAnsi="Book Antiqua" w:hint="eastAsia"/>
                <w:sz w:val="18"/>
                <w:szCs w:val="18"/>
              </w:rPr>
              <w:t>未勾选明细，点击批量下架按钮，提示：请选择需要下架的记录！</w:t>
            </w:r>
          </w:p>
          <w:p w14:paraId="31B1754E" w14:textId="77777777" w:rsidR="004837C2" w:rsidRDefault="005F3D5F">
            <w:pPr>
              <w:pStyle w:val="afb"/>
              <w:ind w:left="360"/>
              <w:rPr>
                <w:rFonts w:ascii="Book Antiqua" w:hAnsi="Book Antiqua"/>
                <w:color w:val="FF0000"/>
                <w:sz w:val="18"/>
                <w:szCs w:val="18"/>
              </w:rPr>
            </w:pPr>
            <w:r>
              <w:rPr>
                <w:rFonts w:ascii="Book Antiqua" w:hAnsi="Book Antiqua" w:hint="eastAsia"/>
                <w:sz w:val="18"/>
                <w:szCs w:val="18"/>
              </w:rPr>
              <w:t>未勾选明细，点击导出按钮，提示：请选择需要导出的记录！</w:t>
            </w:r>
          </w:p>
        </w:tc>
      </w:tr>
      <w:tr w:rsidR="004837C2" w14:paraId="3A4D849E" w14:textId="77777777">
        <w:trPr>
          <w:trHeight w:val="3103"/>
          <w:jc w:val="center"/>
        </w:trPr>
        <w:tc>
          <w:tcPr>
            <w:tcW w:w="1583" w:type="dxa"/>
            <w:shd w:val="clear" w:color="auto" w:fill="F8F8F8"/>
            <w:vAlign w:val="center"/>
          </w:tcPr>
          <w:p w14:paraId="66A337E2"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1EA3D6E9" w14:textId="77777777" w:rsidR="004837C2" w:rsidRDefault="005F3D5F">
            <w:pPr>
              <w:rPr>
                <w:rFonts w:ascii="Book Antiqua" w:hAnsi="Book Antiqua"/>
                <w:b/>
                <w:sz w:val="18"/>
                <w:szCs w:val="18"/>
              </w:rPr>
            </w:pPr>
            <w:r>
              <w:rPr>
                <w:rFonts w:ascii="Book Antiqua" w:hAnsi="Book Antiqua" w:hint="eastAsia"/>
                <w:b/>
                <w:sz w:val="18"/>
                <w:szCs w:val="18"/>
              </w:rPr>
              <w:t>店铺授权失效情况下：</w:t>
            </w:r>
          </w:p>
          <w:p w14:paraId="0E785B26" w14:textId="77777777" w:rsidR="004837C2" w:rsidRDefault="005F3D5F">
            <w:pPr>
              <w:rPr>
                <w:rFonts w:ascii="Book Antiqua" w:hAnsi="Book Antiqua"/>
                <w:b/>
                <w:sz w:val="18"/>
                <w:szCs w:val="18"/>
              </w:rPr>
            </w:pPr>
            <w:r>
              <w:rPr>
                <w:rFonts w:ascii="Book Antiqua" w:hAnsi="Book Antiqua" w:hint="eastAsia"/>
                <w:b/>
                <w:sz w:val="18"/>
                <w:szCs w:val="18"/>
              </w:rPr>
              <w:t>则查询不到无授权店铺在售的</w:t>
            </w:r>
            <w:r>
              <w:rPr>
                <w:rFonts w:ascii="Book Antiqua" w:hAnsi="Book Antiqua" w:hint="eastAsia"/>
                <w:color w:val="000000" w:themeColor="text1"/>
                <w:sz w:val="18"/>
                <w:szCs w:val="18"/>
              </w:rPr>
              <w:t>亚马逊</w:t>
            </w:r>
            <w:r>
              <w:rPr>
                <w:rFonts w:ascii="Book Antiqua" w:hAnsi="Book Antiqua" w:hint="eastAsia"/>
                <w:b/>
                <w:sz w:val="18"/>
                <w:szCs w:val="18"/>
              </w:rPr>
              <w:t>平台商品信息。</w:t>
            </w:r>
          </w:p>
        </w:tc>
      </w:tr>
      <w:tr w:rsidR="004837C2" w14:paraId="4F4400B9" w14:textId="77777777">
        <w:trPr>
          <w:trHeight w:val="561"/>
          <w:jc w:val="center"/>
        </w:trPr>
        <w:tc>
          <w:tcPr>
            <w:tcW w:w="9112" w:type="dxa"/>
            <w:gridSpan w:val="2"/>
            <w:shd w:val="clear" w:color="auto" w:fill="F8F8F8"/>
            <w:vAlign w:val="center"/>
          </w:tcPr>
          <w:p w14:paraId="4AE563A2"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610F79EC"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D2C2D9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02DD0D3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75509BE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07A754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64F19C0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23FB88B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03B8BBF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0ECFB81C"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29C53D5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亚马逊草稿箱</w:t>
                  </w:r>
                </w:p>
              </w:tc>
            </w:tr>
            <w:tr w:rsidR="004837C2" w14:paraId="205EAB1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1D6BAC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店铺 </w:t>
                  </w:r>
                </w:p>
              </w:tc>
              <w:tc>
                <w:tcPr>
                  <w:tcW w:w="1302" w:type="dxa"/>
                  <w:tcBorders>
                    <w:top w:val="single" w:sz="6" w:space="0" w:color="auto"/>
                    <w:left w:val="nil"/>
                    <w:bottom w:val="single" w:sz="6" w:space="0" w:color="auto"/>
                    <w:right w:val="single" w:sz="6" w:space="0" w:color="auto"/>
                  </w:tcBorders>
                  <w:vAlign w:val="center"/>
                </w:tcPr>
                <w:p w14:paraId="35C91F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FD94A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E06B8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2D2F55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21B40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A98BB86" w14:textId="77777777" w:rsidR="004837C2" w:rsidRDefault="005F3D5F">
                  <w:pPr>
                    <w:widowControl/>
                    <w:jc w:val="left"/>
                    <w:rPr>
                      <w:rFonts w:ascii="宋体" w:hAnsi="宋体" w:cs="宋体"/>
                      <w:b/>
                      <w:bCs/>
                      <w:color w:val="000000"/>
                      <w:kern w:val="0"/>
                      <w:sz w:val="22"/>
                      <w:szCs w:val="22"/>
                    </w:rPr>
                  </w:pPr>
                  <w:r>
                    <w:rPr>
                      <w:rFonts w:ascii="宋体" w:hAnsi="宋体" w:cs="宋体" w:hint="eastAsia"/>
                      <w:color w:val="000000"/>
                      <w:kern w:val="0"/>
                      <w:sz w:val="22"/>
                      <w:szCs w:val="22"/>
                    </w:rPr>
                    <w:t>来源，店铺管理</w:t>
                  </w:r>
                </w:p>
              </w:tc>
            </w:tr>
            <w:tr w:rsidR="004837C2" w14:paraId="66A13A9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AD6800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亚马逊分类  </w:t>
                  </w:r>
                </w:p>
              </w:tc>
              <w:tc>
                <w:tcPr>
                  <w:tcW w:w="1302" w:type="dxa"/>
                  <w:tcBorders>
                    <w:top w:val="single" w:sz="6" w:space="0" w:color="auto"/>
                    <w:left w:val="nil"/>
                    <w:bottom w:val="single" w:sz="6" w:space="0" w:color="auto"/>
                    <w:right w:val="single" w:sz="6" w:space="0" w:color="auto"/>
                  </w:tcBorders>
                  <w:vAlign w:val="center"/>
                </w:tcPr>
                <w:p w14:paraId="41FA4AE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3A179EB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7317B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06CD1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99E92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35ECB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接口获取亚马逊平台产品分类</w:t>
                  </w:r>
                </w:p>
              </w:tc>
            </w:tr>
            <w:tr w:rsidR="004837C2" w14:paraId="3384F1B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251B6E1"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eller</w:t>
                  </w:r>
                  <w:r>
                    <w:rPr>
                      <w:rFonts w:ascii="宋体" w:hAnsi="宋体" w:cs="宋体"/>
                      <w:color w:val="000000"/>
                      <w:kern w:val="0"/>
                      <w:sz w:val="22"/>
                      <w:szCs w:val="22"/>
                    </w:rPr>
                    <w:t>SKU</w:t>
                  </w:r>
                  <w:proofErr w:type="spellEnd"/>
                </w:p>
              </w:tc>
              <w:tc>
                <w:tcPr>
                  <w:tcW w:w="1302" w:type="dxa"/>
                  <w:tcBorders>
                    <w:top w:val="single" w:sz="6" w:space="0" w:color="auto"/>
                    <w:left w:val="nil"/>
                    <w:bottom w:val="single" w:sz="6" w:space="0" w:color="auto"/>
                    <w:right w:val="single" w:sz="6" w:space="0" w:color="auto"/>
                  </w:tcBorders>
                  <w:vAlign w:val="center"/>
                </w:tcPr>
                <w:p w14:paraId="23E1B1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4644F1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73A6D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77D6E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20F12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736FC97" w14:textId="77777777" w:rsidR="004837C2" w:rsidRDefault="004837C2">
                  <w:pPr>
                    <w:widowControl/>
                    <w:jc w:val="left"/>
                    <w:rPr>
                      <w:rFonts w:ascii="宋体" w:hAnsi="宋体" w:cs="宋体"/>
                      <w:color w:val="000000"/>
                      <w:kern w:val="0"/>
                      <w:sz w:val="22"/>
                      <w:szCs w:val="22"/>
                    </w:rPr>
                  </w:pPr>
                </w:p>
              </w:tc>
            </w:tr>
            <w:tr w:rsidR="004837C2" w14:paraId="526D325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E39E78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w:t>
                  </w:r>
                </w:p>
              </w:tc>
              <w:tc>
                <w:tcPr>
                  <w:tcW w:w="1302" w:type="dxa"/>
                  <w:tcBorders>
                    <w:top w:val="single" w:sz="6" w:space="0" w:color="auto"/>
                    <w:left w:val="nil"/>
                    <w:bottom w:val="single" w:sz="6" w:space="0" w:color="auto"/>
                    <w:right w:val="single" w:sz="6" w:space="0" w:color="auto"/>
                  </w:tcBorders>
                  <w:vAlign w:val="center"/>
                </w:tcPr>
                <w:p w14:paraId="5E74DF8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4B0B0B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97902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272F8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FAB60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CA7F4F4" w14:textId="77777777" w:rsidR="004837C2" w:rsidRDefault="004837C2">
                  <w:pPr>
                    <w:widowControl/>
                    <w:jc w:val="left"/>
                    <w:rPr>
                      <w:rFonts w:ascii="宋体" w:hAnsi="宋体" w:cs="宋体"/>
                      <w:color w:val="000000"/>
                      <w:kern w:val="0"/>
                      <w:sz w:val="22"/>
                      <w:szCs w:val="22"/>
                    </w:rPr>
                  </w:pPr>
                </w:p>
              </w:tc>
            </w:tr>
            <w:tr w:rsidR="004837C2" w14:paraId="628CFAC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232388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商品标题</w:t>
                  </w:r>
                </w:p>
              </w:tc>
              <w:tc>
                <w:tcPr>
                  <w:tcW w:w="1302" w:type="dxa"/>
                  <w:tcBorders>
                    <w:top w:val="single" w:sz="6" w:space="0" w:color="auto"/>
                    <w:left w:val="nil"/>
                    <w:bottom w:val="single" w:sz="6" w:space="0" w:color="auto"/>
                    <w:right w:val="single" w:sz="6" w:space="0" w:color="auto"/>
                  </w:tcBorders>
                  <w:vAlign w:val="center"/>
                </w:tcPr>
                <w:p w14:paraId="1BB09BD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15680E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E9C384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A278FC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AC472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D5860F9" w14:textId="77777777" w:rsidR="004837C2" w:rsidRDefault="004837C2">
                  <w:pPr>
                    <w:widowControl/>
                    <w:jc w:val="left"/>
                    <w:rPr>
                      <w:rFonts w:ascii="宋体" w:hAnsi="宋体" w:cs="宋体"/>
                      <w:color w:val="000000"/>
                      <w:kern w:val="0"/>
                      <w:sz w:val="22"/>
                      <w:szCs w:val="22"/>
                    </w:rPr>
                  </w:pPr>
                </w:p>
              </w:tc>
            </w:tr>
            <w:tr w:rsidR="004837C2" w14:paraId="7EC24DC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57DD20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商品品牌</w:t>
                  </w:r>
                </w:p>
              </w:tc>
              <w:tc>
                <w:tcPr>
                  <w:tcW w:w="1302" w:type="dxa"/>
                  <w:tcBorders>
                    <w:top w:val="single" w:sz="6" w:space="0" w:color="auto"/>
                    <w:left w:val="nil"/>
                    <w:bottom w:val="single" w:sz="6" w:space="0" w:color="auto"/>
                    <w:right w:val="single" w:sz="6" w:space="0" w:color="auto"/>
                  </w:tcBorders>
                  <w:vAlign w:val="center"/>
                </w:tcPr>
                <w:p w14:paraId="56F01F2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4E8F51C"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81025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E7633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7AB69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602A6B6" w14:textId="77777777" w:rsidR="004837C2" w:rsidRDefault="004837C2">
                  <w:pPr>
                    <w:widowControl/>
                    <w:jc w:val="left"/>
                    <w:rPr>
                      <w:rFonts w:ascii="宋体" w:hAnsi="宋体" w:cs="宋体"/>
                      <w:color w:val="000000"/>
                      <w:kern w:val="0"/>
                      <w:sz w:val="22"/>
                      <w:szCs w:val="22"/>
                    </w:rPr>
                  </w:pPr>
                </w:p>
              </w:tc>
            </w:tr>
            <w:tr w:rsidR="004837C2" w14:paraId="0EB466A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F2FF92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制造商</w:t>
                  </w:r>
                </w:p>
              </w:tc>
              <w:tc>
                <w:tcPr>
                  <w:tcW w:w="1302" w:type="dxa"/>
                  <w:tcBorders>
                    <w:top w:val="single" w:sz="6" w:space="0" w:color="auto"/>
                    <w:left w:val="nil"/>
                    <w:bottom w:val="single" w:sz="6" w:space="0" w:color="auto"/>
                    <w:right w:val="single" w:sz="6" w:space="0" w:color="auto"/>
                  </w:tcBorders>
                  <w:vAlign w:val="center"/>
                </w:tcPr>
                <w:p w14:paraId="6E765037"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BF04258"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B2E074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FD927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8DD64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0606FF9" w14:textId="77777777" w:rsidR="004837C2" w:rsidRDefault="004837C2">
                  <w:pPr>
                    <w:widowControl/>
                    <w:jc w:val="left"/>
                    <w:rPr>
                      <w:rFonts w:ascii="宋体" w:hAnsi="宋体" w:cs="宋体"/>
                      <w:color w:val="000000"/>
                      <w:kern w:val="0"/>
                      <w:sz w:val="22"/>
                      <w:szCs w:val="22"/>
                    </w:rPr>
                  </w:pPr>
                </w:p>
              </w:tc>
            </w:tr>
            <w:tr w:rsidR="004837C2" w14:paraId="05C54D1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9D3855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商品颜色</w:t>
                  </w:r>
                </w:p>
              </w:tc>
              <w:tc>
                <w:tcPr>
                  <w:tcW w:w="1302" w:type="dxa"/>
                  <w:tcBorders>
                    <w:top w:val="single" w:sz="6" w:space="0" w:color="auto"/>
                    <w:left w:val="nil"/>
                    <w:bottom w:val="single" w:sz="6" w:space="0" w:color="auto"/>
                    <w:right w:val="single" w:sz="6" w:space="0" w:color="auto"/>
                  </w:tcBorders>
                  <w:vAlign w:val="center"/>
                </w:tcPr>
                <w:p w14:paraId="02AF2CF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55BA01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718A4CF" w14:textId="12536EBA" w:rsidR="004837C2" w:rsidRDefault="005F4AC3">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7779A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28133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59E5239" w14:textId="677977CD" w:rsidR="004837C2" w:rsidRDefault="004837C2">
                  <w:pPr>
                    <w:widowControl/>
                    <w:jc w:val="left"/>
                    <w:rPr>
                      <w:rFonts w:ascii="宋体" w:hAnsi="宋体" w:cs="宋体"/>
                      <w:color w:val="000000"/>
                      <w:kern w:val="0"/>
                      <w:sz w:val="22"/>
                      <w:szCs w:val="22"/>
                    </w:rPr>
                  </w:pPr>
                </w:p>
              </w:tc>
            </w:tr>
            <w:tr w:rsidR="004837C2" w14:paraId="0870518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D2C4DC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商品型号</w:t>
                  </w:r>
                </w:p>
              </w:tc>
              <w:tc>
                <w:tcPr>
                  <w:tcW w:w="1302" w:type="dxa"/>
                  <w:tcBorders>
                    <w:top w:val="single" w:sz="6" w:space="0" w:color="auto"/>
                    <w:left w:val="nil"/>
                    <w:bottom w:val="single" w:sz="6" w:space="0" w:color="auto"/>
                    <w:right w:val="single" w:sz="6" w:space="0" w:color="auto"/>
                  </w:tcBorders>
                  <w:vAlign w:val="center"/>
                </w:tcPr>
                <w:p w14:paraId="27B038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E68572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3E3C16A" w14:textId="0F15A35A" w:rsidR="004837C2" w:rsidRDefault="005F4AC3">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37FE8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D00E33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2BADFB6" w14:textId="303DFA5A" w:rsidR="00CE1B2E" w:rsidRDefault="00CE1B2E" w:rsidP="00CE1B2E">
                  <w:pPr>
                    <w:widowControl/>
                    <w:jc w:val="left"/>
                    <w:rPr>
                      <w:rFonts w:ascii="宋体" w:hAnsi="宋体" w:cs="宋体"/>
                      <w:color w:val="000000"/>
                      <w:kern w:val="0"/>
                      <w:sz w:val="22"/>
                      <w:szCs w:val="22"/>
                    </w:rPr>
                  </w:pPr>
                </w:p>
                <w:p w14:paraId="76251A56" w14:textId="39F5F42A" w:rsidR="004837C2" w:rsidRDefault="004837C2">
                  <w:pPr>
                    <w:widowControl/>
                    <w:jc w:val="left"/>
                    <w:rPr>
                      <w:rFonts w:ascii="宋体" w:hAnsi="宋体" w:cs="宋体"/>
                      <w:color w:val="000000"/>
                      <w:kern w:val="0"/>
                      <w:sz w:val="22"/>
                      <w:szCs w:val="22"/>
                    </w:rPr>
                  </w:pPr>
                </w:p>
              </w:tc>
            </w:tr>
            <w:tr w:rsidR="004837C2" w14:paraId="33B3AFE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7F54EE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物品状态</w:t>
                  </w:r>
                </w:p>
              </w:tc>
              <w:tc>
                <w:tcPr>
                  <w:tcW w:w="1302" w:type="dxa"/>
                  <w:tcBorders>
                    <w:top w:val="single" w:sz="6" w:space="0" w:color="auto"/>
                    <w:left w:val="nil"/>
                    <w:bottom w:val="single" w:sz="6" w:space="0" w:color="auto"/>
                    <w:right w:val="single" w:sz="6" w:space="0" w:color="auto"/>
                  </w:tcBorders>
                  <w:vAlign w:val="center"/>
                </w:tcPr>
                <w:p w14:paraId="78E02A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ADC162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84B7F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374E7A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6E7A5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FB74E1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p>
                <w:p w14:paraId="663C87EC" w14:textId="34841366"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物品状态 </w:t>
                  </w:r>
                  <w:r w:rsidR="00CE1B2E">
                    <w:rPr>
                      <w:rFonts w:ascii="宋体" w:hAnsi="宋体" w:cs="宋体" w:hint="eastAsia"/>
                      <w:color w:val="000000"/>
                      <w:kern w:val="0"/>
                      <w:sz w:val="22"/>
                      <w:szCs w:val="22"/>
                    </w:rPr>
                    <w:t>（默认新品）</w:t>
                  </w:r>
                </w:p>
                <w:p w14:paraId="3B375D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中古-好</w:t>
                  </w:r>
                </w:p>
                <w:p w14:paraId="5606E4C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二手货-大体上新品</w:t>
                  </w:r>
                </w:p>
                <w:p w14:paraId="61836E2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再生品</w:t>
                  </w:r>
                </w:p>
                <w:p w14:paraId="0A258911" w14:textId="1479004F"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新</w:t>
                  </w:r>
                  <w:r w:rsidR="00CE1B2E">
                    <w:rPr>
                      <w:rFonts w:ascii="宋体" w:hAnsi="宋体" w:cs="宋体" w:hint="eastAsia"/>
                      <w:color w:val="000000"/>
                      <w:kern w:val="0"/>
                      <w:sz w:val="22"/>
                      <w:szCs w:val="22"/>
                    </w:rPr>
                    <w:t>品</w:t>
                  </w:r>
                </w:p>
                <w:p w14:paraId="5D07FB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二手货-非常好</w:t>
                  </w:r>
                </w:p>
                <w:p w14:paraId="16541B9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中古-可</w:t>
                  </w:r>
                </w:p>
              </w:tc>
            </w:tr>
            <w:tr w:rsidR="004837C2" w14:paraId="33D7917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F6FD2F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关键词</w:t>
                  </w:r>
                </w:p>
              </w:tc>
              <w:tc>
                <w:tcPr>
                  <w:tcW w:w="1302" w:type="dxa"/>
                  <w:tcBorders>
                    <w:top w:val="single" w:sz="6" w:space="0" w:color="auto"/>
                    <w:left w:val="nil"/>
                    <w:bottom w:val="single" w:sz="6" w:space="0" w:color="auto"/>
                    <w:right w:val="single" w:sz="6" w:space="0" w:color="auto"/>
                  </w:tcBorders>
                  <w:vAlign w:val="center"/>
                </w:tcPr>
                <w:p w14:paraId="4FFC067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29210A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8959A5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6E4E632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03FAD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5E88232" w14:textId="77777777" w:rsidR="004837C2" w:rsidRDefault="004837C2">
                  <w:pPr>
                    <w:widowControl/>
                    <w:jc w:val="left"/>
                    <w:rPr>
                      <w:rFonts w:ascii="宋体" w:hAnsi="宋体" w:cs="宋体"/>
                      <w:color w:val="000000"/>
                      <w:kern w:val="0"/>
                      <w:sz w:val="22"/>
                      <w:szCs w:val="22"/>
                    </w:rPr>
                  </w:pPr>
                </w:p>
              </w:tc>
            </w:tr>
            <w:tr w:rsidR="004837C2" w14:paraId="3369AC4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FF4E2F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商品标签</w:t>
                  </w:r>
                </w:p>
              </w:tc>
              <w:tc>
                <w:tcPr>
                  <w:tcW w:w="1302" w:type="dxa"/>
                  <w:tcBorders>
                    <w:top w:val="single" w:sz="6" w:space="0" w:color="auto"/>
                    <w:left w:val="nil"/>
                    <w:bottom w:val="single" w:sz="6" w:space="0" w:color="auto"/>
                    <w:right w:val="single" w:sz="6" w:space="0" w:color="auto"/>
                  </w:tcBorders>
                  <w:vAlign w:val="center"/>
                </w:tcPr>
                <w:p w14:paraId="20B307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F30AC5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950C4A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A95DB5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20D79A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A016AC4" w14:textId="77777777" w:rsidR="004837C2" w:rsidRDefault="004837C2">
                  <w:pPr>
                    <w:widowControl/>
                    <w:jc w:val="left"/>
                    <w:rPr>
                      <w:rFonts w:ascii="宋体" w:hAnsi="宋体" w:cs="宋体"/>
                      <w:color w:val="000000"/>
                      <w:kern w:val="0"/>
                      <w:sz w:val="22"/>
                      <w:szCs w:val="22"/>
                    </w:rPr>
                  </w:pPr>
                </w:p>
              </w:tc>
            </w:tr>
            <w:tr w:rsidR="004837C2" w14:paraId="03F7421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803202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商品名称</w:t>
                  </w:r>
                </w:p>
              </w:tc>
              <w:tc>
                <w:tcPr>
                  <w:tcW w:w="1302" w:type="dxa"/>
                  <w:tcBorders>
                    <w:top w:val="single" w:sz="6" w:space="0" w:color="auto"/>
                    <w:left w:val="nil"/>
                    <w:bottom w:val="single" w:sz="6" w:space="0" w:color="auto"/>
                    <w:right w:val="single" w:sz="6" w:space="0" w:color="auto"/>
                  </w:tcBorders>
                  <w:vAlign w:val="center"/>
                </w:tcPr>
                <w:p w14:paraId="2AF50B0D"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5B5C2DF"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901B3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162B59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2DE5DF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7C7B854" w14:textId="77777777" w:rsidR="004837C2" w:rsidRDefault="004837C2">
                  <w:pPr>
                    <w:widowControl/>
                    <w:jc w:val="left"/>
                    <w:rPr>
                      <w:rFonts w:ascii="宋体" w:hAnsi="宋体" w:cs="宋体"/>
                      <w:color w:val="000000"/>
                      <w:kern w:val="0"/>
                      <w:sz w:val="22"/>
                      <w:szCs w:val="22"/>
                    </w:rPr>
                  </w:pPr>
                </w:p>
              </w:tc>
            </w:tr>
            <w:tr w:rsidR="004837C2" w14:paraId="541EADE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FAE279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商品属性</w:t>
                  </w:r>
                </w:p>
              </w:tc>
              <w:tc>
                <w:tcPr>
                  <w:tcW w:w="1302" w:type="dxa"/>
                  <w:tcBorders>
                    <w:top w:val="single" w:sz="6" w:space="0" w:color="auto"/>
                    <w:left w:val="nil"/>
                    <w:bottom w:val="single" w:sz="6" w:space="0" w:color="auto"/>
                    <w:right w:val="single" w:sz="6" w:space="0" w:color="auto"/>
                  </w:tcBorders>
                  <w:vAlign w:val="center"/>
                </w:tcPr>
                <w:p w14:paraId="1731CC83" w14:textId="77777777" w:rsidR="004837C2" w:rsidRDefault="005F3D5F">
                  <w:pPr>
                    <w:widowControl/>
                    <w:jc w:val="center"/>
                    <w:rPr>
                      <w:rFonts w:ascii="宋体" w:hAnsi="宋体" w:cs="宋体"/>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C7F6C58" w14:textId="77777777" w:rsidR="004837C2" w:rsidRDefault="005F3D5F">
                  <w:pPr>
                    <w:widowControl/>
                    <w:jc w:val="center"/>
                    <w:rPr>
                      <w:rFonts w:ascii="宋体" w:hAnsi="宋体" w:cs="宋体"/>
                      <w:color w:val="000000"/>
                      <w:kern w:val="0"/>
                      <w:sz w:val="22"/>
                      <w:szCs w:val="22"/>
                    </w:rPr>
                  </w:pPr>
                  <w:r>
                    <w:rPr>
                      <w:rFonts w:ascii="宋体" w:hAnsi="宋体" w:cs="宋体"/>
                      <w:bCs/>
                      <w:color w:val="000000"/>
                      <w:kern w:val="0"/>
                      <w:sz w:val="22"/>
                      <w:szCs w:val="22"/>
                    </w:rPr>
                    <w:t>10</w:t>
                  </w:r>
                  <w:r>
                    <w:rPr>
                      <w:rFonts w:ascii="宋体" w:hAnsi="宋体" w:cs="宋体" w:hint="eastAsia"/>
                      <w:bCs/>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F6C52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9B8D1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23DDC1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A31BE1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w:t>
                  </w: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属性</w:t>
                  </w:r>
                </w:p>
                <w:p w14:paraId="315660B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不带电</w:t>
                  </w:r>
                </w:p>
                <w:p w14:paraId="59C9C0B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带电</w:t>
                  </w:r>
                </w:p>
                <w:p w14:paraId="2BF43EE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纯电池</w:t>
                  </w:r>
                </w:p>
              </w:tc>
            </w:tr>
            <w:tr w:rsidR="004837C2" w14:paraId="1D300A8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802BD1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商品重量</w:t>
                  </w:r>
                </w:p>
              </w:tc>
              <w:tc>
                <w:tcPr>
                  <w:tcW w:w="1302" w:type="dxa"/>
                  <w:tcBorders>
                    <w:top w:val="single" w:sz="6" w:space="0" w:color="auto"/>
                    <w:left w:val="nil"/>
                    <w:bottom w:val="single" w:sz="6" w:space="0" w:color="auto"/>
                    <w:right w:val="single" w:sz="6" w:space="0" w:color="auto"/>
                  </w:tcBorders>
                  <w:vAlign w:val="center"/>
                </w:tcPr>
                <w:p w14:paraId="5C1D79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1BD4D1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64364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276CAC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24EDB1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636BE5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69A1BAF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71103D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商品尺寸长</w:t>
                  </w:r>
                </w:p>
              </w:tc>
              <w:tc>
                <w:tcPr>
                  <w:tcW w:w="1302" w:type="dxa"/>
                  <w:tcBorders>
                    <w:top w:val="single" w:sz="6" w:space="0" w:color="auto"/>
                    <w:left w:val="nil"/>
                    <w:bottom w:val="single" w:sz="6" w:space="0" w:color="auto"/>
                    <w:right w:val="single" w:sz="6" w:space="0" w:color="auto"/>
                  </w:tcBorders>
                  <w:vAlign w:val="center"/>
                </w:tcPr>
                <w:p w14:paraId="42CCE8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4A11CC0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7CD1E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30E8B2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FFDA5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0B562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16C70FE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C8ED33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商品尺寸宽</w:t>
                  </w:r>
                </w:p>
              </w:tc>
              <w:tc>
                <w:tcPr>
                  <w:tcW w:w="1302" w:type="dxa"/>
                  <w:tcBorders>
                    <w:top w:val="single" w:sz="6" w:space="0" w:color="auto"/>
                    <w:left w:val="nil"/>
                    <w:bottom w:val="single" w:sz="6" w:space="0" w:color="auto"/>
                    <w:right w:val="single" w:sz="6" w:space="0" w:color="auto"/>
                  </w:tcBorders>
                  <w:vAlign w:val="center"/>
                </w:tcPr>
                <w:p w14:paraId="0E4A19B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4BC9131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BEE272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A600BA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1AC10C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10DBAE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1B1D757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DB8B87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商品尺寸高</w:t>
                  </w:r>
                </w:p>
              </w:tc>
              <w:tc>
                <w:tcPr>
                  <w:tcW w:w="1302" w:type="dxa"/>
                  <w:tcBorders>
                    <w:top w:val="single" w:sz="6" w:space="0" w:color="auto"/>
                    <w:left w:val="nil"/>
                    <w:bottom w:val="single" w:sz="6" w:space="0" w:color="auto"/>
                    <w:right w:val="single" w:sz="6" w:space="0" w:color="auto"/>
                  </w:tcBorders>
                  <w:vAlign w:val="center"/>
                </w:tcPr>
                <w:p w14:paraId="6288F6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3B72285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581643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FEEAC6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258F97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A67CC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支持保留2位小数</w:t>
                  </w:r>
                </w:p>
              </w:tc>
            </w:tr>
            <w:tr w:rsidR="004837C2" w14:paraId="54EAE56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431033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商品描述</w:t>
                  </w:r>
                </w:p>
              </w:tc>
              <w:tc>
                <w:tcPr>
                  <w:tcW w:w="1302" w:type="dxa"/>
                  <w:tcBorders>
                    <w:top w:val="single" w:sz="6" w:space="0" w:color="auto"/>
                    <w:left w:val="nil"/>
                    <w:bottom w:val="single" w:sz="6" w:space="0" w:color="auto"/>
                    <w:right w:val="single" w:sz="6" w:space="0" w:color="auto"/>
                  </w:tcBorders>
                  <w:vAlign w:val="center"/>
                </w:tcPr>
                <w:p w14:paraId="775547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DAF34E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58D176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0C869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37495E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AA7DD8B" w14:textId="77777777" w:rsidR="004837C2" w:rsidRDefault="004837C2">
                  <w:pPr>
                    <w:widowControl/>
                    <w:jc w:val="left"/>
                    <w:rPr>
                      <w:rFonts w:ascii="宋体" w:hAnsi="宋体" w:cs="宋体"/>
                      <w:color w:val="000000"/>
                      <w:kern w:val="0"/>
                      <w:sz w:val="22"/>
                      <w:szCs w:val="22"/>
                    </w:rPr>
                  </w:pPr>
                </w:p>
              </w:tc>
            </w:tr>
            <w:tr w:rsidR="004837C2" w14:paraId="2CF2C1D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2706ED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销售价格</w:t>
                  </w:r>
                </w:p>
              </w:tc>
              <w:tc>
                <w:tcPr>
                  <w:tcW w:w="1302" w:type="dxa"/>
                  <w:tcBorders>
                    <w:top w:val="single" w:sz="6" w:space="0" w:color="auto"/>
                    <w:left w:val="nil"/>
                    <w:bottom w:val="single" w:sz="6" w:space="0" w:color="auto"/>
                    <w:right w:val="single" w:sz="6" w:space="0" w:color="auto"/>
                  </w:tcBorders>
                  <w:vAlign w:val="center"/>
                </w:tcPr>
                <w:p w14:paraId="3E5861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5FA25FD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342C4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381A0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F09AAC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0EA70B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支持两位小数</w:t>
                  </w:r>
                </w:p>
              </w:tc>
            </w:tr>
            <w:tr w:rsidR="004837C2" w14:paraId="6572752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80453F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销售货币</w:t>
                  </w:r>
                </w:p>
              </w:tc>
              <w:tc>
                <w:tcPr>
                  <w:tcW w:w="1302" w:type="dxa"/>
                  <w:tcBorders>
                    <w:top w:val="single" w:sz="6" w:space="0" w:color="auto"/>
                    <w:left w:val="nil"/>
                    <w:bottom w:val="single" w:sz="6" w:space="0" w:color="auto"/>
                    <w:right w:val="single" w:sz="6" w:space="0" w:color="auto"/>
                  </w:tcBorders>
                  <w:vAlign w:val="center"/>
                </w:tcPr>
                <w:p w14:paraId="5916F1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046CD5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7405F3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B91AE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ED89A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16A5B15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下拉</w:t>
                  </w:r>
                  <w:r>
                    <w:rPr>
                      <w:rFonts w:ascii="宋体" w:hAnsi="宋体" w:cs="宋体"/>
                      <w:color w:val="000000"/>
                      <w:kern w:val="0"/>
                      <w:sz w:val="22"/>
                      <w:szCs w:val="22"/>
                    </w:rPr>
                    <w:t>框，来源</w:t>
                  </w:r>
                  <w:r>
                    <w:rPr>
                      <w:rFonts w:ascii="宋体" w:hAnsi="宋体" w:cs="宋体" w:hint="eastAsia"/>
                      <w:color w:val="000000"/>
                      <w:kern w:val="0"/>
                      <w:sz w:val="22"/>
                      <w:szCs w:val="22"/>
                    </w:rPr>
                    <w:t>，汇率管理中已经添加的币种信息</w:t>
                  </w:r>
                </w:p>
                <w:p w14:paraId="6D90C6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货币名称-标识符</w:t>
                  </w:r>
                </w:p>
                <w:p w14:paraId="6618EE1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默认J</w:t>
                  </w:r>
                  <w:r>
                    <w:rPr>
                      <w:rFonts w:ascii="宋体" w:hAnsi="宋体" w:cs="宋体"/>
                      <w:color w:val="000000"/>
                      <w:kern w:val="0"/>
                      <w:sz w:val="22"/>
                      <w:szCs w:val="22"/>
                    </w:rPr>
                    <w:t>PY</w:t>
                  </w:r>
                </w:p>
              </w:tc>
            </w:tr>
            <w:tr w:rsidR="004837C2" w14:paraId="13D4505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305CEC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促销价格</w:t>
                  </w:r>
                </w:p>
              </w:tc>
              <w:tc>
                <w:tcPr>
                  <w:tcW w:w="1302" w:type="dxa"/>
                  <w:tcBorders>
                    <w:top w:val="single" w:sz="6" w:space="0" w:color="auto"/>
                    <w:left w:val="nil"/>
                    <w:bottom w:val="single" w:sz="6" w:space="0" w:color="auto"/>
                    <w:right w:val="single" w:sz="6" w:space="0" w:color="auto"/>
                  </w:tcBorders>
                  <w:vAlign w:val="center"/>
                </w:tcPr>
                <w:p w14:paraId="40DAB88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1E6063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089001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2D433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1C3508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CF5FC13" w14:textId="77777777" w:rsidR="004837C2" w:rsidRDefault="004837C2">
                  <w:pPr>
                    <w:widowControl/>
                    <w:jc w:val="left"/>
                    <w:rPr>
                      <w:rFonts w:ascii="宋体" w:hAnsi="宋体" w:cs="宋体"/>
                      <w:color w:val="000000"/>
                      <w:kern w:val="0"/>
                      <w:sz w:val="22"/>
                      <w:szCs w:val="22"/>
                    </w:rPr>
                  </w:pPr>
                </w:p>
              </w:tc>
            </w:tr>
            <w:tr w:rsidR="004837C2" w14:paraId="2ACB7C6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31B524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促销时间段</w:t>
                  </w:r>
                </w:p>
              </w:tc>
              <w:tc>
                <w:tcPr>
                  <w:tcW w:w="1302" w:type="dxa"/>
                  <w:tcBorders>
                    <w:top w:val="single" w:sz="6" w:space="0" w:color="auto"/>
                    <w:left w:val="nil"/>
                    <w:bottom w:val="single" w:sz="6" w:space="0" w:color="auto"/>
                    <w:right w:val="single" w:sz="6" w:space="0" w:color="auto"/>
                  </w:tcBorders>
                  <w:vAlign w:val="center"/>
                </w:tcPr>
                <w:p w14:paraId="5A314A5C" w14:textId="77777777" w:rsidR="004837C2" w:rsidRDefault="004837C2">
                  <w:pPr>
                    <w:widowControl/>
                    <w:jc w:val="center"/>
                    <w:rPr>
                      <w:rFonts w:ascii="宋体" w:hAnsi="宋体" w:cs="宋体"/>
                      <w:color w:val="000000"/>
                      <w:kern w:val="0"/>
                      <w:sz w:val="22"/>
                      <w:szCs w:val="22"/>
                    </w:rPr>
                  </w:pPr>
                </w:p>
              </w:tc>
              <w:tc>
                <w:tcPr>
                  <w:tcW w:w="824" w:type="dxa"/>
                  <w:tcBorders>
                    <w:top w:val="single" w:sz="6" w:space="0" w:color="auto"/>
                    <w:left w:val="single" w:sz="6" w:space="0" w:color="auto"/>
                    <w:bottom w:val="single" w:sz="6" w:space="0" w:color="auto"/>
                    <w:right w:val="single" w:sz="4" w:space="0" w:color="auto"/>
                  </w:tcBorders>
                  <w:vAlign w:val="center"/>
                </w:tcPr>
                <w:p w14:paraId="2FFE84F6" w14:textId="77777777" w:rsidR="004837C2" w:rsidRDefault="004837C2">
                  <w:pPr>
                    <w:widowControl/>
                    <w:jc w:val="center"/>
                    <w:rPr>
                      <w:rFonts w:ascii="宋体" w:hAnsi="宋体" w:cs="宋体"/>
                      <w:color w:val="000000"/>
                      <w:kern w:val="0"/>
                      <w:sz w:val="22"/>
                      <w:szCs w:val="22"/>
                    </w:rPr>
                  </w:pP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23FAD87" w14:textId="77777777" w:rsidR="004837C2" w:rsidRDefault="004837C2">
                  <w:pPr>
                    <w:widowControl/>
                    <w:jc w:val="center"/>
                    <w:rPr>
                      <w:rFonts w:ascii="宋体" w:hAnsi="宋体" w:cs="宋体"/>
                      <w:color w:val="000000"/>
                      <w:kern w:val="0"/>
                      <w:sz w:val="22"/>
                      <w:szCs w:val="22"/>
                    </w:rPr>
                  </w:pPr>
                </w:p>
              </w:tc>
              <w:tc>
                <w:tcPr>
                  <w:tcW w:w="1029" w:type="dxa"/>
                  <w:tcBorders>
                    <w:top w:val="nil"/>
                    <w:left w:val="nil"/>
                    <w:bottom w:val="single" w:sz="4" w:space="0" w:color="auto"/>
                    <w:right w:val="single" w:sz="4" w:space="0" w:color="auto"/>
                  </w:tcBorders>
                  <w:shd w:val="clear" w:color="auto" w:fill="auto"/>
                  <w:noWrap/>
                  <w:vAlign w:val="center"/>
                </w:tcPr>
                <w:p w14:paraId="6FF0FDEA" w14:textId="77777777" w:rsidR="004837C2" w:rsidRDefault="004837C2">
                  <w:pPr>
                    <w:widowControl/>
                    <w:jc w:val="center"/>
                    <w:rPr>
                      <w:rFonts w:ascii="宋体" w:hAnsi="宋体" w:cs="宋体"/>
                      <w:color w:val="000000"/>
                      <w:kern w:val="0"/>
                      <w:sz w:val="22"/>
                      <w:szCs w:val="22"/>
                    </w:rPr>
                  </w:pPr>
                </w:p>
              </w:tc>
              <w:tc>
                <w:tcPr>
                  <w:tcW w:w="716" w:type="dxa"/>
                  <w:tcBorders>
                    <w:top w:val="nil"/>
                    <w:left w:val="nil"/>
                    <w:bottom w:val="single" w:sz="4" w:space="0" w:color="auto"/>
                    <w:right w:val="single" w:sz="4" w:space="0" w:color="auto"/>
                  </w:tcBorders>
                  <w:shd w:val="clear" w:color="auto" w:fill="auto"/>
                  <w:noWrap/>
                  <w:vAlign w:val="center"/>
                </w:tcPr>
                <w:p w14:paraId="0B49ED1A" w14:textId="77777777" w:rsidR="004837C2" w:rsidRDefault="004837C2">
                  <w:pPr>
                    <w:widowControl/>
                    <w:jc w:val="center"/>
                    <w:rPr>
                      <w:rFonts w:ascii="宋体" w:hAnsi="宋体" w:cs="宋体"/>
                      <w:color w:val="000000"/>
                      <w:kern w:val="0"/>
                      <w:sz w:val="22"/>
                      <w:szCs w:val="22"/>
                    </w:rPr>
                  </w:pPr>
                </w:p>
              </w:tc>
              <w:tc>
                <w:tcPr>
                  <w:tcW w:w="2816" w:type="dxa"/>
                  <w:tcBorders>
                    <w:top w:val="nil"/>
                    <w:left w:val="nil"/>
                    <w:bottom w:val="single" w:sz="4" w:space="0" w:color="auto"/>
                    <w:right w:val="single" w:sz="4" w:space="0" w:color="auto"/>
                  </w:tcBorders>
                  <w:shd w:val="clear" w:color="auto" w:fill="auto"/>
                  <w:noWrap/>
                  <w:vAlign w:val="center"/>
                </w:tcPr>
                <w:p w14:paraId="2E19B1EC" w14:textId="77777777" w:rsidR="004837C2" w:rsidRDefault="004837C2">
                  <w:pPr>
                    <w:widowControl/>
                    <w:jc w:val="left"/>
                    <w:rPr>
                      <w:rFonts w:ascii="宋体" w:hAnsi="宋体" w:cs="宋体"/>
                      <w:color w:val="000000"/>
                      <w:kern w:val="0"/>
                      <w:sz w:val="22"/>
                      <w:szCs w:val="22"/>
                    </w:rPr>
                  </w:pPr>
                </w:p>
              </w:tc>
            </w:tr>
            <w:tr w:rsidR="004837C2" w14:paraId="0E71F76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B707B2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平台库存 </w:t>
                  </w:r>
                </w:p>
              </w:tc>
              <w:tc>
                <w:tcPr>
                  <w:tcW w:w="1302" w:type="dxa"/>
                  <w:tcBorders>
                    <w:top w:val="single" w:sz="6" w:space="0" w:color="auto"/>
                    <w:left w:val="nil"/>
                    <w:bottom w:val="single" w:sz="6" w:space="0" w:color="auto"/>
                    <w:right w:val="single" w:sz="6" w:space="0" w:color="auto"/>
                  </w:tcBorders>
                  <w:vAlign w:val="center"/>
                </w:tcPr>
                <w:p w14:paraId="053215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D64845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436FC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C8128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1F9598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65EB9DA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正整数，</w:t>
                  </w:r>
                </w:p>
                <w:p w14:paraId="1B0AF55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优先根据已维护的库存分配进行写入默认值</w:t>
                  </w:r>
                </w:p>
              </w:tc>
            </w:tr>
            <w:tr w:rsidR="004837C2" w14:paraId="128677C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52BD44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商品图片</w:t>
                  </w:r>
                </w:p>
              </w:tc>
              <w:tc>
                <w:tcPr>
                  <w:tcW w:w="1302" w:type="dxa"/>
                  <w:tcBorders>
                    <w:top w:val="single" w:sz="6" w:space="0" w:color="auto"/>
                    <w:left w:val="nil"/>
                    <w:bottom w:val="single" w:sz="6" w:space="0" w:color="auto"/>
                    <w:right w:val="single" w:sz="6" w:space="0" w:color="auto"/>
                  </w:tcBorders>
                  <w:vAlign w:val="center"/>
                </w:tcPr>
                <w:p w14:paraId="3D7B565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FAB80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w:t>
                  </w:r>
                  <w:r>
                    <w:rPr>
                      <w:rFonts w:ascii="宋体" w:hAnsi="宋体" w:cs="宋体"/>
                      <w:color w:val="000000"/>
                      <w:kern w:val="0"/>
                      <w:sz w:val="22"/>
                      <w:szCs w:val="22"/>
                    </w:rPr>
                    <w:t>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164DA4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5163E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16B0E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431EE00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图片路径名</w:t>
                  </w:r>
                </w:p>
              </w:tc>
            </w:tr>
            <w:tr w:rsidR="004837C2" w14:paraId="47B7D83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BAE602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原因</w:t>
                  </w:r>
                </w:p>
              </w:tc>
              <w:tc>
                <w:tcPr>
                  <w:tcW w:w="1302" w:type="dxa"/>
                  <w:tcBorders>
                    <w:top w:val="single" w:sz="6" w:space="0" w:color="auto"/>
                    <w:left w:val="nil"/>
                    <w:bottom w:val="single" w:sz="6" w:space="0" w:color="auto"/>
                    <w:right w:val="single" w:sz="6" w:space="0" w:color="auto"/>
                  </w:tcBorders>
                  <w:vAlign w:val="center"/>
                </w:tcPr>
                <w:p w14:paraId="7BAB242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F9725F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49946B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73B5C7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B56DD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6E72DDE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更新失败后记录平台返回的信息</w:t>
                  </w:r>
                </w:p>
              </w:tc>
            </w:tr>
            <w:tr w:rsidR="004837C2" w14:paraId="5810AD4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2EE5BA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操作  </w:t>
                  </w:r>
                </w:p>
              </w:tc>
              <w:tc>
                <w:tcPr>
                  <w:tcW w:w="1302" w:type="dxa"/>
                  <w:tcBorders>
                    <w:top w:val="single" w:sz="6" w:space="0" w:color="auto"/>
                    <w:left w:val="nil"/>
                    <w:bottom w:val="single" w:sz="6" w:space="0" w:color="auto"/>
                    <w:right w:val="single" w:sz="6" w:space="0" w:color="auto"/>
                  </w:tcBorders>
                  <w:vAlign w:val="center"/>
                </w:tcPr>
                <w:p w14:paraId="3D3F96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B8F9F0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D3CD5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B7882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9240B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auto" w:fill="auto"/>
                  <w:noWrap/>
                  <w:vAlign w:val="center"/>
                </w:tcPr>
                <w:p w14:paraId="36EAF6F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在线：查看、编辑、下架</w:t>
                  </w:r>
                </w:p>
                <w:p w14:paraId="6F122AF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已下架：查看、编辑、上架</w:t>
                  </w:r>
                </w:p>
                <w:p w14:paraId="270724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更新失败：查看，编辑</w:t>
                  </w:r>
                </w:p>
              </w:tc>
            </w:tr>
          </w:tbl>
          <w:p w14:paraId="12D34D2A" w14:textId="77777777" w:rsidR="004837C2" w:rsidRDefault="004837C2">
            <w:pPr>
              <w:rPr>
                <w:rFonts w:ascii="Book Antiqua" w:hAnsi="Book Antiqua"/>
                <w:sz w:val="18"/>
                <w:szCs w:val="18"/>
              </w:rPr>
            </w:pPr>
          </w:p>
        </w:tc>
      </w:tr>
      <w:tr w:rsidR="004837C2" w14:paraId="07C58AAF" w14:textId="77777777">
        <w:trPr>
          <w:jc w:val="center"/>
        </w:trPr>
        <w:tc>
          <w:tcPr>
            <w:tcW w:w="1583" w:type="dxa"/>
            <w:shd w:val="clear" w:color="auto" w:fill="F8F8F8"/>
            <w:vAlign w:val="center"/>
          </w:tcPr>
          <w:p w14:paraId="7EDCA972"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725D7E5C" w14:textId="77777777" w:rsidR="004837C2" w:rsidRDefault="004837C2">
            <w:pPr>
              <w:rPr>
                <w:rFonts w:ascii="Book Antiqua" w:hAnsi="Book Antiqua"/>
                <w:color w:val="595959" w:themeColor="text1" w:themeTint="A6"/>
                <w:sz w:val="18"/>
                <w:szCs w:val="18"/>
              </w:rPr>
            </w:pPr>
          </w:p>
        </w:tc>
      </w:tr>
      <w:tr w:rsidR="004837C2" w14:paraId="4AB7C63C" w14:textId="77777777">
        <w:trPr>
          <w:jc w:val="center"/>
        </w:trPr>
        <w:tc>
          <w:tcPr>
            <w:tcW w:w="1583" w:type="dxa"/>
            <w:shd w:val="clear" w:color="auto" w:fill="F8F8F8"/>
            <w:vAlign w:val="center"/>
          </w:tcPr>
          <w:p w14:paraId="40660768"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25370496"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DFCC796" w14:textId="77777777">
        <w:trPr>
          <w:jc w:val="center"/>
        </w:trPr>
        <w:tc>
          <w:tcPr>
            <w:tcW w:w="1583" w:type="dxa"/>
            <w:shd w:val="clear" w:color="auto" w:fill="F8F8F8"/>
            <w:vAlign w:val="center"/>
          </w:tcPr>
          <w:p w14:paraId="073CBA2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3FBF03AD" w14:textId="77777777" w:rsidR="004837C2" w:rsidRDefault="005F3D5F">
            <w:r>
              <w:rPr>
                <w:rFonts w:ascii="Book Antiqua" w:hAnsi="Book Antiqua" w:hint="eastAsia"/>
                <w:sz w:val="18"/>
                <w:szCs w:val="18"/>
              </w:rPr>
              <w:t>无</w:t>
            </w:r>
          </w:p>
        </w:tc>
      </w:tr>
      <w:tr w:rsidR="004837C2" w14:paraId="246EA439" w14:textId="77777777">
        <w:trPr>
          <w:trHeight w:val="816"/>
          <w:jc w:val="center"/>
        </w:trPr>
        <w:tc>
          <w:tcPr>
            <w:tcW w:w="1583" w:type="dxa"/>
            <w:shd w:val="clear" w:color="auto" w:fill="F8F8F8"/>
            <w:vAlign w:val="center"/>
          </w:tcPr>
          <w:p w14:paraId="058180C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4358651" w14:textId="77777777" w:rsidR="004837C2" w:rsidRDefault="005F3D5F">
            <w:pPr>
              <w:rPr>
                <w:rFonts w:ascii="Book Antiqua" w:hAnsi="Book Antiqua"/>
                <w:sz w:val="18"/>
                <w:szCs w:val="18"/>
              </w:rPr>
            </w:pPr>
            <w:r>
              <w:rPr>
                <w:noProof/>
              </w:rPr>
              <w:drawing>
                <wp:inline distT="0" distB="0" distL="0" distR="0" wp14:anchorId="7E5558DD" wp14:editId="2B3F154A">
                  <wp:extent cx="4643755" cy="1983740"/>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7"/>
                          <a:stretch>
                            <a:fillRect/>
                          </a:stretch>
                        </pic:blipFill>
                        <pic:spPr>
                          <a:xfrm>
                            <a:off x="0" y="0"/>
                            <a:ext cx="4643755" cy="1983740"/>
                          </a:xfrm>
                          <a:prstGeom prst="rect">
                            <a:avLst/>
                          </a:prstGeom>
                        </pic:spPr>
                      </pic:pic>
                    </a:graphicData>
                  </a:graphic>
                </wp:inline>
              </w:drawing>
            </w:r>
          </w:p>
        </w:tc>
      </w:tr>
    </w:tbl>
    <w:p w14:paraId="439EED88" w14:textId="77777777" w:rsidR="004837C2" w:rsidRDefault="004837C2"/>
    <w:p w14:paraId="430B578B" w14:textId="77777777" w:rsidR="004837C2" w:rsidRDefault="004837C2"/>
    <w:p w14:paraId="252A40DF" w14:textId="77777777" w:rsidR="004837C2" w:rsidRDefault="005F3D5F">
      <w:pPr>
        <w:pStyle w:val="3"/>
        <w:numPr>
          <w:ilvl w:val="2"/>
          <w:numId w:val="1"/>
        </w:numPr>
        <w:rPr>
          <w:rFonts w:ascii="黑体" w:eastAsia="黑体" w:hAnsi="黑体"/>
          <w:sz w:val="24"/>
          <w:szCs w:val="24"/>
        </w:rPr>
      </w:pPr>
      <w:bookmarkStart w:id="54" w:name="_Toc12719537"/>
      <w:r>
        <w:rPr>
          <w:rFonts w:ascii="黑体" w:eastAsia="黑体" w:hAnsi="黑体"/>
          <w:sz w:val="24"/>
          <w:szCs w:val="24"/>
        </w:rPr>
        <w:t>UC-</w:t>
      </w:r>
      <w:r>
        <w:rPr>
          <w:rFonts w:ascii="黑体" w:eastAsia="黑体" w:hAnsi="黑体" w:hint="eastAsia"/>
          <w:sz w:val="24"/>
          <w:szCs w:val="24"/>
        </w:rPr>
        <w:t>F1</w:t>
      </w:r>
      <w:r>
        <w:rPr>
          <w:rFonts w:ascii="黑体" w:eastAsia="黑体" w:hAnsi="黑体"/>
          <w:sz w:val="24"/>
          <w:szCs w:val="24"/>
        </w:rPr>
        <w:t>2</w:t>
      </w:r>
      <w:r>
        <w:rPr>
          <w:rFonts w:ascii="黑体" w:eastAsia="黑体" w:hAnsi="黑体" w:hint="eastAsia"/>
          <w:sz w:val="24"/>
          <w:szCs w:val="24"/>
        </w:rPr>
        <w:t>.0 U</w:t>
      </w:r>
      <w:r>
        <w:rPr>
          <w:rFonts w:ascii="黑体" w:eastAsia="黑体" w:hAnsi="黑体"/>
          <w:sz w:val="24"/>
          <w:szCs w:val="24"/>
        </w:rPr>
        <w:t>PC</w:t>
      </w:r>
      <w:r>
        <w:rPr>
          <w:rFonts w:ascii="黑体" w:eastAsia="黑体" w:hAnsi="黑体" w:hint="eastAsia"/>
          <w:sz w:val="24"/>
          <w:szCs w:val="24"/>
        </w:rPr>
        <w:t>码</w:t>
      </w:r>
      <w:bookmarkEnd w:id="54"/>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1E7E735F" w14:textId="77777777">
        <w:trPr>
          <w:jc w:val="center"/>
        </w:trPr>
        <w:tc>
          <w:tcPr>
            <w:tcW w:w="1583" w:type="dxa"/>
            <w:shd w:val="clear" w:color="auto" w:fill="F8F8F8"/>
            <w:vAlign w:val="center"/>
          </w:tcPr>
          <w:p w14:paraId="61076887"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441E1C0"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w:t>
            </w:r>
            <w:r>
              <w:rPr>
                <w:rFonts w:ascii="Book Antiqua" w:hAnsi="Book Antiqua"/>
                <w:b/>
                <w:color w:val="00B050"/>
                <w:sz w:val="18"/>
                <w:szCs w:val="18"/>
              </w:rPr>
              <w:t>2</w:t>
            </w:r>
            <w:r>
              <w:rPr>
                <w:rFonts w:ascii="Book Antiqua" w:hAnsi="Book Antiqua" w:hint="eastAsia"/>
                <w:b/>
                <w:color w:val="00B050"/>
                <w:sz w:val="18"/>
                <w:szCs w:val="18"/>
              </w:rPr>
              <w:t>.0</w:t>
            </w:r>
          </w:p>
        </w:tc>
      </w:tr>
      <w:tr w:rsidR="004837C2" w14:paraId="6455AA3B" w14:textId="77777777">
        <w:trPr>
          <w:jc w:val="center"/>
        </w:trPr>
        <w:tc>
          <w:tcPr>
            <w:tcW w:w="1583" w:type="dxa"/>
            <w:shd w:val="clear" w:color="auto" w:fill="F8F8F8"/>
            <w:vAlign w:val="center"/>
          </w:tcPr>
          <w:p w14:paraId="741CB749"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0CB05911" w14:textId="77777777" w:rsidR="004837C2" w:rsidRDefault="005F3D5F">
            <w:pPr>
              <w:rPr>
                <w:rFonts w:ascii="Book Antiqua" w:hAnsi="Book Antiqua"/>
                <w:sz w:val="18"/>
                <w:szCs w:val="18"/>
              </w:rPr>
            </w:pPr>
            <w:r>
              <w:rPr>
                <w:rFonts w:ascii="Verdana" w:hAnsi="Verdana" w:hint="eastAsia"/>
                <w:sz w:val="18"/>
                <w:szCs w:val="18"/>
              </w:rPr>
              <w:t>U</w:t>
            </w:r>
            <w:r>
              <w:rPr>
                <w:rFonts w:ascii="Verdana" w:hAnsi="Verdana"/>
                <w:sz w:val="18"/>
                <w:szCs w:val="18"/>
              </w:rPr>
              <w:t>PC</w:t>
            </w:r>
            <w:r>
              <w:rPr>
                <w:rFonts w:ascii="Verdana" w:hAnsi="Verdana" w:hint="eastAsia"/>
                <w:sz w:val="18"/>
                <w:szCs w:val="18"/>
              </w:rPr>
              <w:t>码</w:t>
            </w:r>
          </w:p>
        </w:tc>
      </w:tr>
      <w:tr w:rsidR="004837C2" w14:paraId="377AD542" w14:textId="77777777">
        <w:trPr>
          <w:jc w:val="center"/>
        </w:trPr>
        <w:tc>
          <w:tcPr>
            <w:tcW w:w="1583" w:type="dxa"/>
            <w:shd w:val="clear" w:color="auto" w:fill="F8F8F8"/>
            <w:vAlign w:val="center"/>
          </w:tcPr>
          <w:p w14:paraId="45707718"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695AF82"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U</w:t>
            </w:r>
            <w:r>
              <w:rPr>
                <w:rFonts w:ascii="Verdana" w:hAnsi="Verdana"/>
                <w:sz w:val="18"/>
                <w:szCs w:val="18"/>
              </w:rPr>
              <w:t>PC</w:t>
            </w:r>
            <w:r>
              <w:rPr>
                <w:rFonts w:ascii="Verdana" w:hAnsi="Verdana" w:hint="eastAsia"/>
                <w:sz w:val="18"/>
                <w:szCs w:val="18"/>
              </w:rPr>
              <w:t>码</w:t>
            </w:r>
            <w:r>
              <w:rPr>
                <w:rFonts w:ascii="宋体" w:hAnsi="宋体"/>
                <w:sz w:val="18"/>
                <w:szCs w:val="18"/>
              </w:rPr>
              <w:t>功能</w:t>
            </w:r>
          </w:p>
        </w:tc>
      </w:tr>
      <w:tr w:rsidR="004837C2" w14:paraId="47116930" w14:textId="77777777">
        <w:trPr>
          <w:jc w:val="center"/>
        </w:trPr>
        <w:tc>
          <w:tcPr>
            <w:tcW w:w="1583" w:type="dxa"/>
            <w:shd w:val="clear" w:color="auto" w:fill="F8F8F8"/>
            <w:vAlign w:val="center"/>
          </w:tcPr>
          <w:p w14:paraId="7E54264E"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D4E7CA9" w14:textId="77777777" w:rsidR="004837C2" w:rsidRDefault="005F3D5F">
            <w:pPr>
              <w:rPr>
                <w:rFonts w:ascii="宋体" w:hAnsi="宋体"/>
                <w:sz w:val="18"/>
                <w:szCs w:val="18"/>
              </w:rPr>
            </w:pPr>
            <w:r>
              <w:rPr>
                <w:rFonts w:ascii="宋体" w:hAnsi="宋体" w:hint="eastAsia"/>
                <w:sz w:val="18"/>
                <w:szCs w:val="18"/>
              </w:rPr>
              <w:t>伍胤俊</w:t>
            </w:r>
          </w:p>
        </w:tc>
      </w:tr>
      <w:tr w:rsidR="004837C2" w14:paraId="57BD256F" w14:textId="77777777">
        <w:trPr>
          <w:jc w:val="center"/>
        </w:trPr>
        <w:tc>
          <w:tcPr>
            <w:tcW w:w="1583" w:type="dxa"/>
            <w:shd w:val="clear" w:color="auto" w:fill="F8F8F8"/>
            <w:vAlign w:val="center"/>
          </w:tcPr>
          <w:p w14:paraId="01FD31C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96B62E0"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21</w:t>
            </w:r>
            <w:r>
              <w:rPr>
                <w:rFonts w:ascii="宋体" w:hAnsi="宋体" w:hint="eastAsia"/>
                <w:sz w:val="18"/>
                <w:szCs w:val="18"/>
              </w:rPr>
              <w:t>日</w:t>
            </w:r>
          </w:p>
        </w:tc>
      </w:tr>
      <w:tr w:rsidR="004837C2" w14:paraId="07EA87B7" w14:textId="77777777">
        <w:trPr>
          <w:jc w:val="center"/>
        </w:trPr>
        <w:tc>
          <w:tcPr>
            <w:tcW w:w="1583" w:type="dxa"/>
            <w:shd w:val="clear" w:color="auto" w:fill="F8F8F8"/>
            <w:vAlign w:val="center"/>
          </w:tcPr>
          <w:p w14:paraId="0E52000C"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7AD89556" w14:textId="77777777" w:rsidR="004837C2" w:rsidRDefault="005F3D5F">
            <w:pPr>
              <w:rPr>
                <w:rFonts w:ascii="宋体" w:hAnsi="宋体"/>
                <w:sz w:val="18"/>
                <w:szCs w:val="18"/>
              </w:rPr>
            </w:pPr>
            <w:r>
              <w:rPr>
                <w:noProof/>
              </w:rPr>
              <w:drawing>
                <wp:inline distT="0" distB="0" distL="0" distR="0" wp14:anchorId="2E208D3A" wp14:editId="31D6BFA4">
                  <wp:extent cx="4643755" cy="1332865"/>
                  <wp:effectExtent l="0" t="0" r="444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1"/>
                          <a:stretch>
                            <a:fillRect/>
                          </a:stretch>
                        </pic:blipFill>
                        <pic:spPr>
                          <a:xfrm>
                            <a:off x="0" y="0"/>
                            <a:ext cx="4643755" cy="1332865"/>
                          </a:xfrm>
                          <a:prstGeom prst="rect">
                            <a:avLst/>
                          </a:prstGeom>
                        </pic:spPr>
                      </pic:pic>
                    </a:graphicData>
                  </a:graphic>
                </wp:inline>
              </w:drawing>
            </w:r>
          </w:p>
          <w:p w14:paraId="61E6014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12</w:t>
            </w:r>
            <w:r>
              <w:rPr>
                <w:rFonts w:ascii="宋体" w:hAnsi="宋体" w:hint="eastAsia"/>
                <w:sz w:val="18"/>
                <w:szCs w:val="18"/>
              </w:rPr>
              <w:t>.0.1</w:t>
            </w:r>
          </w:p>
          <w:p w14:paraId="4FCCA098" w14:textId="77777777" w:rsidR="004837C2" w:rsidRDefault="005F3D5F">
            <w:pPr>
              <w:jc w:val="center"/>
              <w:rPr>
                <w:rFonts w:ascii="宋体" w:hAnsi="宋体"/>
                <w:sz w:val="18"/>
                <w:szCs w:val="18"/>
              </w:rPr>
            </w:pPr>
            <w:r>
              <w:rPr>
                <w:noProof/>
              </w:rPr>
              <w:drawing>
                <wp:inline distT="0" distB="0" distL="0" distR="0" wp14:anchorId="1682BAB1" wp14:editId="3040D00C">
                  <wp:extent cx="3162300" cy="9207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92"/>
                          <a:stretch>
                            <a:fillRect/>
                          </a:stretch>
                        </pic:blipFill>
                        <pic:spPr>
                          <a:xfrm>
                            <a:off x="0" y="0"/>
                            <a:ext cx="3162463" cy="920797"/>
                          </a:xfrm>
                          <a:prstGeom prst="rect">
                            <a:avLst/>
                          </a:prstGeom>
                        </pic:spPr>
                      </pic:pic>
                    </a:graphicData>
                  </a:graphic>
                </wp:inline>
              </w:drawing>
            </w:r>
          </w:p>
          <w:p w14:paraId="7839B4D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12</w:t>
            </w:r>
            <w:r>
              <w:rPr>
                <w:rFonts w:ascii="宋体" w:hAnsi="宋体" w:hint="eastAsia"/>
                <w:sz w:val="18"/>
                <w:szCs w:val="18"/>
              </w:rPr>
              <w:t>.0.2</w:t>
            </w:r>
          </w:p>
          <w:p w14:paraId="58DBA333" w14:textId="77777777" w:rsidR="004837C2" w:rsidRDefault="005F3D5F">
            <w:pPr>
              <w:jc w:val="center"/>
              <w:rPr>
                <w:rFonts w:ascii="宋体" w:hAnsi="宋体"/>
                <w:sz w:val="18"/>
                <w:szCs w:val="18"/>
              </w:rPr>
            </w:pPr>
            <w:r>
              <w:rPr>
                <w:noProof/>
              </w:rPr>
              <w:drawing>
                <wp:inline distT="0" distB="0" distL="0" distR="0" wp14:anchorId="417A3B98" wp14:editId="094D0AE4">
                  <wp:extent cx="1778000" cy="10096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93"/>
                          <a:stretch>
                            <a:fillRect/>
                          </a:stretch>
                        </pic:blipFill>
                        <pic:spPr>
                          <a:xfrm>
                            <a:off x="0" y="0"/>
                            <a:ext cx="1778091" cy="1009702"/>
                          </a:xfrm>
                          <a:prstGeom prst="rect">
                            <a:avLst/>
                          </a:prstGeom>
                        </pic:spPr>
                      </pic:pic>
                    </a:graphicData>
                  </a:graphic>
                </wp:inline>
              </w:drawing>
            </w:r>
          </w:p>
          <w:p w14:paraId="7D10C88B"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12</w:t>
            </w:r>
            <w:r>
              <w:rPr>
                <w:rFonts w:ascii="宋体" w:hAnsi="宋体" w:hint="eastAsia"/>
                <w:sz w:val="18"/>
                <w:szCs w:val="18"/>
              </w:rPr>
              <w:t>.0.</w:t>
            </w:r>
            <w:r>
              <w:rPr>
                <w:rFonts w:ascii="宋体" w:hAnsi="宋体"/>
                <w:sz w:val="18"/>
                <w:szCs w:val="18"/>
              </w:rPr>
              <w:t>3</w:t>
            </w:r>
          </w:p>
        </w:tc>
      </w:tr>
      <w:tr w:rsidR="004837C2" w14:paraId="1C1564B0" w14:textId="77777777">
        <w:trPr>
          <w:jc w:val="center"/>
        </w:trPr>
        <w:tc>
          <w:tcPr>
            <w:tcW w:w="1583" w:type="dxa"/>
            <w:shd w:val="clear" w:color="auto" w:fill="F8F8F8"/>
            <w:vAlign w:val="center"/>
          </w:tcPr>
          <w:p w14:paraId="4B653DD6"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06022A17" w14:textId="77777777" w:rsidR="004837C2" w:rsidRDefault="004837C2">
            <w:pPr>
              <w:rPr>
                <w:rFonts w:ascii="Book Antiqua" w:hAnsi="Book Antiqua"/>
                <w:sz w:val="18"/>
                <w:szCs w:val="18"/>
              </w:rPr>
            </w:pPr>
          </w:p>
        </w:tc>
      </w:tr>
      <w:tr w:rsidR="004837C2" w14:paraId="715450F6" w14:textId="77777777">
        <w:trPr>
          <w:jc w:val="center"/>
        </w:trPr>
        <w:tc>
          <w:tcPr>
            <w:tcW w:w="1583" w:type="dxa"/>
            <w:shd w:val="clear" w:color="auto" w:fill="F8F8F8"/>
            <w:vAlign w:val="center"/>
          </w:tcPr>
          <w:p w14:paraId="7BC46D7B"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39A8F4B4" w14:textId="77777777" w:rsidR="004837C2" w:rsidRDefault="005F3D5F">
            <w:pPr>
              <w:rPr>
                <w:rFonts w:ascii="Book Antiqua" w:hAnsi="Book Antiqua"/>
                <w:sz w:val="18"/>
                <w:szCs w:val="18"/>
              </w:rPr>
            </w:pP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w:t>
            </w:r>
            <w:r>
              <w:rPr>
                <w:rFonts w:ascii="Book Antiqua" w:hAnsi="Book Antiqua"/>
                <w:sz w:val="18"/>
                <w:szCs w:val="18"/>
              </w:rPr>
              <w:t>精确查询</w:t>
            </w:r>
            <w:r>
              <w:rPr>
                <w:rFonts w:ascii="Book Antiqua" w:hAnsi="Book Antiqua" w:hint="eastAsia"/>
                <w:sz w:val="18"/>
                <w:szCs w:val="18"/>
              </w:rPr>
              <w:t>，联想下拉框显示效果</w:t>
            </w:r>
            <w:r>
              <w:rPr>
                <w:rFonts w:ascii="Book Antiqua" w:hAnsi="Book Antiqua"/>
                <w:sz w:val="18"/>
                <w:szCs w:val="18"/>
              </w:rPr>
              <w:t>）、</w:t>
            </w:r>
          </w:p>
          <w:p w14:paraId="21C08252" w14:textId="77777777" w:rsidR="004837C2" w:rsidRDefault="005F3D5F">
            <w:pPr>
              <w:rPr>
                <w:rFonts w:ascii="Book Antiqua" w:hAnsi="Book Antiqua"/>
                <w:sz w:val="18"/>
                <w:szCs w:val="18"/>
              </w:rPr>
            </w:pPr>
            <w:r>
              <w:rPr>
                <w:rFonts w:ascii="Book Antiqua" w:hAnsi="Book Antiqua" w:hint="eastAsia"/>
                <w:sz w:val="18"/>
                <w:szCs w:val="18"/>
              </w:rPr>
              <w:t>使用</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未使用</w:t>
            </w:r>
            <w:r>
              <w:rPr>
                <w:rFonts w:ascii="Book Antiqua" w:hAnsi="Book Antiqua"/>
                <w:sz w:val="18"/>
                <w:szCs w:val="18"/>
              </w:rPr>
              <w:t>、已</w:t>
            </w:r>
            <w:r>
              <w:rPr>
                <w:rFonts w:ascii="Book Antiqua" w:hAnsi="Book Antiqua" w:hint="eastAsia"/>
                <w:sz w:val="18"/>
                <w:szCs w:val="18"/>
              </w:rPr>
              <w:t>使用</w:t>
            </w:r>
            <w:r>
              <w:rPr>
                <w:rFonts w:ascii="Book Antiqua" w:hAnsi="Book Antiqua"/>
                <w:sz w:val="18"/>
                <w:szCs w:val="18"/>
              </w:rPr>
              <w:t>）</w:t>
            </w:r>
          </w:p>
        </w:tc>
      </w:tr>
      <w:tr w:rsidR="004837C2" w14:paraId="004DC55A" w14:textId="77777777">
        <w:trPr>
          <w:jc w:val="center"/>
        </w:trPr>
        <w:tc>
          <w:tcPr>
            <w:tcW w:w="1583" w:type="dxa"/>
            <w:shd w:val="clear" w:color="auto" w:fill="F8F8F8"/>
            <w:vAlign w:val="center"/>
          </w:tcPr>
          <w:p w14:paraId="4AB2F104"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4DD505D6" w14:textId="77777777" w:rsidR="004837C2" w:rsidRDefault="005F3D5F">
            <w:pPr>
              <w:rPr>
                <w:rFonts w:ascii="Book Antiqua" w:hAnsi="Book Antiqua"/>
                <w:sz w:val="18"/>
                <w:szCs w:val="18"/>
              </w:rPr>
            </w:pP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w:t>
            </w:r>
            <w:r>
              <w:rPr>
                <w:rFonts w:ascii="Book Antiqua" w:hAnsi="Book Antiqua"/>
                <w:sz w:val="18"/>
                <w:szCs w:val="18"/>
              </w:rPr>
              <w:t>、</w:t>
            </w:r>
            <w:proofErr w:type="spellStart"/>
            <w:r>
              <w:rPr>
                <w:rFonts w:ascii="Book Antiqua" w:hAnsi="Book Antiqua"/>
                <w:sz w:val="18"/>
                <w:szCs w:val="18"/>
              </w:rPr>
              <w:t>S</w:t>
            </w:r>
            <w:r>
              <w:rPr>
                <w:rFonts w:ascii="Book Antiqua" w:hAnsi="Book Antiqua" w:hint="eastAsia"/>
                <w:sz w:val="18"/>
                <w:szCs w:val="18"/>
              </w:rPr>
              <w:t>eller</w:t>
            </w:r>
            <w:r>
              <w:rPr>
                <w:rFonts w:ascii="Book Antiqua" w:hAnsi="Book Antiqua"/>
                <w:sz w:val="18"/>
                <w:szCs w:val="18"/>
              </w:rPr>
              <w:t>SKU</w:t>
            </w:r>
            <w:proofErr w:type="spellEnd"/>
            <w:r>
              <w:rPr>
                <w:rFonts w:ascii="Book Antiqua" w:hAnsi="Book Antiqua"/>
                <w:sz w:val="18"/>
                <w:szCs w:val="18"/>
              </w:rPr>
              <w:t>、</w:t>
            </w:r>
            <w:r>
              <w:rPr>
                <w:rFonts w:ascii="Book Antiqua" w:hAnsi="Book Antiqua" w:hint="eastAsia"/>
                <w:sz w:val="18"/>
                <w:szCs w:val="18"/>
              </w:rPr>
              <w:t>使用状态</w:t>
            </w:r>
            <w:r>
              <w:rPr>
                <w:rFonts w:ascii="Book Antiqua" w:hAnsi="Book Antiqua"/>
                <w:sz w:val="18"/>
                <w:szCs w:val="18"/>
              </w:rPr>
              <w:t>、</w:t>
            </w:r>
            <w:r>
              <w:rPr>
                <w:rFonts w:ascii="Book Antiqua" w:hAnsi="Book Antiqua" w:hint="eastAsia"/>
                <w:sz w:val="18"/>
                <w:szCs w:val="18"/>
              </w:rPr>
              <w:t>使用时间</w:t>
            </w:r>
            <w:r>
              <w:rPr>
                <w:rFonts w:ascii="Book Antiqua" w:hAnsi="Book Antiqua"/>
                <w:sz w:val="18"/>
                <w:szCs w:val="18"/>
              </w:rPr>
              <w:t>、</w:t>
            </w:r>
            <w:r>
              <w:rPr>
                <w:rFonts w:ascii="Book Antiqua" w:hAnsi="Book Antiqua" w:hint="eastAsia"/>
                <w:sz w:val="18"/>
                <w:szCs w:val="18"/>
              </w:rPr>
              <w:t>导入时间</w:t>
            </w:r>
            <w:r>
              <w:rPr>
                <w:rFonts w:ascii="Book Antiqua" w:hAnsi="Book Antiqua"/>
                <w:sz w:val="18"/>
                <w:szCs w:val="18"/>
              </w:rPr>
              <w:t>、</w:t>
            </w:r>
            <w:r>
              <w:rPr>
                <w:rFonts w:ascii="Book Antiqua" w:hAnsi="Book Antiqua" w:hint="eastAsia"/>
                <w:sz w:val="18"/>
                <w:szCs w:val="18"/>
              </w:rPr>
              <w:t>导入人</w:t>
            </w:r>
            <w:r>
              <w:rPr>
                <w:rFonts w:ascii="Book Antiqua" w:hAnsi="Book Antiqua"/>
                <w:sz w:val="18"/>
                <w:szCs w:val="18"/>
              </w:rPr>
              <w:t>、</w:t>
            </w:r>
            <w:r>
              <w:rPr>
                <w:rFonts w:ascii="Book Antiqua" w:hAnsi="Book Antiqua" w:hint="eastAsia"/>
                <w:sz w:val="18"/>
                <w:szCs w:val="18"/>
              </w:rPr>
              <w:t>操作</w:t>
            </w:r>
          </w:p>
        </w:tc>
      </w:tr>
      <w:tr w:rsidR="004837C2" w14:paraId="32855A7E" w14:textId="77777777">
        <w:trPr>
          <w:trHeight w:val="3103"/>
          <w:jc w:val="center"/>
        </w:trPr>
        <w:tc>
          <w:tcPr>
            <w:tcW w:w="1583" w:type="dxa"/>
            <w:shd w:val="clear" w:color="auto" w:fill="F8F8F8"/>
            <w:vAlign w:val="center"/>
          </w:tcPr>
          <w:p w14:paraId="4298C2AB" w14:textId="77777777" w:rsidR="004837C2" w:rsidRDefault="005F3D5F">
            <w:pPr>
              <w:rPr>
                <w:rFonts w:ascii="Book Antiqua" w:hAnsi="Book Antiqua"/>
                <w:sz w:val="18"/>
                <w:szCs w:val="18"/>
              </w:rPr>
            </w:pPr>
            <w:r>
              <w:rPr>
                <w:rFonts w:ascii="Book Antiqua" w:hAnsi="Book Antiqua"/>
                <w:sz w:val="18"/>
                <w:szCs w:val="18"/>
              </w:rPr>
              <w:lastRenderedPageBreak/>
              <w:t>主干过程</w:t>
            </w:r>
          </w:p>
        </w:tc>
        <w:tc>
          <w:tcPr>
            <w:tcW w:w="7529" w:type="dxa"/>
          </w:tcPr>
          <w:p w14:paraId="79710411" w14:textId="77777777" w:rsidR="004837C2" w:rsidRDefault="005F3D5F">
            <w:pPr>
              <w:rPr>
                <w:rFonts w:ascii="Book Antiqua" w:hAnsi="Book Antiqua"/>
                <w:b/>
                <w:sz w:val="18"/>
                <w:szCs w:val="18"/>
              </w:rPr>
            </w:pPr>
            <w:r>
              <w:rPr>
                <w:rFonts w:ascii="Book Antiqua" w:hAnsi="Book Antiqua" w:hint="eastAsia"/>
                <w:b/>
                <w:sz w:val="18"/>
                <w:szCs w:val="18"/>
              </w:rPr>
              <w:t>描述</w:t>
            </w:r>
          </w:p>
          <w:p w14:paraId="7FB6089E" w14:textId="77777777" w:rsidR="004837C2" w:rsidRDefault="005F3D5F">
            <w:pPr>
              <w:pStyle w:val="afb"/>
              <w:numPr>
                <w:ilvl w:val="0"/>
                <w:numId w:val="16"/>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color w:val="000000" w:themeColor="text1"/>
                <w:sz w:val="18"/>
                <w:szCs w:val="18"/>
              </w:rPr>
              <w:t>UPC</w:t>
            </w:r>
            <w:r>
              <w:rPr>
                <w:rFonts w:ascii="Book Antiqua" w:hAnsi="Book Antiqua" w:hint="eastAsia"/>
                <w:color w:val="000000" w:themeColor="text1"/>
                <w:sz w:val="18"/>
                <w:szCs w:val="18"/>
              </w:rPr>
              <w:t>码管理</w:t>
            </w:r>
            <w:r>
              <w:rPr>
                <w:rFonts w:ascii="Book Antiqua" w:hAnsi="Book Antiqua"/>
                <w:color w:val="000000" w:themeColor="text1"/>
                <w:sz w:val="18"/>
                <w:szCs w:val="18"/>
              </w:rPr>
              <w:t>。</w:t>
            </w:r>
          </w:p>
          <w:p w14:paraId="05758CC3" w14:textId="77777777" w:rsidR="004837C2" w:rsidRDefault="005F3D5F">
            <w:pPr>
              <w:rPr>
                <w:rFonts w:ascii="Book Antiqua" w:hAnsi="Book Antiqua"/>
                <w:b/>
                <w:sz w:val="18"/>
                <w:szCs w:val="18"/>
              </w:rPr>
            </w:pPr>
            <w:r>
              <w:rPr>
                <w:rFonts w:ascii="Book Antiqua" w:hAnsi="Book Antiqua" w:hint="eastAsia"/>
                <w:b/>
                <w:sz w:val="18"/>
                <w:szCs w:val="18"/>
              </w:rPr>
              <w:t>过程</w:t>
            </w:r>
          </w:p>
          <w:p w14:paraId="09A5D5F5" w14:textId="77777777" w:rsidR="004837C2" w:rsidRDefault="005F3D5F">
            <w:pPr>
              <w:pStyle w:val="afb"/>
              <w:numPr>
                <w:ilvl w:val="0"/>
                <w:numId w:val="16"/>
              </w:numPr>
              <w:rPr>
                <w:rFonts w:ascii="Book Antiqua" w:hAnsi="Book Antiqua"/>
                <w:color w:val="FF0000"/>
                <w:sz w:val="18"/>
                <w:szCs w:val="18"/>
              </w:rPr>
            </w:pPr>
            <w:r>
              <w:rPr>
                <w:rFonts w:ascii="Book Antiqua" w:hAnsi="Book Antiqua" w:hint="eastAsia"/>
                <w:sz w:val="18"/>
                <w:szCs w:val="18"/>
              </w:rPr>
              <w:t>导入</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导入U</w:t>
            </w:r>
            <w:r>
              <w:rPr>
                <w:rFonts w:ascii="幼圆" w:eastAsia="幼圆" w:hAnsi="幼圆" w:cs="幼圆"/>
                <w:sz w:val="18"/>
                <w:szCs w:val="18"/>
                <w:bdr w:val="single" w:sz="4" w:space="0" w:color="auto"/>
                <w:shd w:val="clear" w:color="auto" w:fill="BEBEBE"/>
              </w:rPr>
              <w:t>PC</w:t>
            </w:r>
            <w:r>
              <w:rPr>
                <w:rFonts w:ascii="Book Antiqua" w:hAnsi="Book Antiqua" w:hint="eastAsia"/>
                <w:sz w:val="18"/>
                <w:szCs w:val="18"/>
              </w:rPr>
              <w:t>按钮弹出窗口（如图</w:t>
            </w:r>
            <w:r>
              <w:rPr>
                <w:rFonts w:ascii="Book Antiqua" w:hAnsi="Book Antiqua" w:hint="eastAsia"/>
                <w:sz w:val="18"/>
                <w:szCs w:val="18"/>
              </w:rPr>
              <w:t>1</w:t>
            </w:r>
            <w:r>
              <w:rPr>
                <w:rFonts w:ascii="Book Antiqua" w:hAnsi="Book Antiqua"/>
                <w:sz w:val="18"/>
                <w:szCs w:val="18"/>
              </w:rPr>
              <w:t>2.0.2</w:t>
            </w:r>
            <w:r>
              <w:rPr>
                <w:rFonts w:ascii="Book Antiqua" w:hAnsi="Book Antiqua" w:hint="eastAsia"/>
                <w:sz w:val="18"/>
                <w:szCs w:val="18"/>
              </w:rPr>
              <w:t>），下载</w:t>
            </w:r>
            <w:r>
              <w:rPr>
                <w:rFonts w:ascii="Book Antiqua" w:hAnsi="Book Antiqua"/>
                <w:sz w:val="18"/>
                <w:szCs w:val="18"/>
              </w:rPr>
              <w:t>系统模板，批量导入后</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w:t>
            </w:r>
            <w:r>
              <w:rPr>
                <w:rFonts w:ascii="Book Antiqua" w:hAnsi="Book Antiqua"/>
                <w:sz w:val="18"/>
                <w:szCs w:val="18"/>
              </w:rPr>
              <w:t>为</w:t>
            </w:r>
            <w:r>
              <w:rPr>
                <w:rFonts w:ascii="Book Antiqua" w:hAnsi="Book Antiqua" w:hint="eastAsia"/>
                <w:sz w:val="18"/>
                <w:szCs w:val="18"/>
              </w:rPr>
              <w:t>[</w:t>
            </w:r>
            <w:r>
              <w:rPr>
                <w:rFonts w:ascii="Book Antiqua" w:hAnsi="Book Antiqua" w:hint="eastAsia"/>
                <w:sz w:val="18"/>
                <w:szCs w:val="18"/>
              </w:rPr>
              <w:t>未使用</w:t>
            </w:r>
            <w:r>
              <w:rPr>
                <w:rFonts w:ascii="Book Antiqua" w:hAnsi="Book Antiqua"/>
                <w:sz w:val="18"/>
                <w:szCs w:val="18"/>
              </w:rPr>
              <w:t>]</w:t>
            </w:r>
            <w:r>
              <w:rPr>
                <w:rFonts w:ascii="Book Antiqua" w:hAnsi="Book Antiqua"/>
                <w:sz w:val="18"/>
                <w:szCs w:val="18"/>
              </w:rPr>
              <w:t>状态</w:t>
            </w:r>
            <w:r>
              <w:rPr>
                <w:rFonts w:ascii="Book Antiqua" w:hAnsi="Book Antiqua" w:hint="eastAsia"/>
                <w:sz w:val="18"/>
                <w:szCs w:val="18"/>
              </w:rPr>
              <w:t>。导入字段就</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码一列。</w:t>
            </w:r>
          </w:p>
          <w:p w14:paraId="3A0DC590" w14:textId="77777777" w:rsidR="004837C2" w:rsidRDefault="005F3D5F">
            <w:pPr>
              <w:pStyle w:val="afb"/>
              <w:numPr>
                <w:ilvl w:val="0"/>
                <w:numId w:val="16"/>
              </w:numPr>
              <w:rPr>
                <w:rFonts w:ascii="Book Antiqua" w:hAnsi="Book Antiqua"/>
                <w:color w:val="FF0000"/>
                <w:sz w:val="18"/>
                <w:szCs w:val="18"/>
              </w:rPr>
            </w:pPr>
            <w:r>
              <w:rPr>
                <w:rFonts w:ascii="Book Antiqua" w:hAnsi="Book Antiqua" w:hint="eastAsia"/>
                <w:sz w:val="18"/>
                <w:szCs w:val="18"/>
              </w:rPr>
              <w:t>使用</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码，上架亚马逊商品</w:t>
            </w:r>
            <w:r>
              <w:rPr>
                <w:rFonts w:ascii="Book Antiqua" w:hAnsi="Book Antiqua" w:hint="eastAsia"/>
                <w:sz w:val="18"/>
                <w:szCs w:val="18"/>
              </w:rPr>
              <w:t>/</w:t>
            </w:r>
            <w:r>
              <w:rPr>
                <w:rFonts w:ascii="Book Antiqua" w:hAnsi="Book Antiqua" w:hint="eastAsia"/>
                <w:sz w:val="18"/>
                <w:szCs w:val="18"/>
              </w:rPr>
              <w:t>手动使用。</w:t>
            </w:r>
          </w:p>
          <w:p w14:paraId="3D60E993"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9ED7216" w14:textId="77777777" w:rsidR="004837C2" w:rsidRDefault="005F3D5F">
            <w:pPr>
              <w:pStyle w:val="afb"/>
              <w:numPr>
                <w:ilvl w:val="0"/>
                <w:numId w:val="16"/>
              </w:numPr>
              <w:rPr>
                <w:rFonts w:ascii="Book Antiqua" w:hAnsi="Book Antiqua"/>
                <w:sz w:val="18"/>
                <w:szCs w:val="18"/>
              </w:rPr>
            </w:pPr>
            <w:r>
              <w:rPr>
                <w:rFonts w:ascii="Book Antiqua" w:hAnsi="Book Antiqua" w:hint="eastAsia"/>
                <w:sz w:val="18"/>
                <w:szCs w:val="18"/>
              </w:rPr>
              <w:t>导入</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码，要求验证</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码的唯一性。</w:t>
            </w:r>
          </w:p>
          <w:p w14:paraId="353E8CFC" w14:textId="77777777" w:rsidR="004837C2" w:rsidRDefault="005F3D5F">
            <w:pPr>
              <w:pStyle w:val="afb"/>
              <w:ind w:left="360"/>
              <w:rPr>
                <w:rFonts w:ascii="Book Antiqua" w:hAnsi="Book Antiqua"/>
                <w:sz w:val="18"/>
                <w:szCs w:val="18"/>
              </w:rPr>
            </w:pPr>
            <w:r>
              <w:rPr>
                <w:rFonts w:ascii="Book Antiqua" w:hAnsi="Book Antiqua" w:hint="eastAsia"/>
                <w:sz w:val="18"/>
                <w:szCs w:val="18"/>
              </w:rPr>
              <w:t>导入</w:t>
            </w:r>
            <w:r>
              <w:rPr>
                <w:rFonts w:ascii="Book Antiqua" w:hAnsi="Book Antiqua" w:hint="eastAsia"/>
                <w:sz w:val="18"/>
                <w:szCs w:val="18"/>
              </w:rPr>
              <w:t>UPC</w:t>
            </w:r>
            <w:r>
              <w:rPr>
                <w:rFonts w:ascii="Book Antiqua" w:hAnsi="Book Antiqua" w:hint="eastAsia"/>
                <w:sz w:val="18"/>
                <w:szCs w:val="18"/>
              </w:rPr>
              <w:t>，未选择文件就直接点击了上传按钮，提示：请选择需要上传的模版附件！</w:t>
            </w:r>
          </w:p>
          <w:p w14:paraId="3BB374F7" w14:textId="77777777" w:rsidR="004837C2" w:rsidRDefault="005F3D5F">
            <w:pPr>
              <w:pStyle w:val="afb"/>
              <w:numPr>
                <w:ilvl w:val="0"/>
                <w:numId w:val="16"/>
              </w:numPr>
              <w:rPr>
                <w:rFonts w:ascii="Book Antiqua" w:hAnsi="Book Antiqua"/>
                <w:sz w:val="18"/>
                <w:szCs w:val="18"/>
              </w:rPr>
            </w:pPr>
            <w:r>
              <w:rPr>
                <w:rFonts w:ascii="Book Antiqua" w:hAnsi="Book Antiqua" w:hint="eastAsia"/>
                <w:sz w:val="18"/>
                <w:szCs w:val="18"/>
              </w:rPr>
              <w:t>使用</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w:t>
            </w:r>
          </w:p>
          <w:p w14:paraId="6E9B0444" w14:textId="77777777" w:rsidR="004837C2" w:rsidRDefault="005F3D5F">
            <w:pPr>
              <w:pStyle w:val="afb"/>
              <w:ind w:left="360"/>
              <w:rPr>
                <w:rFonts w:ascii="Book Antiqua" w:hAnsi="Book Antiqua"/>
                <w:sz w:val="18"/>
                <w:szCs w:val="18"/>
              </w:rPr>
            </w:pPr>
            <w:r>
              <w:rPr>
                <w:rFonts w:ascii="Book Antiqua" w:hAnsi="Book Antiqua" w:hint="eastAsia"/>
                <w:sz w:val="18"/>
                <w:szCs w:val="18"/>
              </w:rPr>
              <w:t>上架亚马逊商品时，根据输入的</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码进行绑定关系，待商品上架成功后，</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码改变为</w:t>
            </w:r>
            <w:r>
              <w:rPr>
                <w:rFonts w:ascii="Book Antiqua" w:hAnsi="Book Antiqua" w:hint="eastAsia"/>
                <w:sz w:val="18"/>
                <w:szCs w:val="18"/>
              </w:rPr>
              <w:t>[</w:t>
            </w:r>
            <w:r>
              <w:rPr>
                <w:rFonts w:ascii="Book Antiqua" w:hAnsi="Book Antiqua" w:hint="eastAsia"/>
                <w:sz w:val="18"/>
                <w:szCs w:val="18"/>
              </w:rPr>
              <w:t>已使用</w:t>
            </w:r>
            <w:r>
              <w:rPr>
                <w:rFonts w:ascii="Book Antiqua" w:hAnsi="Book Antiqua"/>
                <w:sz w:val="18"/>
                <w:szCs w:val="18"/>
              </w:rPr>
              <w:t>]</w:t>
            </w:r>
            <w:r>
              <w:rPr>
                <w:rFonts w:ascii="Book Antiqua" w:hAnsi="Book Antiqua" w:hint="eastAsia"/>
                <w:sz w:val="18"/>
                <w:szCs w:val="18"/>
              </w:rPr>
              <w:t>状态，并返写“</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码”菜单列表中</w:t>
            </w:r>
            <w:proofErr w:type="spellStart"/>
            <w:r>
              <w:rPr>
                <w:rFonts w:ascii="Book Antiqua" w:hAnsi="Book Antiqua"/>
                <w:sz w:val="18"/>
                <w:szCs w:val="18"/>
              </w:rPr>
              <w:t>S</w:t>
            </w:r>
            <w:r>
              <w:rPr>
                <w:rFonts w:ascii="Book Antiqua" w:hAnsi="Book Antiqua" w:hint="eastAsia"/>
                <w:sz w:val="18"/>
                <w:szCs w:val="18"/>
              </w:rPr>
              <w:t>eller</w:t>
            </w:r>
            <w:r>
              <w:rPr>
                <w:rFonts w:ascii="Book Antiqua" w:hAnsi="Book Antiqua"/>
                <w:sz w:val="18"/>
                <w:szCs w:val="18"/>
              </w:rPr>
              <w:t>SKU</w:t>
            </w:r>
            <w:proofErr w:type="spellEnd"/>
            <w:r>
              <w:rPr>
                <w:rFonts w:ascii="Book Antiqua" w:hAnsi="Book Antiqua" w:hint="eastAsia"/>
                <w:sz w:val="18"/>
                <w:szCs w:val="18"/>
              </w:rPr>
              <w:t>信息，纪录上架时间为</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码使用时间；</w:t>
            </w:r>
          </w:p>
          <w:p w14:paraId="4BFF8B0E" w14:textId="77777777" w:rsidR="004837C2" w:rsidRDefault="005F3D5F">
            <w:pPr>
              <w:pStyle w:val="afb"/>
              <w:ind w:left="360"/>
              <w:rPr>
                <w:rFonts w:ascii="Book Antiqua" w:hAnsi="Book Antiqua"/>
                <w:color w:val="FF0000"/>
                <w:sz w:val="18"/>
                <w:szCs w:val="18"/>
              </w:rPr>
            </w:pPr>
            <w:r>
              <w:rPr>
                <w:rFonts w:ascii="Book Antiqua" w:hAnsi="Book Antiqua" w:hint="eastAsia"/>
                <w:sz w:val="18"/>
                <w:szCs w:val="18"/>
              </w:rPr>
              <w:t>手动使用，</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使用</w:t>
            </w:r>
            <w:r>
              <w:rPr>
                <w:rFonts w:ascii="Book Antiqua" w:hAnsi="Book Antiqua" w:hint="eastAsia"/>
                <w:color w:val="000000" w:themeColor="text1"/>
                <w:sz w:val="18"/>
                <w:szCs w:val="18"/>
              </w:rPr>
              <w:t>弹出页面窗口（如图</w:t>
            </w:r>
            <w:r>
              <w:rPr>
                <w:rFonts w:ascii="Book Antiqua" w:hAnsi="Book Antiqua"/>
                <w:color w:val="000000" w:themeColor="text1"/>
                <w:sz w:val="18"/>
                <w:szCs w:val="18"/>
              </w:rPr>
              <w:t>12.0.3</w:t>
            </w:r>
            <w:r>
              <w:rPr>
                <w:rFonts w:ascii="Book Antiqua" w:hAnsi="Book Antiqua" w:hint="eastAsia"/>
                <w:color w:val="000000" w:themeColor="text1"/>
                <w:sz w:val="18"/>
                <w:szCs w:val="18"/>
              </w:rPr>
              <w:t>），填写</w:t>
            </w:r>
            <w:proofErr w:type="spellStart"/>
            <w:r>
              <w:rPr>
                <w:rFonts w:ascii="Book Antiqua" w:hAnsi="Book Antiqua"/>
                <w:color w:val="000000" w:themeColor="text1"/>
                <w:sz w:val="18"/>
                <w:szCs w:val="18"/>
              </w:rPr>
              <w:t>S</w:t>
            </w:r>
            <w:r>
              <w:rPr>
                <w:rFonts w:ascii="Book Antiqua" w:hAnsi="Book Antiqua" w:hint="eastAsia"/>
                <w:color w:val="000000" w:themeColor="text1"/>
                <w:sz w:val="18"/>
                <w:szCs w:val="18"/>
              </w:rPr>
              <w:t>eller</w:t>
            </w:r>
            <w:r>
              <w:rPr>
                <w:rFonts w:ascii="Book Antiqua" w:hAnsi="Book Antiqua"/>
                <w:color w:val="000000" w:themeColor="text1"/>
                <w:sz w:val="18"/>
                <w:szCs w:val="18"/>
              </w:rPr>
              <w:t>SKU</w:t>
            </w:r>
            <w:proofErr w:type="spellEnd"/>
            <w:r>
              <w:rPr>
                <w:rFonts w:ascii="Book Antiqua" w:hAnsi="Book Antiqua" w:hint="eastAsia"/>
                <w:color w:val="000000" w:themeColor="text1"/>
                <w:sz w:val="18"/>
                <w:szCs w:val="18"/>
              </w:rPr>
              <w:t>信息。</w:t>
            </w:r>
            <w:r>
              <w:rPr>
                <w:rFonts w:ascii="Book Antiqua" w:hAnsi="Book Antiqua" w:hint="eastAsia"/>
                <w:sz w:val="18"/>
                <w:szCs w:val="18"/>
              </w:rPr>
              <w:t>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sz w:val="18"/>
                <w:szCs w:val="18"/>
              </w:rPr>
              <w:t>纪录</w:t>
            </w:r>
            <w:proofErr w:type="spellStart"/>
            <w:r>
              <w:rPr>
                <w:rFonts w:ascii="Book Antiqua" w:hAnsi="Book Antiqua"/>
                <w:color w:val="000000" w:themeColor="text1"/>
                <w:sz w:val="18"/>
                <w:szCs w:val="18"/>
              </w:rPr>
              <w:t>S</w:t>
            </w:r>
            <w:r>
              <w:rPr>
                <w:rFonts w:ascii="Book Antiqua" w:hAnsi="Book Antiqua" w:hint="eastAsia"/>
                <w:color w:val="000000" w:themeColor="text1"/>
                <w:sz w:val="18"/>
                <w:szCs w:val="18"/>
              </w:rPr>
              <w:t>eller</w:t>
            </w:r>
            <w:r>
              <w:rPr>
                <w:rFonts w:ascii="Book Antiqua" w:hAnsi="Book Antiqua"/>
                <w:color w:val="000000" w:themeColor="text1"/>
                <w:sz w:val="18"/>
                <w:szCs w:val="18"/>
              </w:rPr>
              <w:t>SKU</w:t>
            </w:r>
            <w:proofErr w:type="spellEnd"/>
            <w:r>
              <w:rPr>
                <w:rFonts w:ascii="Book Antiqua" w:hAnsi="Book Antiqua" w:hint="eastAsia"/>
                <w:sz w:val="18"/>
                <w:szCs w:val="18"/>
              </w:rPr>
              <w:t>信息与使用时间，使用状态变为</w:t>
            </w:r>
            <w:r>
              <w:rPr>
                <w:rFonts w:ascii="Book Antiqua" w:hAnsi="Book Antiqua" w:hint="eastAsia"/>
                <w:sz w:val="18"/>
                <w:szCs w:val="18"/>
              </w:rPr>
              <w:t>[</w:t>
            </w:r>
            <w:r>
              <w:rPr>
                <w:rFonts w:ascii="Book Antiqua" w:hAnsi="Book Antiqua" w:hint="eastAsia"/>
                <w:sz w:val="18"/>
                <w:szCs w:val="18"/>
              </w:rPr>
              <w:t>已使用</w:t>
            </w:r>
            <w:r>
              <w:rPr>
                <w:rFonts w:ascii="Book Antiqua" w:hAnsi="Book Antiqua"/>
                <w:sz w:val="18"/>
                <w:szCs w:val="18"/>
              </w:rPr>
              <w:t>]</w:t>
            </w:r>
            <w:r>
              <w:rPr>
                <w:rFonts w:ascii="Book Antiqua" w:hAnsi="Book Antiqua" w:hint="eastAsia"/>
                <w:sz w:val="18"/>
                <w:szCs w:val="18"/>
              </w:rPr>
              <w:t>；</w:t>
            </w:r>
          </w:p>
          <w:p w14:paraId="258676B9" w14:textId="77777777" w:rsidR="004837C2" w:rsidRDefault="004837C2">
            <w:pPr>
              <w:rPr>
                <w:rFonts w:ascii="Book Antiqua" w:hAnsi="Book Antiqua"/>
                <w:color w:val="FF0000"/>
                <w:sz w:val="18"/>
                <w:szCs w:val="18"/>
              </w:rPr>
            </w:pPr>
          </w:p>
        </w:tc>
      </w:tr>
      <w:tr w:rsidR="004837C2" w14:paraId="6F4383CD" w14:textId="77777777">
        <w:trPr>
          <w:jc w:val="center"/>
        </w:trPr>
        <w:tc>
          <w:tcPr>
            <w:tcW w:w="1583" w:type="dxa"/>
            <w:shd w:val="clear" w:color="auto" w:fill="F8F8F8"/>
            <w:vAlign w:val="center"/>
          </w:tcPr>
          <w:p w14:paraId="40ED71F5" w14:textId="77777777" w:rsidR="004837C2" w:rsidRDefault="005F3D5F">
            <w:pPr>
              <w:rPr>
                <w:rFonts w:ascii="Book Antiqua" w:hAnsi="Book Antiqua"/>
                <w:sz w:val="18"/>
                <w:szCs w:val="18"/>
              </w:rPr>
            </w:pPr>
            <w:r>
              <w:rPr>
                <w:rFonts w:ascii="Book Antiqua" w:hAnsi="Book Antiqua" w:hint="eastAsia"/>
                <w:sz w:val="18"/>
                <w:szCs w:val="18"/>
              </w:rPr>
              <w:t>分支</w:t>
            </w:r>
            <w:r>
              <w:rPr>
                <w:rFonts w:ascii="Book Antiqua" w:hAnsi="Book Antiqua"/>
                <w:sz w:val="18"/>
                <w:szCs w:val="18"/>
              </w:rPr>
              <w:t>过程</w:t>
            </w:r>
          </w:p>
        </w:tc>
        <w:tc>
          <w:tcPr>
            <w:tcW w:w="7529" w:type="dxa"/>
          </w:tcPr>
          <w:p w14:paraId="7039AA34" w14:textId="77777777" w:rsidR="004837C2" w:rsidRDefault="004837C2">
            <w:pPr>
              <w:rPr>
                <w:rFonts w:ascii="Book Antiqua" w:hAnsi="Book Antiqua"/>
                <w:b/>
                <w:sz w:val="18"/>
                <w:szCs w:val="18"/>
              </w:rPr>
            </w:pPr>
          </w:p>
        </w:tc>
      </w:tr>
      <w:tr w:rsidR="004837C2" w14:paraId="64944FCB" w14:textId="77777777">
        <w:trPr>
          <w:trHeight w:val="561"/>
          <w:jc w:val="center"/>
        </w:trPr>
        <w:tc>
          <w:tcPr>
            <w:tcW w:w="9112" w:type="dxa"/>
            <w:gridSpan w:val="2"/>
            <w:shd w:val="clear" w:color="auto" w:fill="F8F8F8"/>
            <w:vAlign w:val="center"/>
          </w:tcPr>
          <w:p w14:paraId="0C243381"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4B246B0E"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3D8A23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08D42DB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4EE98FA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137F36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0A8156B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1EE8690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512BE8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5FF31954"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4F2BD765"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U</w:t>
                  </w:r>
                  <w:r>
                    <w:rPr>
                      <w:rFonts w:ascii="宋体" w:hAnsi="宋体" w:cs="宋体"/>
                      <w:b/>
                      <w:bCs/>
                      <w:color w:val="000000"/>
                      <w:kern w:val="0"/>
                      <w:sz w:val="22"/>
                      <w:szCs w:val="22"/>
                    </w:rPr>
                    <w:t>PC</w:t>
                  </w:r>
                  <w:r>
                    <w:rPr>
                      <w:rFonts w:ascii="宋体" w:hAnsi="宋体" w:cs="宋体" w:hint="eastAsia"/>
                      <w:b/>
                      <w:bCs/>
                      <w:color w:val="000000"/>
                      <w:kern w:val="0"/>
                      <w:sz w:val="22"/>
                      <w:szCs w:val="22"/>
                    </w:rPr>
                    <w:t>码</w:t>
                  </w:r>
                </w:p>
              </w:tc>
            </w:tr>
            <w:tr w:rsidR="004837C2" w14:paraId="50C4DC1A"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0C1F8AF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PC码</w:t>
                  </w:r>
                  <w:r>
                    <w:rPr>
                      <w:rFonts w:ascii="宋体" w:hAnsi="宋体" w:cs="宋体" w:hint="eastAsia"/>
                      <w:color w:val="000000"/>
                      <w:kern w:val="0"/>
                      <w:sz w:val="22"/>
                      <w:szCs w:val="22"/>
                    </w:rPr>
                    <w:t xml:space="preserve"> </w:t>
                  </w:r>
                </w:p>
              </w:tc>
              <w:tc>
                <w:tcPr>
                  <w:tcW w:w="1302" w:type="dxa"/>
                  <w:tcBorders>
                    <w:top w:val="single" w:sz="6" w:space="0" w:color="auto"/>
                    <w:left w:val="nil"/>
                    <w:bottom w:val="single" w:sz="6" w:space="0" w:color="auto"/>
                    <w:right w:val="single" w:sz="6" w:space="0" w:color="auto"/>
                  </w:tcBorders>
                  <w:vAlign w:val="center"/>
                </w:tcPr>
                <w:p w14:paraId="31235C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48E762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8566D9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6B6E3A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148D8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29C49B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验证唯一性</w:t>
                  </w:r>
                </w:p>
              </w:tc>
            </w:tr>
            <w:tr w:rsidR="004837C2" w14:paraId="377335E9"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2B3CBD7E"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eller</w:t>
                  </w:r>
                  <w:r>
                    <w:rPr>
                      <w:rFonts w:ascii="宋体" w:hAnsi="宋体" w:cs="宋体"/>
                      <w:color w:val="000000"/>
                      <w:kern w:val="0"/>
                      <w:sz w:val="22"/>
                      <w:szCs w:val="22"/>
                    </w:rPr>
                    <w:t>SKU</w:t>
                  </w:r>
                  <w:proofErr w:type="spellEnd"/>
                </w:p>
              </w:tc>
              <w:tc>
                <w:tcPr>
                  <w:tcW w:w="1302" w:type="dxa"/>
                  <w:tcBorders>
                    <w:top w:val="single" w:sz="6" w:space="0" w:color="auto"/>
                    <w:left w:val="nil"/>
                    <w:bottom w:val="single" w:sz="6" w:space="0" w:color="auto"/>
                    <w:right w:val="single" w:sz="6" w:space="0" w:color="auto"/>
                  </w:tcBorders>
                  <w:vAlign w:val="center"/>
                </w:tcPr>
                <w:p w14:paraId="543E61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839719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EC8BD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612F3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00285B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BD0E1CD" w14:textId="77777777" w:rsidR="004837C2" w:rsidRDefault="004837C2">
                  <w:pPr>
                    <w:widowControl/>
                    <w:jc w:val="left"/>
                    <w:rPr>
                      <w:rFonts w:ascii="宋体" w:hAnsi="宋体" w:cs="宋体"/>
                      <w:color w:val="000000"/>
                      <w:kern w:val="0"/>
                      <w:sz w:val="22"/>
                      <w:szCs w:val="22"/>
                    </w:rPr>
                  </w:pPr>
                </w:p>
              </w:tc>
            </w:tr>
            <w:tr w:rsidR="004837C2" w14:paraId="6DB8E591"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59E80D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使用状态</w:t>
                  </w:r>
                </w:p>
              </w:tc>
              <w:tc>
                <w:tcPr>
                  <w:tcW w:w="1302" w:type="dxa"/>
                  <w:tcBorders>
                    <w:top w:val="single" w:sz="6" w:space="0" w:color="auto"/>
                    <w:left w:val="nil"/>
                    <w:bottom w:val="single" w:sz="6" w:space="0" w:color="auto"/>
                    <w:right w:val="single" w:sz="6" w:space="0" w:color="auto"/>
                  </w:tcBorders>
                  <w:vAlign w:val="center"/>
                </w:tcPr>
                <w:p w14:paraId="365DA9C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246136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5640C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A5088C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E9C52B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E1D620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使用状态</w:t>
                  </w:r>
                </w:p>
                <w:p w14:paraId="1846D84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未使用</w:t>
                  </w:r>
                </w:p>
                <w:p w14:paraId="70E3C99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已使用</w:t>
                  </w:r>
                </w:p>
              </w:tc>
            </w:tr>
            <w:tr w:rsidR="004837C2" w14:paraId="129B4315"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694BCB8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使用时间</w:t>
                  </w:r>
                </w:p>
              </w:tc>
              <w:tc>
                <w:tcPr>
                  <w:tcW w:w="1302" w:type="dxa"/>
                  <w:tcBorders>
                    <w:top w:val="single" w:sz="6" w:space="0" w:color="auto"/>
                    <w:left w:val="nil"/>
                    <w:bottom w:val="single" w:sz="6" w:space="0" w:color="auto"/>
                    <w:right w:val="single" w:sz="6" w:space="0" w:color="auto"/>
                  </w:tcBorders>
                  <w:vAlign w:val="center"/>
                </w:tcPr>
                <w:p w14:paraId="1BCB20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AA50C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8E2B1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BB849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7DC80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12AE1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3518C71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6E40FA0C"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6969422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导入时间</w:t>
                  </w:r>
                </w:p>
              </w:tc>
              <w:tc>
                <w:tcPr>
                  <w:tcW w:w="1302" w:type="dxa"/>
                  <w:tcBorders>
                    <w:top w:val="single" w:sz="6" w:space="0" w:color="auto"/>
                    <w:left w:val="nil"/>
                    <w:bottom w:val="single" w:sz="6" w:space="0" w:color="auto"/>
                    <w:right w:val="single" w:sz="6" w:space="0" w:color="auto"/>
                  </w:tcBorders>
                  <w:vAlign w:val="center"/>
                </w:tcPr>
                <w:p w14:paraId="061C0E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D5DF0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7E8C4F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7DA31B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8B32E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D04F9F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02F78F4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0869C31A"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4DC59B5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导入人</w:t>
                  </w:r>
                </w:p>
              </w:tc>
              <w:tc>
                <w:tcPr>
                  <w:tcW w:w="1302" w:type="dxa"/>
                  <w:tcBorders>
                    <w:top w:val="single" w:sz="6" w:space="0" w:color="auto"/>
                    <w:left w:val="nil"/>
                    <w:bottom w:val="single" w:sz="6" w:space="0" w:color="auto"/>
                    <w:right w:val="single" w:sz="6" w:space="0" w:color="auto"/>
                  </w:tcBorders>
                  <w:vAlign w:val="center"/>
                </w:tcPr>
                <w:p w14:paraId="30E548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71FEA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E7FC2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64303D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3F760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450BCD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用户名</w:t>
                  </w:r>
                </w:p>
              </w:tc>
            </w:tr>
            <w:tr w:rsidR="004837C2" w14:paraId="59F80503" w14:textId="77777777">
              <w:tc>
                <w:tcPr>
                  <w:tcW w:w="1159" w:type="dxa"/>
                  <w:tcBorders>
                    <w:top w:val="nil"/>
                    <w:left w:val="single" w:sz="4" w:space="0" w:color="auto"/>
                    <w:bottom w:val="single" w:sz="4" w:space="0" w:color="auto"/>
                    <w:right w:val="single" w:sz="4" w:space="0" w:color="auto"/>
                  </w:tcBorders>
                  <w:shd w:val="clear" w:color="auto" w:fill="auto"/>
                  <w:noWrap/>
                  <w:vAlign w:val="center"/>
                </w:tcPr>
                <w:p w14:paraId="5C6E6FF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13CB62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C86130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E961B6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FA679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09C054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C82E05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未使用：使用</w:t>
                  </w:r>
                </w:p>
                <w:p w14:paraId="13E52CE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已使用：-</w:t>
                  </w:r>
                </w:p>
              </w:tc>
            </w:tr>
          </w:tbl>
          <w:p w14:paraId="1AE52A4B" w14:textId="77777777" w:rsidR="004837C2" w:rsidRDefault="004837C2">
            <w:pPr>
              <w:rPr>
                <w:rFonts w:ascii="Book Antiqua" w:hAnsi="Book Antiqua"/>
                <w:sz w:val="18"/>
                <w:szCs w:val="18"/>
              </w:rPr>
            </w:pPr>
          </w:p>
        </w:tc>
      </w:tr>
      <w:tr w:rsidR="004837C2" w14:paraId="0ED74FE4" w14:textId="77777777">
        <w:trPr>
          <w:jc w:val="center"/>
        </w:trPr>
        <w:tc>
          <w:tcPr>
            <w:tcW w:w="1583" w:type="dxa"/>
            <w:shd w:val="clear" w:color="auto" w:fill="F8F8F8"/>
            <w:vAlign w:val="center"/>
          </w:tcPr>
          <w:p w14:paraId="28C602B4"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4F6272B4" w14:textId="77777777" w:rsidR="004837C2" w:rsidRDefault="004837C2">
            <w:pPr>
              <w:rPr>
                <w:rFonts w:ascii="Book Antiqua" w:hAnsi="Book Antiqua"/>
                <w:color w:val="595959" w:themeColor="text1" w:themeTint="A6"/>
                <w:sz w:val="18"/>
                <w:szCs w:val="18"/>
              </w:rPr>
            </w:pPr>
          </w:p>
        </w:tc>
      </w:tr>
      <w:tr w:rsidR="004837C2" w14:paraId="39128864" w14:textId="77777777">
        <w:trPr>
          <w:jc w:val="center"/>
        </w:trPr>
        <w:tc>
          <w:tcPr>
            <w:tcW w:w="1583" w:type="dxa"/>
            <w:shd w:val="clear" w:color="auto" w:fill="F8F8F8"/>
            <w:vAlign w:val="center"/>
          </w:tcPr>
          <w:p w14:paraId="752091E6"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7D8A2DF8" w14:textId="77777777" w:rsidR="004837C2" w:rsidRDefault="005F3D5F">
            <w:pPr>
              <w:rPr>
                <w:rFonts w:ascii="Book Antiqua" w:hAnsi="Book Antiqua"/>
                <w:sz w:val="18"/>
                <w:szCs w:val="18"/>
              </w:rPr>
            </w:pPr>
            <w:r>
              <w:rPr>
                <w:rFonts w:ascii="Book Antiqua" w:hAnsi="Book Antiqua"/>
                <w:sz w:val="18"/>
                <w:szCs w:val="18"/>
              </w:rPr>
              <w:t>无</w:t>
            </w:r>
          </w:p>
        </w:tc>
      </w:tr>
      <w:tr w:rsidR="004837C2" w14:paraId="004CE3C4" w14:textId="77777777">
        <w:trPr>
          <w:jc w:val="center"/>
        </w:trPr>
        <w:tc>
          <w:tcPr>
            <w:tcW w:w="1583" w:type="dxa"/>
            <w:shd w:val="clear" w:color="auto" w:fill="F8F8F8"/>
            <w:vAlign w:val="center"/>
          </w:tcPr>
          <w:p w14:paraId="17074391"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0CB7BFFC" w14:textId="77777777" w:rsidR="004837C2" w:rsidRDefault="005F3D5F">
            <w:r>
              <w:rPr>
                <w:rFonts w:ascii="Book Antiqua" w:hAnsi="Book Antiqua" w:hint="eastAsia"/>
                <w:sz w:val="18"/>
                <w:szCs w:val="18"/>
              </w:rPr>
              <w:t>无</w:t>
            </w:r>
          </w:p>
        </w:tc>
      </w:tr>
      <w:tr w:rsidR="004837C2" w14:paraId="09B4F678" w14:textId="77777777">
        <w:trPr>
          <w:jc w:val="center"/>
        </w:trPr>
        <w:tc>
          <w:tcPr>
            <w:tcW w:w="1583" w:type="dxa"/>
            <w:shd w:val="clear" w:color="auto" w:fill="F8F8F8"/>
            <w:vAlign w:val="center"/>
          </w:tcPr>
          <w:p w14:paraId="20CA990B"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175DEF60" w14:textId="77777777" w:rsidR="004837C2" w:rsidRDefault="004837C2">
            <w:pPr>
              <w:rPr>
                <w:rFonts w:ascii="Book Antiqua" w:hAnsi="Book Antiqua"/>
                <w:sz w:val="18"/>
                <w:szCs w:val="18"/>
              </w:rPr>
            </w:pPr>
          </w:p>
        </w:tc>
      </w:tr>
    </w:tbl>
    <w:p w14:paraId="7E5FFCBB" w14:textId="77777777" w:rsidR="004837C2" w:rsidRDefault="004837C2"/>
    <w:p w14:paraId="436F9967" w14:textId="77777777" w:rsidR="004837C2" w:rsidRDefault="004837C2"/>
    <w:p w14:paraId="2B5CEDD8" w14:textId="77777777" w:rsidR="004837C2" w:rsidRDefault="005F3D5F">
      <w:pPr>
        <w:pStyle w:val="3"/>
        <w:numPr>
          <w:ilvl w:val="2"/>
          <w:numId w:val="1"/>
        </w:numPr>
        <w:rPr>
          <w:rFonts w:ascii="黑体" w:eastAsia="黑体" w:hAnsi="黑体"/>
          <w:sz w:val="24"/>
          <w:szCs w:val="24"/>
        </w:rPr>
      </w:pPr>
      <w:bookmarkStart w:id="55" w:name="_Toc12719538"/>
      <w:r>
        <w:rPr>
          <w:rFonts w:ascii="黑体" w:eastAsia="黑体" w:hAnsi="黑体"/>
          <w:sz w:val="24"/>
          <w:szCs w:val="24"/>
        </w:rPr>
        <w:t>UC-</w:t>
      </w:r>
      <w:r>
        <w:rPr>
          <w:rFonts w:ascii="黑体" w:eastAsia="黑体" w:hAnsi="黑体" w:hint="eastAsia"/>
          <w:sz w:val="24"/>
          <w:szCs w:val="24"/>
        </w:rPr>
        <w:t>F1</w:t>
      </w:r>
      <w:r>
        <w:rPr>
          <w:rFonts w:ascii="黑体" w:eastAsia="黑体" w:hAnsi="黑体"/>
          <w:sz w:val="24"/>
          <w:szCs w:val="24"/>
        </w:rPr>
        <w:t>3</w:t>
      </w:r>
      <w:r>
        <w:rPr>
          <w:rFonts w:ascii="黑体" w:eastAsia="黑体" w:hAnsi="黑体" w:hint="eastAsia"/>
          <w:sz w:val="24"/>
          <w:szCs w:val="24"/>
        </w:rPr>
        <w:t>.0 商品映射</w:t>
      </w:r>
      <w:bookmarkEnd w:id="55"/>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33084D11" w14:textId="77777777">
        <w:trPr>
          <w:jc w:val="center"/>
        </w:trPr>
        <w:tc>
          <w:tcPr>
            <w:tcW w:w="1583" w:type="dxa"/>
            <w:shd w:val="clear" w:color="auto" w:fill="F8F8F8"/>
            <w:vAlign w:val="center"/>
          </w:tcPr>
          <w:p w14:paraId="271D40C0"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2849D1F4"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w:t>
            </w:r>
            <w:r>
              <w:rPr>
                <w:rFonts w:ascii="Book Antiqua" w:hAnsi="Book Antiqua"/>
                <w:b/>
                <w:color w:val="00B050"/>
                <w:sz w:val="18"/>
                <w:szCs w:val="18"/>
              </w:rPr>
              <w:t>3</w:t>
            </w:r>
            <w:r>
              <w:rPr>
                <w:rFonts w:ascii="Book Antiqua" w:hAnsi="Book Antiqua" w:hint="eastAsia"/>
                <w:b/>
                <w:color w:val="00B050"/>
                <w:sz w:val="18"/>
                <w:szCs w:val="18"/>
              </w:rPr>
              <w:t>.0</w:t>
            </w:r>
          </w:p>
        </w:tc>
      </w:tr>
      <w:tr w:rsidR="004837C2" w14:paraId="6DA07CD1" w14:textId="77777777">
        <w:trPr>
          <w:jc w:val="center"/>
        </w:trPr>
        <w:tc>
          <w:tcPr>
            <w:tcW w:w="1583" w:type="dxa"/>
            <w:shd w:val="clear" w:color="auto" w:fill="F8F8F8"/>
            <w:vAlign w:val="center"/>
          </w:tcPr>
          <w:p w14:paraId="60814D54"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5B808CA5" w14:textId="77777777" w:rsidR="004837C2" w:rsidRDefault="005F3D5F">
            <w:pPr>
              <w:rPr>
                <w:rFonts w:ascii="Book Antiqua" w:hAnsi="Book Antiqua"/>
                <w:sz w:val="18"/>
                <w:szCs w:val="18"/>
              </w:rPr>
            </w:pPr>
            <w:r>
              <w:rPr>
                <w:rFonts w:ascii="Verdana" w:hAnsi="Verdana" w:hint="eastAsia"/>
                <w:sz w:val="18"/>
                <w:szCs w:val="18"/>
              </w:rPr>
              <w:t>商品映射</w:t>
            </w:r>
          </w:p>
        </w:tc>
      </w:tr>
      <w:tr w:rsidR="004837C2" w14:paraId="115A2DCA" w14:textId="77777777">
        <w:trPr>
          <w:jc w:val="center"/>
        </w:trPr>
        <w:tc>
          <w:tcPr>
            <w:tcW w:w="1583" w:type="dxa"/>
            <w:shd w:val="clear" w:color="auto" w:fill="F8F8F8"/>
            <w:vAlign w:val="center"/>
          </w:tcPr>
          <w:p w14:paraId="40E146D3"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D66F1E2" w14:textId="77777777" w:rsidR="004837C2" w:rsidRDefault="005F3D5F">
            <w:pPr>
              <w:rPr>
                <w:rFonts w:ascii="Book Antiqua" w:hAnsi="Book Antiqua"/>
                <w:sz w:val="18"/>
                <w:szCs w:val="18"/>
              </w:rPr>
            </w:pPr>
            <w:r>
              <w:rPr>
                <w:rFonts w:ascii="宋体" w:hAnsi="宋体"/>
                <w:sz w:val="18"/>
                <w:szCs w:val="18"/>
              </w:rPr>
              <w:t>新增</w:t>
            </w:r>
            <w:r>
              <w:rPr>
                <w:rFonts w:ascii="Verdana" w:hAnsi="Verdana" w:hint="eastAsia"/>
                <w:sz w:val="18"/>
                <w:szCs w:val="18"/>
              </w:rPr>
              <w:t>商品映射</w:t>
            </w:r>
            <w:r>
              <w:rPr>
                <w:rFonts w:ascii="宋体" w:hAnsi="宋体"/>
                <w:sz w:val="18"/>
                <w:szCs w:val="18"/>
              </w:rPr>
              <w:t>功能</w:t>
            </w:r>
          </w:p>
        </w:tc>
      </w:tr>
      <w:tr w:rsidR="004837C2" w14:paraId="56530DA7" w14:textId="77777777">
        <w:trPr>
          <w:jc w:val="center"/>
        </w:trPr>
        <w:tc>
          <w:tcPr>
            <w:tcW w:w="1583" w:type="dxa"/>
            <w:shd w:val="clear" w:color="auto" w:fill="F8F8F8"/>
            <w:vAlign w:val="center"/>
          </w:tcPr>
          <w:p w14:paraId="4B9B6B2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246BCAE2" w14:textId="77777777" w:rsidR="004837C2" w:rsidRDefault="005F3D5F">
            <w:pPr>
              <w:rPr>
                <w:rFonts w:ascii="宋体" w:hAnsi="宋体"/>
                <w:sz w:val="18"/>
                <w:szCs w:val="18"/>
              </w:rPr>
            </w:pPr>
            <w:r>
              <w:rPr>
                <w:rFonts w:ascii="宋体" w:hAnsi="宋体" w:hint="eastAsia"/>
                <w:sz w:val="18"/>
                <w:szCs w:val="18"/>
              </w:rPr>
              <w:t>伍胤俊</w:t>
            </w:r>
          </w:p>
        </w:tc>
      </w:tr>
      <w:tr w:rsidR="004837C2" w14:paraId="02D0A40F" w14:textId="77777777">
        <w:trPr>
          <w:jc w:val="center"/>
        </w:trPr>
        <w:tc>
          <w:tcPr>
            <w:tcW w:w="1583" w:type="dxa"/>
            <w:shd w:val="clear" w:color="auto" w:fill="F8F8F8"/>
            <w:vAlign w:val="center"/>
          </w:tcPr>
          <w:p w14:paraId="4B3F996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1EE0207"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22</w:t>
            </w:r>
            <w:r>
              <w:rPr>
                <w:rFonts w:ascii="宋体" w:hAnsi="宋体" w:hint="eastAsia"/>
                <w:sz w:val="18"/>
                <w:szCs w:val="18"/>
              </w:rPr>
              <w:t>日</w:t>
            </w:r>
          </w:p>
        </w:tc>
      </w:tr>
      <w:tr w:rsidR="004837C2" w14:paraId="70427DCA" w14:textId="77777777">
        <w:trPr>
          <w:jc w:val="center"/>
        </w:trPr>
        <w:tc>
          <w:tcPr>
            <w:tcW w:w="1583" w:type="dxa"/>
            <w:shd w:val="clear" w:color="auto" w:fill="F8F8F8"/>
            <w:vAlign w:val="center"/>
          </w:tcPr>
          <w:p w14:paraId="19327AF0"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0A31877" w14:textId="7FD65610" w:rsidR="004837C2" w:rsidRDefault="008C75C3">
            <w:pPr>
              <w:rPr>
                <w:rFonts w:ascii="宋体" w:hAnsi="宋体"/>
                <w:sz w:val="18"/>
                <w:szCs w:val="18"/>
              </w:rPr>
            </w:pPr>
            <w:r>
              <w:rPr>
                <w:noProof/>
              </w:rPr>
              <w:drawing>
                <wp:inline distT="0" distB="0" distL="0" distR="0" wp14:anchorId="5CB0B087" wp14:editId="017109AE">
                  <wp:extent cx="4643755" cy="1511300"/>
                  <wp:effectExtent l="0" t="0" r="444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3755" cy="1511300"/>
                          </a:xfrm>
                          <a:prstGeom prst="rect">
                            <a:avLst/>
                          </a:prstGeom>
                        </pic:spPr>
                      </pic:pic>
                    </a:graphicData>
                  </a:graphic>
                </wp:inline>
              </w:drawing>
            </w:r>
          </w:p>
          <w:p w14:paraId="4BEE5E74"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3</w:t>
            </w:r>
            <w:r>
              <w:rPr>
                <w:rFonts w:ascii="宋体" w:hAnsi="宋体" w:hint="eastAsia"/>
                <w:sz w:val="18"/>
                <w:szCs w:val="18"/>
              </w:rPr>
              <w:t>.0.1</w:t>
            </w:r>
          </w:p>
          <w:p w14:paraId="12AA5E16" w14:textId="77777777" w:rsidR="004837C2" w:rsidRDefault="005F3D5F">
            <w:pPr>
              <w:jc w:val="center"/>
              <w:rPr>
                <w:rFonts w:ascii="宋体" w:hAnsi="宋体"/>
                <w:sz w:val="18"/>
                <w:szCs w:val="18"/>
              </w:rPr>
            </w:pPr>
            <w:r>
              <w:rPr>
                <w:noProof/>
              </w:rPr>
              <w:drawing>
                <wp:inline distT="0" distB="0" distL="0" distR="0" wp14:anchorId="4605A5E7" wp14:editId="61BA677B">
                  <wp:extent cx="1911350" cy="1111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5"/>
                          <a:stretch>
                            <a:fillRect/>
                          </a:stretch>
                        </pic:blipFill>
                        <pic:spPr>
                          <a:xfrm>
                            <a:off x="0" y="0"/>
                            <a:ext cx="1911448" cy="1111307"/>
                          </a:xfrm>
                          <a:prstGeom prst="rect">
                            <a:avLst/>
                          </a:prstGeom>
                        </pic:spPr>
                      </pic:pic>
                    </a:graphicData>
                  </a:graphic>
                </wp:inline>
              </w:drawing>
            </w:r>
          </w:p>
          <w:p w14:paraId="2CE83295"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3</w:t>
            </w:r>
            <w:r>
              <w:rPr>
                <w:rFonts w:ascii="宋体" w:hAnsi="宋体" w:hint="eastAsia"/>
                <w:sz w:val="18"/>
                <w:szCs w:val="18"/>
              </w:rPr>
              <w:t>.0.</w:t>
            </w:r>
            <w:r>
              <w:rPr>
                <w:rFonts w:ascii="宋体" w:hAnsi="宋体"/>
                <w:sz w:val="18"/>
                <w:szCs w:val="18"/>
              </w:rPr>
              <w:t>2</w:t>
            </w:r>
          </w:p>
          <w:p w14:paraId="62E947A2" w14:textId="77777777" w:rsidR="004837C2" w:rsidRDefault="005F3D5F">
            <w:pPr>
              <w:jc w:val="center"/>
              <w:rPr>
                <w:rFonts w:ascii="宋体" w:hAnsi="宋体"/>
                <w:sz w:val="18"/>
                <w:szCs w:val="18"/>
              </w:rPr>
            </w:pPr>
            <w:r>
              <w:rPr>
                <w:noProof/>
              </w:rPr>
              <w:drawing>
                <wp:inline distT="0" distB="0" distL="0" distR="0" wp14:anchorId="4720CE59" wp14:editId="5098FF0D">
                  <wp:extent cx="3962400" cy="2489200"/>
                  <wp:effectExtent l="0" t="0" r="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3962604" cy="2489328"/>
                          </a:xfrm>
                          <a:prstGeom prst="rect">
                            <a:avLst/>
                          </a:prstGeom>
                        </pic:spPr>
                      </pic:pic>
                    </a:graphicData>
                  </a:graphic>
                </wp:inline>
              </w:drawing>
            </w:r>
          </w:p>
          <w:p w14:paraId="2A6DF2F6"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3</w:t>
            </w:r>
            <w:r>
              <w:rPr>
                <w:rFonts w:ascii="宋体" w:hAnsi="宋体" w:hint="eastAsia"/>
                <w:sz w:val="18"/>
                <w:szCs w:val="18"/>
              </w:rPr>
              <w:t>.0.</w:t>
            </w:r>
            <w:r>
              <w:rPr>
                <w:rFonts w:ascii="宋体" w:hAnsi="宋体"/>
                <w:sz w:val="18"/>
                <w:szCs w:val="18"/>
              </w:rPr>
              <w:t>3</w:t>
            </w:r>
          </w:p>
          <w:p w14:paraId="570E8A6D" w14:textId="5C77E375" w:rsidR="004837C2" w:rsidRDefault="008C75C3">
            <w:pPr>
              <w:jc w:val="center"/>
              <w:rPr>
                <w:rFonts w:ascii="宋体" w:hAnsi="宋体"/>
                <w:sz w:val="18"/>
                <w:szCs w:val="18"/>
              </w:rPr>
            </w:pPr>
            <w:r>
              <w:rPr>
                <w:noProof/>
              </w:rPr>
              <w:lastRenderedPageBreak/>
              <w:drawing>
                <wp:inline distT="0" distB="0" distL="0" distR="0" wp14:anchorId="7E5DD5D1" wp14:editId="70E0BCB7">
                  <wp:extent cx="3968954" cy="8826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8954" cy="882695"/>
                          </a:xfrm>
                          <a:prstGeom prst="rect">
                            <a:avLst/>
                          </a:prstGeom>
                        </pic:spPr>
                      </pic:pic>
                    </a:graphicData>
                  </a:graphic>
                </wp:inline>
              </w:drawing>
            </w:r>
          </w:p>
          <w:p w14:paraId="63E1673D"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3</w:t>
            </w:r>
            <w:r>
              <w:rPr>
                <w:rFonts w:ascii="宋体" w:hAnsi="宋体" w:hint="eastAsia"/>
                <w:sz w:val="18"/>
                <w:szCs w:val="18"/>
              </w:rPr>
              <w:t>.0.</w:t>
            </w:r>
            <w:r>
              <w:rPr>
                <w:rFonts w:ascii="宋体" w:hAnsi="宋体"/>
                <w:sz w:val="18"/>
                <w:szCs w:val="18"/>
              </w:rPr>
              <w:t>4</w:t>
            </w:r>
          </w:p>
          <w:p w14:paraId="594281B9" w14:textId="77777777" w:rsidR="004837C2" w:rsidRDefault="005F3D5F">
            <w:pPr>
              <w:jc w:val="center"/>
              <w:rPr>
                <w:rFonts w:ascii="宋体" w:hAnsi="宋体"/>
                <w:sz w:val="18"/>
                <w:szCs w:val="18"/>
              </w:rPr>
            </w:pPr>
            <w:r>
              <w:rPr>
                <w:noProof/>
              </w:rPr>
              <w:drawing>
                <wp:inline distT="0" distB="0" distL="0" distR="0" wp14:anchorId="62EEF732" wp14:editId="048E2092">
                  <wp:extent cx="1879600" cy="1092200"/>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8"/>
                          <a:stretch>
                            <a:fillRect/>
                          </a:stretch>
                        </pic:blipFill>
                        <pic:spPr>
                          <a:xfrm>
                            <a:off x="0" y="0"/>
                            <a:ext cx="1879697" cy="1092256"/>
                          </a:xfrm>
                          <a:prstGeom prst="rect">
                            <a:avLst/>
                          </a:prstGeom>
                        </pic:spPr>
                      </pic:pic>
                    </a:graphicData>
                  </a:graphic>
                </wp:inline>
              </w:drawing>
            </w:r>
          </w:p>
          <w:p w14:paraId="67778BFE"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3</w:t>
            </w:r>
            <w:r>
              <w:rPr>
                <w:rFonts w:ascii="宋体" w:hAnsi="宋体" w:hint="eastAsia"/>
                <w:sz w:val="18"/>
                <w:szCs w:val="18"/>
              </w:rPr>
              <w:t>.0.</w:t>
            </w:r>
            <w:r>
              <w:rPr>
                <w:rFonts w:ascii="宋体" w:hAnsi="宋体"/>
                <w:sz w:val="18"/>
                <w:szCs w:val="18"/>
              </w:rPr>
              <w:t>5</w:t>
            </w:r>
          </w:p>
        </w:tc>
      </w:tr>
      <w:tr w:rsidR="004837C2" w14:paraId="76CB28DE" w14:textId="77777777">
        <w:trPr>
          <w:jc w:val="center"/>
        </w:trPr>
        <w:tc>
          <w:tcPr>
            <w:tcW w:w="1583" w:type="dxa"/>
            <w:shd w:val="clear" w:color="auto" w:fill="F8F8F8"/>
            <w:vAlign w:val="center"/>
          </w:tcPr>
          <w:p w14:paraId="41E0AB8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6320A79D" w14:textId="77777777" w:rsidR="004837C2" w:rsidRDefault="004837C2">
            <w:pPr>
              <w:rPr>
                <w:rFonts w:ascii="Book Antiqua" w:hAnsi="Book Antiqua"/>
                <w:sz w:val="18"/>
                <w:szCs w:val="18"/>
              </w:rPr>
            </w:pPr>
          </w:p>
        </w:tc>
      </w:tr>
      <w:tr w:rsidR="004837C2" w14:paraId="5C481A80" w14:textId="77777777">
        <w:trPr>
          <w:jc w:val="center"/>
        </w:trPr>
        <w:tc>
          <w:tcPr>
            <w:tcW w:w="1583" w:type="dxa"/>
            <w:shd w:val="clear" w:color="auto" w:fill="F8F8F8"/>
            <w:vAlign w:val="center"/>
          </w:tcPr>
          <w:p w14:paraId="6AEBCFFF"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73975382" w14:textId="77777777" w:rsidR="004837C2" w:rsidRDefault="005F3D5F">
            <w:pPr>
              <w:rPr>
                <w:rFonts w:ascii="Book Antiqua" w:hAnsi="Book Antiqua"/>
                <w:sz w:val="18"/>
                <w:szCs w:val="18"/>
              </w:rPr>
            </w:pPr>
            <w:r>
              <w:rPr>
                <w:rFonts w:ascii="Book Antiqua" w:hAnsi="Book Antiqua" w:hint="eastAsia"/>
                <w:sz w:val="18"/>
                <w:szCs w:val="18"/>
              </w:rPr>
              <w:t>产品编号（</w:t>
            </w:r>
            <w:r>
              <w:rPr>
                <w:rFonts w:ascii="Book Antiqua" w:hAnsi="Book Antiqua"/>
                <w:sz w:val="18"/>
                <w:szCs w:val="18"/>
              </w:rPr>
              <w:t>精确查询）、</w:t>
            </w:r>
          </w:p>
          <w:p w14:paraId="0F6B9565" w14:textId="77777777" w:rsidR="004837C2" w:rsidRDefault="005F3D5F">
            <w:pPr>
              <w:rPr>
                <w:rFonts w:ascii="Book Antiqua" w:hAnsi="Book Antiqua"/>
                <w:sz w:val="18"/>
                <w:szCs w:val="18"/>
              </w:rPr>
            </w:pPr>
            <w:r>
              <w:rPr>
                <w:rFonts w:ascii="Book Antiqua" w:hAnsi="Book Antiqua" w:hint="eastAsia"/>
                <w:sz w:val="18"/>
                <w:szCs w:val="18"/>
              </w:rPr>
              <w:t>产品编码类型（自定义</w:t>
            </w:r>
            <w:r>
              <w:rPr>
                <w:rFonts w:ascii="Book Antiqua" w:hAnsi="Book Antiqua"/>
                <w:sz w:val="18"/>
                <w:szCs w:val="18"/>
              </w:rPr>
              <w:t>SKU</w:t>
            </w:r>
            <w:r>
              <w:rPr>
                <w:rFonts w:ascii="Book Antiqua" w:hAnsi="Book Antiqua" w:hint="eastAsia"/>
                <w:sz w:val="18"/>
                <w:szCs w:val="18"/>
              </w:rPr>
              <w:t>、</w:t>
            </w:r>
            <w:proofErr w:type="spellStart"/>
            <w:r>
              <w:rPr>
                <w:rFonts w:ascii="Book Antiqua" w:hAnsi="Book Antiqua" w:hint="eastAsia"/>
                <w:sz w:val="18"/>
                <w:szCs w:val="18"/>
              </w:rPr>
              <w:t>Seller</w:t>
            </w:r>
            <w:r>
              <w:rPr>
                <w:rFonts w:ascii="Book Antiqua" w:hAnsi="Book Antiqua"/>
                <w:sz w:val="18"/>
                <w:szCs w:val="18"/>
              </w:rPr>
              <w:t>SKU</w:t>
            </w:r>
            <w:proofErr w:type="spellEnd"/>
            <w:r>
              <w:rPr>
                <w:rFonts w:ascii="Book Antiqua" w:hAnsi="Book Antiqua" w:hint="eastAsia"/>
                <w:sz w:val="18"/>
                <w:szCs w:val="18"/>
              </w:rPr>
              <w:t>、</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w:t>
            </w:r>
            <w:r>
              <w:rPr>
                <w:rFonts w:ascii="Book Antiqua" w:hAnsi="Book Antiqua" w:hint="eastAsia"/>
                <w:sz w:val="18"/>
                <w:szCs w:val="18"/>
              </w:rPr>
              <w:t>A</w:t>
            </w:r>
            <w:r>
              <w:rPr>
                <w:rFonts w:ascii="Book Antiqua" w:hAnsi="Book Antiqua"/>
                <w:sz w:val="18"/>
                <w:szCs w:val="18"/>
              </w:rPr>
              <w:t>SIN</w:t>
            </w:r>
            <w:r>
              <w:rPr>
                <w:rFonts w:ascii="Book Antiqua" w:hAnsi="Book Antiqua" w:hint="eastAsia"/>
                <w:sz w:val="18"/>
                <w:szCs w:val="18"/>
              </w:rPr>
              <w:t>、商品管理番号、商品番号）、</w:t>
            </w:r>
          </w:p>
          <w:p w14:paraId="2D4EFE36" w14:textId="77777777" w:rsidR="004837C2" w:rsidRDefault="005F3D5F">
            <w:pPr>
              <w:rPr>
                <w:rFonts w:ascii="Book Antiqua" w:hAnsi="Book Antiqua"/>
                <w:sz w:val="18"/>
                <w:szCs w:val="18"/>
              </w:rPr>
            </w:pPr>
            <w:r>
              <w:rPr>
                <w:rFonts w:ascii="Book Antiqua" w:hAnsi="Book Antiqua" w:hint="eastAsia"/>
                <w:sz w:val="18"/>
                <w:szCs w:val="18"/>
              </w:rPr>
              <w:t>店铺（下拉框）</w:t>
            </w:r>
          </w:p>
          <w:p w14:paraId="4A7B3223" w14:textId="77777777" w:rsidR="004837C2" w:rsidRDefault="005F3D5F">
            <w:pPr>
              <w:rPr>
                <w:rFonts w:ascii="Book Antiqua" w:hAnsi="Book Antiqua"/>
                <w:sz w:val="18"/>
                <w:szCs w:val="18"/>
              </w:rPr>
            </w:pPr>
            <w:r>
              <w:rPr>
                <w:rFonts w:ascii="Book Antiqua" w:hAnsi="Book Antiqua" w:hint="eastAsia"/>
                <w:sz w:val="18"/>
                <w:szCs w:val="18"/>
              </w:rPr>
              <w:t>平台（全部、乐天、亚马逊</w:t>
            </w:r>
            <w:r>
              <w:rPr>
                <w:rFonts w:ascii="Book Antiqua" w:hAnsi="Book Antiqua"/>
                <w:sz w:val="18"/>
                <w:szCs w:val="18"/>
              </w:rPr>
              <w:t>）、</w:t>
            </w:r>
          </w:p>
          <w:p w14:paraId="733F3E5B" w14:textId="77777777" w:rsidR="004837C2" w:rsidRDefault="005F3D5F">
            <w:pPr>
              <w:rPr>
                <w:rFonts w:ascii="Book Antiqua" w:hAnsi="Book Antiqua"/>
                <w:sz w:val="18"/>
                <w:szCs w:val="18"/>
              </w:rPr>
            </w:pPr>
            <w:r>
              <w:rPr>
                <w:rFonts w:ascii="Book Antiqua" w:hAnsi="Book Antiqua" w:hint="eastAsia"/>
                <w:sz w:val="18"/>
                <w:szCs w:val="18"/>
              </w:rPr>
              <w:t>映射</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、未</w:t>
            </w:r>
            <w:r>
              <w:rPr>
                <w:rFonts w:ascii="Book Antiqua" w:hAnsi="Book Antiqua" w:hint="eastAsia"/>
                <w:sz w:val="18"/>
                <w:szCs w:val="18"/>
              </w:rPr>
              <w:t>映射</w:t>
            </w:r>
            <w:r>
              <w:rPr>
                <w:rFonts w:ascii="Book Antiqua" w:hAnsi="Book Antiqua"/>
                <w:sz w:val="18"/>
                <w:szCs w:val="18"/>
              </w:rPr>
              <w:t>、已</w:t>
            </w:r>
            <w:r>
              <w:rPr>
                <w:rFonts w:ascii="Book Antiqua" w:hAnsi="Book Antiqua" w:hint="eastAsia"/>
                <w:sz w:val="18"/>
                <w:szCs w:val="18"/>
              </w:rPr>
              <w:t>映射</w:t>
            </w:r>
            <w:r>
              <w:rPr>
                <w:rFonts w:ascii="Book Antiqua" w:hAnsi="Book Antiqua"/>
                <w:sz w:val="18"/>
                <w:szCs w:val="18"/>
              </w:rPr>
              <w:t>）</w:t>
            </w:r>
          </w:p>
        </w:tc>
      </w:tr>
      <w:tr w:rsidR="004837C2" w14:paraId="7CDE7DBE" w14:textId="77777777">
        <w:trPr>
          <w:jc w:val="center"/>
        </w:trPr>
        <w:tc>
          <w:tcPr>
            <w:tcW w:w="1583" w:type="dxa"/>
            <w:shd w:val="clear" w:color="auto" w:fill="F8F8F8"/>
            <w:vAlign w:val="center"/>
          </w:tcPr>
          <w:p w14:paraId="552D7AA3"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4CC6ACC2" w14:textId="77777777" w:rsidR="004837C2" w:rsidRDefault="005F3D5F">
            <w:pPr>
              <w:rPr>
                <w:rFonts w:ascii="Book Antiqua" w:hAnsi="Book Antiqua"/>
                <w:sz w:val="18"/>
                <w:szCs w:val="18"/>
              </w:rPr>
            </w:pPr>
            <w:r>
              <w:rPr>
                <w:rFonts w:ascii="Book Antiqua" w:hAnsi="Book Antiqua" w:hint="eastAsia"/>
                <w:sz w:val="18"/>
                <w:szCs w:val="18"/>
              </w:rPr>
              <w:t>平台、店铺、商品管理番号、</w:t>
            </w:r>
            <w:proofErr w:type="spellStart"/>
            <w:r>
              <w:rPr>
                <w:rFonts w:ascii="Book Antiqua" w:hAnsi="Book Antiqua" w:hint="eastAsia"/>
                <w:sz w:val="18"/>
                <w:szCs w:val="18"/>
              </w:rPr>
              <w:t>Seller</w:t>
            </w:r>
            <w:r>
              <w:rPr>
                <w:rFonts w:ascii="Book Antiqua" w:hAnsi="Book Antiqua"/>
                <w:sz w:val="18"/>
                <w:szCs w:val="18"/>
              </w:rPr>
              <w:t>SKU</w:t>
            </w:r>
            <w:proofErr w:type="spellEnd"/>
            <w:r>
              <w:rPr>
                <w:rFonts w:ascii="Book Antiqua" w:hAnsi="Book Antiqua" w:hint="eastAsia"/>
                <w:sz w:val="18"/>
                <w:szCs w:val="18"/>
              </w:rPr>
              <w:t>、</w:t>
            </w:r>
            <w:r>
              <w:rPr>
                <w:rFonts w:ascii="Book Antiqua" w:hAnsi="Book Antiqua" w:hint="eastAsia"/>
                <w:sz w:val="18"/>
                <w:szCs w:val="18"/>
              </w:rPr>
              <w:t>A</w:t>
            </w:r>
            <w:r>
              <w:rPr>
                <w:rFonts w:ascii="Book Antiqua" w:hAnsi="Book Antiqua"/>
                <w:sz w:val="18"/>
                <w:szCs w:val="18"/>
              </w:rPr>
              <w:t>SIN</w:t>
            </w:r>
            <w:r>
              <w:rPr>
                <w:rFonts w:ascii="Book Antiqua" w:hAnsi="Book Antiqua" w:hint="eastAsia"/>
                <w:sz w:val="18"/>
                <w:szCs w:val="18"/>
              </w:rPr>
              <w:t>、</w:t>
            </w:r>
            <w:r>
              <w:rPr>
                <w:rFonts w:ascii="Book Antiqua" w:hAnsi="Book Antiqua" w:hint="eastAsia"/>
                <w:sz w:val="18"/>
                <w:szCs w:val="18"/>
              </w:rPr>
              <w:t>U</w:t>
            </w:r>
            <w:r>
              <w:rPr>
                <w:rFonts w:ascii="Book Antiqua" w:hAnsi="Book Antiqua"/>
                <w:sz w:val="18"/>
                <w:szCs w:val="18"/>
              </w:rPr>
              <w:t>PC</w:t>
            </w: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、映射数量、映射状态、操作</w:t>
            </w:r>
          </w:p>
        </w:tc>
      </w:tr>
      <w:tr w:rsidR="004837C2" w14:paraId="3F63BBA9" w14:textId="77777777">
        <w:trPr>
          <w:trHeight w:val="2111"/>
          <w:jc w:val="center"/>
        </w:trPr>
        <w:tc>
          <w:tcPr>
            <w:tcW w:w="1583" w:type="dxa"/>
            <w:shd w:val="clear" w:color="auto" w:fill="F8F8F8"/>
            <w:vAlign w:val="center"/>
          </w:tcPr>
          <w:p w14:paraId="7E8AD81B"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2F918E34" w14:textId="77777777" w:rsidR="004837C2" w:rsidRDefault="005F3D5F">
            <w:pPr>
              <w:rPr>
                <w:rFonts w:ascii="Book Antiqua" w:hAnsi="Book Antiqua"/>
                <w:b/>
                <w:sz w:val="18"/>
                <w:szCs w:val="18"/>
              </w:rPr>
            </w:pPr>
            <w:r>
              <w:rPr>
                <w:rFonts w:ascii="Book Antiqua" w:hAnsi="Book Antiqua" w:hint="eastAsia"/>
                <w:b/>
                <w:sz w:val="18"/>
                <w:szCs w:val="18"/>
              </w:rPr>
              <w:t>描述</w:t>
            </w:r>
          </w:p>
          <w:p w14:paraId="7E09273F" w14:textId="77777777" w:rsidR="004837C2" w:rsidRDefault="005F3D5F">
            <w:pPr>
              <w:pStyle w:val="afb"/>
              <w:numPr>
                <w:ilvl w:val="0"/>
                <w:numId w:val="17"/>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商品映射管理</w:t>
            </w:r>
            <w:r>
              <w:rPr>
                <w:rFonts w:ascii="Book Antiqua" w:hAnsi="Book Antiqua"/>
                <w:color w:val="000000" w:themeColor="text1"/>
                <w:sz w:val="18"/>
                <w:szCs w:val="18"/>
              </w:rPr>
              <w:t>。</w:t>
            </w:r>
          </w:p>
          <w:p w14:paraId="40338B3B" w14:textId="77777777" w:rsidR="004837C2" w:rsidRDefault="005F3D5F">
            <w:pPr>
              <w:rPr>
                <w:rFonts w:ascii="Book Antiqua" w:hAnsi="Book Antiqua"/>
                <w:b/>
                <w:sz w:val="18"/>
                <w:szCs w:val="18"/>
              </w:rPr>
            </w:pPr>
            <w:r>
              <w:rPr>
                <w:rFonts w:ascii="Book Antiqua" w:hAnsi="Book Antiqua" w:hint="eastAsia"/>
                <w:b/>
                <w:sz w:val="18"/>
                <w:szCs w:val="18"/>
              </w:rPr>
              <w:t>过程</w:t>
            </w:r>
          </w:p>
          <w:p w14:paraId="14712D47" w14:textId="6F2BB3E7" w:rsidR="004837C2" w:rsidRPr="00E42365" w:rsidRDefault="005F3D5F">
            <w:pPr>
              <w:pStyle w:val="afb"/>
              <w:numPr>
                <w:ilvl w:val="0"/>
                <w:numId w:val="17"/>
              </w:numPr>
              <w:rPr>
                <w:rFonts w:ascii="Book Antiqua" w:hAnsi="Book Antiqua"/>
                <w:strike/>
                <w:color w:val="FF0000"/>
                <w:sz w:val="18"/>
                <w:szCs w:val="18"/>
              </w:rPr>
            </w:pPr>
            <w:r w:rsidRPr="00E42365">
              <w:rPr>
                <w:rFonts w:ascii="Book Antiqua" w:hAnsi="Book Antiqua" w:hint="eastAsia"/>
                <w:strike/>
                <w:sz w:val="18"/>
                <w:szCs w:val="18"/>
              </w:rPr>
              <w:t>平台同步，手动即时请求平台同步在线商品接口更新列表纪录。</w:t>
            </w:r>
            <w:r w:rsidRPr="00E42365">
              <w:rPr>
                <w:rFonts w:ascii="Book Antiqua" w:hAnsi="Book Antiqua" w:hint="eastAsia"/>
                <w:strike/>
                <w:color w:val="000000" w:themeColor="text1"/>
                <w:sz w:val="18"/>
                <w:szCs w:val="18"/>
              </w:rPr>
              <w:t>点击</w:t>
            </w:r>
            <w:r w:rsidRPr="00E42365">
              <w:rPr>
                <w:rFonts w:ascii="幼圆" w:eastAsia="幼圆" w:hAnsi="幼圆" w:cs="幼圆" w:hint="eastAsia"/>
                <w:strike/>
                <w:sz w:val="18"/>
                <w:szCs w:val="18"/>
                <w:bdr w:val="single" w:sz="4" w:space="0" w:color="auto"/>
                <w:shd w:val="clear" w:color="auto" w:fill="BEBEBE"/>
              </w:rPr>
              <w:t>平台同步</w:t>
            </w:r>
            <w:r w:rsidRPr="00E42365">
              <w:rPr>
                <w:rFonts w:ascii="Book Antiqua" w:hAnsi="Book Antiqua" w:hint="eastAsia"/>
                <w:strike/>
                <w:color w:val="000000" w:themeColor="text1"/>
                <w:sz w:val="18"/>
                <w:szCs w:val="18"/>
              </w:rPr>
              <w:t>按钮弹出提示框“平台同步”（如图</w:t>
            </w:r>
            <w:r w:rsidRPr="00E42365">
              <w:rPr>
                <w:rFonts w:ascii="Book Antiqua" w:hAnsi="Book Antiqua"/>
                <w:strike/>
                <w:color w:val="000000" w:themeColor="text1"/>
                <w:sz w:val="18"/>
                <w:szCs w:val="18"/>
              </w:rPr>
              <w:t>13.0.2</w:t>
            </w:r>
            <w:r w:rsidRPr="00E42365">
              <w:rPr>
                <w:rFonts w:ascii="Book Antiqua" w:hAnsi="Book Antiqua" w:hint="eastAsia"/>
                <w:strike/>
                <w:color w:val="000000" w:themeColor="text1"/>
                <w:sz w:val="18"/>
                <w:szCs w:val="18"/>
              </w:rPr>
              <w:t>）</w:t>
            </w:r>
            <w:r w:rsidR="00E42365">
              <w:rPr>
                <w:rFonts w:ascii="Book Antiqua" w:hAnsi="Book Antiqua" w:hint="eastAsia"/>
                <w:color w:val="000000" w:themeColor="text1"/>
                <w:sz w:val="18"/>
                <w:szCs w:val="18"/>
              </w:rPr>
              <w:t>暂时取消平台同步在线商品功能，改为通过导入新增并更新的方式；</w:t>
            </w:r>
          </w:p>
          <w:p w14:paraId="54E2C446" w14:textId="77777777" w:rsidR="004837C2" w:rsidRDefault="005F3D5F">
            <w:pPr>
              <w:pStyle w:val="afb"/>
              <w:numPr>
                <w:ilvl w:val="0"/>
                <w:numId w:val="17"/>
              </w:numPr>
              <w:rPr>
                <w:rFonts w:ascii="Book Antiqua" w:hAnsi="Book Antiqua"/>
                <w:color w:val="FF0000"/>
                <w:sz w:val="18"/>
                <w:szCs w:val="18"/>
              </w:rPr>
            </w:pPr>
            <w:r>
              <w:rPr>
                <w:rFonts w:ascii="Book Antiqua" w:hAnsi="Book Antiqua" w:hint="eastAsia"/>
                <w:sz w:val="18"/>
                <w:szCs w:val="18"/>
              </w:rPr>
              <w:t>导出，在列表中勾选在线</w:t>
            </w:r>
            <w:r>
              <w:rPr>
                <w:rFonts w:ascii="Book Antiqua" w:hAnsi="Book Antiqua"/>
                <w:sz w:val="18"/>
                <w:szCs w:val="18"/>
              </w:rPr>
              <w:t>商品</w:t>
            </w:r>
            <w:r>
              <w:rPr>
                <w:rFonts w:ascii="Book Antiqua" w:hAnsi="Book Antiqua" w:hint="eastAsia"/>
                <w:sz w:val="18"/>
                <w:szCs w:val="18"/>
              </w:rPr>
              <w:t>行纪录，点击</w:t>
            </w:r>
            <w:r>
              <w:rPr>
                <w:rFonts w:ascii="幼圆" w:eastAsia="幼圆" w:hAnsi="幼圆" w:cs="幼圆" w:hint="eastAsia"/>
                <w:sz w:val="18"/>
                <w:szCs w:val="18"/>
                <w:bdr w:val="single" w:sz="4" w:space="0" w:color="auto"/>
                <w:shd w:val="clear" w:color="auto" w:fill="BEBEBE"/>
              </w:rPr>
              <w:t>导出</w:t>
            </w:r>
            <w:r>
              <w:rPr>
                <w:rFonts w:ascii="Book Antiqua" w:hAnsi="Book Antiqua" w:hint="eastAsia"/>
                <w:sz w:val="18"/>
                <w:szCs w:val="18"/>
              </w:rPr>
              <w:t>按钮下载附件。</w:t>
            </w:r>
          </w:p>
          <w:p w14:paraId="1A909636" w14:textId="77777777" w:rsidR="004837C2" w:rsidRDefault="005F3D5F">
            <w:pPr>
              <w:pStyle w:val="afb"/>
              <w:numPr>
                <w:ilvl w:val="0"/>
                <w:numId w:val="17"/>
              </w:numPr>
              <w:rPr>
                <w:rFonts w:ascii="Book Antiqua" w:hAnsi="Book Antiqua"/>
                <w:color w:val="FF0000"/>
                <w:sz w:val="18"/>
                <w:szCs w:val="18"/>
              </w:rPr>
            </w:pPr>
            <w:r>
              <w:rPr>
                <w:rFonts w:ascii="Book Antiqua" w:hAnsi="Book Antiqua" w:hint="eastAsia"/>
                <w:sz w:val="18"/>
                <w:szCs w:val="18"/>
              </w:rPr>
              <w:t>导入映射，点击</w:t>
            </w:r>
            <w:r>
              <w:rPr>
                <w:rFonts w:ascii="幼圆" w:eastAsia="幼圆" w:hAnsi="幼圆" w:cs="幼圆" w:hint="eastAsia"/>
                <w:sz w:val="18"/>
                <w:szCs w:val="18"/>
                <w:bdr w:val="single" w:sz="4" w:space="0" w:color="auto"/>
                <w:shd w:val="clear" w:color="auto" w:fill="BEBEBE"/>
              </w:rPr>
              <w:t>导入映射</w:t>
            </w:r>
            <w:r>
              <w:rPr>
                <w:rFonts w:ascii="Book Antiqua" w:hAnsi="Book Antiqua" w:hint="eastAsia"/>
                <w:sz w:val="18"/>
                <w:szCs w:val="18"/>
              </w:rPr>
              <w:t>按钮弹出窗口（如图</w:t>
            </w:r>
            <w:r>
              <w:rPr>
                <w:rFonts w:ascii="Book Antiqua" w:hAnsi="Book Antiqua" w:hint="eastAsia"/>
                <w:sz w:val="18"/>
                <w:szCs w:val="18"/>
              </w:rPr>
              <w:t>1</w:t>
            </w:r>
            <w:r>
              <w:rPr>
                <w:rFonts w:ascii="Book Antiqua" w:hAnsi="Book Antiqua"/>
                <w:sz w:val="18"/>
                <w:szCs w:val="18"/>
              </w:rPr>
              <w:t>3</w:t>
            </w:r>
            <w:r>
              <w:rPr>
                <w:rFonts w:ascii="Book Antiqua" w:hAnsi="Book Antiqua" w:hint="eastAsia"/>
                <w:sz w:val="18"/>
                <w:szCs w:val="18"/>
              </w:rPr>
              <w:t>.0.4</w:t>
            </w:r>
            <w:r>
              <w:rPr>
                <w:rFonts w:ascii="Book Antiqua" w:hAnsi="Book Antiqua" w:hint="eastAsia"/>
                <w:sz w:val="18"/>
                <w:szCs w:val="18"/>
              </w:rPr>
              <w:t>），下载系统模板，批量导入商品映射后，将对应在线商品的映射状态改为</w:t>
            </w:r>
            <w:r>
              <w:rPr>
                <w:rFonts w:ascii="Book Antiqua" w:hAnsi="Book Antiqua" w:hint="eastAsia"/>
                <w:sz w:val="18"/>
                <w:szCs w:val="18"/>
              </w:rPr>
              <w:t>[</w:t>
            </w:r>
            <w:r>
              <w:rPr>
                <w:rFonts w:ascii="Book Antiqua" w:hAnsi="Book Antiqua" w:hint="eastAsia"/>
                <w:sz w:val="18"/>
                <w:szCs w:val="18"/>
              </w:rPr>
              <w:t>已映射</w:t>
            </w:r>
            <w:r>
              <w:rPr>
                <w:rFonts w:ascii="Book Antiqua" w:hAnsi="Book Antiqua" w:hint="eastAsia"/>
                <w:sz w:val="18"/>
                <w:szCs w:val="18"/>
              </w:rPr>
              <w:t>]</w:t>
            </w:r>
            <w:r>
              <w:rPr>
                <w:rFonts w:ascii="Book Antiqua" w:hAnsi="Book Antiqua" w:hint="eastAsia"/>
                <w:sz w:val="18"/>
                <w:szCs w:val="18"/>
              </w:rPr>
              <w:t>。</w:t>
            </w:r>
          </w:p>
          <w:p w14:paraId="37DF54DC" w14:textId="7D62EE81" w:rsidR="004837C2" w:rsidRDefault="005F3D5F">
            <w:pPr>
              <w:pStyle w:val="afb"/>
              <w:numPr>
                <w:ilvl w:val="0"/>
                <w:numId w:val="17"/>
              </w:numPr>
              <w:rPr>
                <w:rFonts w:ascii="Book Antiqua" w:hAnsi="Book Antiqua"/>
                <w:color w:val="FF0000"/>
                <w:sz w:val="18"/>
                <w:szCs w:val="18"/>
              </w:rPr>
            </w:pPr>
            <w:r>
              <w:rPr>
                <w:rFonts w:ascii="Book Antiqua" w:hAnsi="Book Antiqua" w:hint="eastAsia"/>
                <w:sz w:val="18"/>
                <w:szCs w:val="18"/>
              </w:rPr>
              <w:t>映射</w:t>
            </w:r>
            <w:r w:rsidR="00360754">
              <w:rPr>
                <w:rFonts w:ascii="Book Antiqua" w:hAnsi="Book Antiqua" w:hint="eastAsia"/>
                <w:sz w:val="18"/>
                <w:szCs w:val="18"/>
              </w:rPr>
              <w:t>/</w:t>
            </w:r>
            <w:r w:rsidR="00360754">
              <w:rPr>
                <w:rFonts w:ascii="Book Antiqua" w:hAnsi="Book Antiqua" w:hint="eastAsia"/>
                <w:sz w:val="18"/>
                <w:szCs w:val="18"/>
              </w:rPr>
              <w:t>编辑</w:t>
            </w:r>
            <w:r>
              <w:rPr>
                <w:rFonts w:ascii="Book Antiqua" w:hAnsi="Book Antiqua" w:hint="eastAsia"/>
                <w:sz w:val="18"/>
                <w:szCs w:val="18"/>
              </w:rPr>
              <w:t>，手动添加自定义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与平台在线商品的映射关系。</w:t>
            </w: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映射</w:t>
            </w:r>
            <w:r w:rsidR="00200E4E">
              <w:rPr>
                <w:rFonts w:ascii="Book Antiqua" w:hAnsi="Book Antiqua" w:hint="eastAsia"/>
                <w:color w:val="00B0F0"/>
                <w:sz w:val="18"/>
                <w:szCs w:val="18"/>
              </w:rPr>
              <w:t>/</w:t>
            </w:r>
            <w:r w:rsidR="00200E4E">
              <w:rPr>
                <w:rFonts w:ascii="Book Antiqua" w:hAnsi="Book Antiqua" w:hint="eastAsia"/>
                <w:color w:val="00B0F0"/>
                <w:sz w:val="18"/>
                <w:szCs w:val="18"/>
              </w:rPr>
              <w:t>操作</w:t>
            </w:r>
            <w:r w:rsidR="00200E4E">
              <w:rPr>
                <w:rFonts w:ascii="Book Antiqua" w:hAnsi="Book Antiqua" w:hint="eastAsia"/>
                <w:color w:val="00B0F0"/>
                <w:sz w:val="18"/>
                <w:szCs w:val="18"/>
              </w:rPr>
              <w:t>-</w:t>
            </w:r>
            <w:r w:rsidR="00200E4E">
              <w:rPr>
                <w:rFonts w:ascii="Book Antiqua" w:hAnsi="Book Antiqua" w:hint="eastAsia"/>
                <w:color w:val="00B0F0"/>
                <w:sz w:val="18"/>
                <w:szCs w:val="18"/>
              </w:rPr>
              <w:t>编辑</w:t>
            </w:r>
            <w:r>
              <w:rPr>
                <w:rFonts w:ascii="Book Antiqua" w:hAnsi="Book Antiqua" w:hint="eastAsia"/>
                <w:color w:val="000000" w:themeColor="text1"/>
                <w:sz w:val="18"/>
                <w:szCs w:val="18"/>
              </w:rPr>
              <w:t>弹出提示框“商品映射”（如图</w:t>
            </w:r>
            <w:r>
              <w:rPr>
                <w:rFonts w:ascii="Book Antiqua" w:hAnsi="Book Antiqua"/>
                <w:color w:val="000000" w:themeColor="text1"/>
                <w:sz w:val="18"/>
                <w:szCs w:val="18"/>
              </w:rPr>
              <w:t>13.0.3</w:t>
            </w:r>
            <w:r>
              <w:rPr>
                <w:rFonts w:ascii="Book Antiqua" w:hAnsi="Book Antiqua" w:hint="eastAsia"/>
                <w:color w:val="000000" w:themeColor="text1"/>
                <w:sz w:val="18"/>
                <w:szCs w:val="18"/>
              </w:rPr>
              <w:t>）</w:t>
            </w:r>
          </w:p>
          <w:p w14:paraId="0DC73B17" w14:textId="77777777" w:rsidR="004837C2" w:rsidRDefault="005F3D5F">
            <w:pPr>
              <w:pStyle w:val="afb"/>
              <w:numPr>
                <w:ilvl w:val="0"/>
                <w:numId w:val="17"/>
              </w:numPr>
              <w:rPr>
                <w:rFonts w:ascii="Book Antiqua" w:hAnsi="Book Antiqua"/>
                <w:color w:val="FF0000"/>
                <w:sz w:val="18"/>
                <w:szCs w:val="18"/>
              </w:rPr>
            </w:pPr>
            <w:r>
              <w:rPr>
                <w:rFonts w:ascii="Book Antiqua" w:hAnsi="Book Antiqua" w:hint="eastAsia"/>
                <w:sz w:val="18"/>
                <w:szCs w:val="18"/>
              </w:rPr>
              <w:t>取消映射，取消已映射的在线商品的映射自定义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信息。</w:t>
            </w:r>
          </w:p>
          <w:p w14:paraId="2F32998E"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映射</w:t>
            </w:r>
            <w:r>
              <w:rPr>
                <w:rFonts w:ascii="Book Antiqua" w:hAnsi="Book Antiqua" w:hint="eastAsia"/>
                <w:sz w:val="18"/>
                <w:szCs w:val="18"/>
              </w:rPr>
              <w:t>或者在列表中勾选在线</w:t>
            </w:r>
            <w:r>
              <w:rPr>
                <w:rFonts w:ascii="Book Antiqua" w:hAnsi="Book Antiqua"/>
                <w:sz w:val="18"/>
                <w:szCs w:val="18"/>
              </w:rPr>
              <w:t>商品</w:t>
            </w:r>
            <w:r>
              <w:rPr>
                <w:rFonts w:ascii="Book Antiqua" w:hAnsi="Book Antiqua" w:hint="eastAsia"/>
                <w:sz w:val="18"/>
                <w:szCs w:val="18"/>
              </w:rPr>
              <w:t>行纪录，点击</w:t>
            </w:r>
            <w:r>
              <w:rPr>
                <w:rFonts w:ascii="幼圆" w:eastAsia="幼圆" w:hAnsi="幼圆" w:cs="幼圆" w:hint="eastAsia"/>
                <w:sz w:val="18"/>
                <w:szCs w:val="18"/>
                <w:bdr w:val="single" w:sz="4" w:space="0" w:color="auto"/>
                <w:shd w:val="clear" w:color="auto" w:fill="BEBEBE"/>
              </w:rPr>
              <w:t>取消映射</w:t>
            </w:r>
            <w:r>
              <w:rPr>
                <w:rFonts w:ascii="Book Antiqua" w:hAnsi="Book Antiqua" w:hint="eastAsia"/>
                <w:sz w:val="18"/>
                <w:szCs w:val="18"/>
              </w:rPr>
              <w:t>按钮，</w:t>
            </w:r>
            <w:r>
              <w:rPr>
                <w:rFonts w:ascii="Book Antiqua" w:hAnsi="Book Antiqua" w:hint="eastAsia"/>
                <w:color w:val="000000" w:themeColor="text1"/>
                <w:sz w:val="18"/>
                <w:szCs w:val="18"/>
              </w:rPr>
              <w:t>弹出提示框“取消映射”（如图</w:t>
            </w:r>
            <w:r>
              <w:rPr>
                <w:rFonts w:ascii="Book Antiqua" w:hAnsi="Book Antiqua"/>
                <w:color w:val="000000" w:themeColor="text1"/>
                <w:sz w:val="18"/>
                <w:szCs w:val="18"/>
              </w:rPr>
              <w:t>13.0.5</w:t>
            </w:r>
            <w:r>
              <w:rPr>
                <w:rFonts w:ascii="Book Antiqua" w:hAnsi="Book Antiqua" w:hint="eastAsia"/>
                <w:color w:val="000000" w:themeColor="text1"/>
                <w:sz w:val="18"/>
                <w:szCs w:val="18"/>
              </w:rPr>
              <w:t>）</w:t>
            </w:r>
          </w:p>
          <w:p w14:paraId="13ABB83A" w14:textId="6267EB90" w:rsidR="004837C2" w:rsidRPr="00E0229A" w:rsidRDefault="005F3D5F" w:rsidP="00E0229A">
            <w:pPr>
              <w:pStyle w:val="afb"/>
              <w:ind w:left="360"/>
              <w:rPr>
                <w:rFonts w:ascii="Book Antiqua" w:hAnsi="Book Antiqua"/>
                <w:sz w:val="18"/>
                <w:szCs w:val="18"/>
              </w:rPr>
            </w:pPr>
            <w:r>
              <w:rPr>
                <w:rFonts w:ascii="Book Antiqua" w:hAnsi="Book Antiqua" w:hint="eastAsia"/>
                <w:sz w:val="18"/>
                <w:szCs w:val="18"/>
              </w:rPr>
              <w:t>若取消映射后，</w:t>
            </w:r>
            <w:r w:rsidR="00E0229A">
              <w:rPr>
                <w:rFonts w:ascii="Book Antiqua" w:hAnsi="Book Antiqua" w:hint="eastAsia"/>
                <w:sz w:val="18"/>
                <w:szCs w:val="18"/>
              </w:rPr>
              <w:t>之前映射的本地自定义</w:t>
            </w:r>
            <w:r w:rsidR="00E0229A">
              <w:rPr>
                <w:rFonts w:ascii="Book Antiqua" w:hAnsi="Book Antiqua" w:hint="eastAsia"/>
                <w:sz w:val="18"/>
                <w:szCs w:val="18"/>
              </w:rPr>
              <w:t>S</w:t>
            </w:r>
            <w:r w:rsidR="00E0229A">
              <w:rPr>
                <w:rFonts w:ascii="Book Antiqua" w:hAnsi="Book Antiqua"/>
                <w:sz w:val="18"/>
                <w:szCs w:val="18"/>
              </w:rPr>
              <w:t>KU</w:t>
            </w:r>
            <w:r w:rsidR="00E0229A">
              <w:rPr>
                <w:rFonts w:ascii="Book Antiqua" w:hAnsi="Book Antiqua" w:hint="eastAsia"/>
                <w:sz w:val="18"/>
                <w:szCs w:val="18"/>
              </w:rPr>
              <w:t>与映射数量被清空，变</w:t>
            </w:r>
            <w:r w:rsidRPr="00E0229A">
              <w:rPr>
                <w:rFonts w:ascii="Book Antiqua" w:hAnsi="Book Antiqua" w:hint="eastAsia"/>
                <w:sz w:val="18"/>
                <w:szCs w:val="18"/>
              </w:rPr>
              <w:t>为</w:t>
            </w:r>
            <w:r w:rsidRPr="00E0229A">
              <w:rPr>
                <w:rFonts w:ascii="Book Antiqua" w:hAnsi="Book Antiqua" w:hint="eastAsia"/>
                <w:sz w:val="18"/>
                <w:szCs w:val="18"/>
              </w:rPr>
              <w:t>[</w:t>
            </w:r>
            <w:r w:rsidRPr="00E0229A">
              <w:rPr>
                <w:rFonts w:ascii="Book Antiqua" w:hAnsi="Book Antiqua" w:hint="eastAsia"/>
                <w:sz w:val="18"/>
                <w:szCs w:val="18"/>
              </w:rPr>
              <w:t>未映射</w:t>
            </w:r>
            <w:r w:rsidRPr="00E0229A">
              <w:rPr>
                <w:rFonts w:ascii="Book Antiqua" w:hAnsi="Book Antiqua"/>
                <w:sz w:val="18"/>
                <w:szCs w:val="18"/>
              </w:rPr>
              <w:t>]</w:t>
            </w:r>
            <w:r w:rsidRPr="00E0229A">
              <w:rPr>
                <w:rFonts w:ascii="Book Antiqua" w:hAnsi="Book Antiqua" w:hint="eastAsia"/>
                <w:sz w:val="18"/>
                <w:szCs w:val="18"/>
              </w:rPr>
              <w:t>状态。</w:t>
            </w:r>
          </w:p>
          <w:p w14:paraId="3DC74889"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213683D7" w14:textId="77777777" w:rsidR="004837C2" w:rsidRPr="00D55B7A" w:rsidRDefault="005F3D5F">
            <w:pPr>
              <w:pStyle w:val="afb"/>
              <w:numPr>
                <w:ilvl w:val="0"/>
                <w:numId w:val="17"/>
              </w:numPr>
              <w:rPr>
                <w:rFonts w:ascii="Book Antiqua" w:hAnsi="Book Antiqua"/>
                <w:strike/>
                <w:color w:val="FF0000"/>
                <w:sz w:val="18"/>
                <w:szCs w:val="18"/>
              </w:rPr>
            </w:pPr>
            <w:r w:rsidRPr="00D55B7A">
              <w:rPr>
                <w:rFonts w:ascii="Book Antiqua" w:hAnsi="Book Antiqua" w:hint="eastAsia"/>
                <w:strike/>
                <w:color w:val="000000" w:themeColor="text1"/>
                <w:sz w:val="18"/>
                <w:szCs w:val="18"/>
              </w:rPr>
              <w:t>平台同步，请求平台更新商品接口。系统自动同步频率，每</w:t>
            </w:r>
            <w:r w:rsidRPr="00D55B7A">
              <w:rPr>
                <w:rFonts w:ascii="Book Antiqua" w:hAnsi="Book Antiqua"/>
                <w:strike/>
                <w:color w:val="000000" w:themeColor="text1"/>
                <w:sz w:val="18"/>
                <w:szCs w:val="18"/>
              </w:rPr>
              <w:t>6</w:t>
            </w:r>
            <w:r w:rsidRPr="00D55B7A">
              <w:rPr>
                <w:rFonts w:ascii="Book Antiqua" w:hAnsi="Book Antiqua" w:hint="eastAsia"/>
                <w:strike/>
                <w:color w:val="000000" w:themeColor="text1"/>
                <w:sz w:val="18"/>
                <w:szCs w:val="18"/>
              </w:rPr>
              <w:t>h</w:t>
            </w:r>
            <w:r w:rsidRPr="00D55B7A">
              <w:rPr>
                <w:rFonts w:ascii="Book Antiqua" w:hAnsi="Book Antiqua" w:hint="eastAsia"/>
                <w:strike/>
                <w:color w:val="000000" w:themeColor="text1"/>
                <w:sz w:val="18"/>
                <w:szCs w:val="18"/>
              </w:rPr>
              <w:t>间隔执行一次。</w:t>
            </w:r>
          </w:p>
          <w:p w14:paraId="436CA14D" w14:textId="77777777" w:rsidR="004837C2" w:rsidRDefault="005F3D5F">
            <w:pPr>
              <w:pStyle w:val="afb"/>
              <w:numPr>
                <w:ilvl w:val="0"/>
                <w:numId w:val="17"/>
              </w:numPr>
              <w:rPr>
                <w:rFonts w:ascii="Book Antiqua" w:hAnsi="Book Antiqua"/>
                <w:color w:val="000000" w:themeColor="text1"/>
                <w:sz w:val="18"/>
                <w:szCs w:val="18"/>
              </w:rPr>
            </w:pPr>
            <w:r>
              <w:rPr>
                <w:rFonts w:ascii="Book Antiqua" w:hAnsi="Book Antiqua" w:hint="eastAsia"/>
                <w:color w:val="000000" w:themeColor="text1"/>
                <w:sz w:val="18"/>
                <w:szCs w:val="18"/>
              </w:rPr>
              <w:t>导出模版：</w:t>
            </w:r>
          </w:p>
          <w:p w14:paraId="3974EAC7" w14:textId="77777777" w:rsidR="004837C2" w:rsidRDefault="005F3D5F">
            <w:pPr>
              <w:pStyle w:val="afb"/>
              <w:ind w:left="360"/>
              <w:rPr>
                <w:rFonts w:ascii="Book Antiqua" w:hAnsi="Book Antiqua"/>
                <w:color w:val="000000" w:themeColor="text1"/>
                <w:sz w:val="18"/>
                <w:szCs w:val="18"/>
              </w:rPr>
            </w:pPr>
            <w:r>
              <w:rPr>
                <w:noProof/>
              </w:rPr>
              <w:drawing>
                <wp:inline distT="0" distB="0" distL="0" distR="0" wp14:anchorId="5B8427A0" wp14:editId="77F113DE">
                  <wp:extent cx="3829050" cy="2667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99"/>
                          <a:stretch>
                            <a:fillRect/>
                          </a:stretch>
                        </pic:blipFill>
                        <pic:spPr>
                          <a:xfrm>
                            <a:off x="0" y="0"/>
                            <a:ext cx="3829247" cy="266714"/>
                          </a:xfrm>
                          <a:prstGeom prst="rect">
                            <a:avLst/>
                          </a:prstGeom>
                        </pic:spPr>
                      </pic:pic>
                    </a:graphicData>
                  </a:graphic>
                </wp:inline>
              </w:drawing>
            </w:r>
          </w:p>
          <w:p w14:paraId="555FAC08" w14:textId="77777777" w:rsidR="004837C2" w:rsidRDefault="005F3D5F">
            <w:pPr>
              <w:pStyle w:val="afb"/>
              <w:numPr>
                <w:ilvl w:val="0"/>
                <w:numId w:val="17"/>
              </w:numPr>
              <w:rPr>
                <w:rFonts w:ascii="Book Antiqua" w:hAnsi="Book Antiqua"/>
                <w:color w:val="000000" w:themeColor="text1"/>
                <w:sz w:val="18"/>
                <w:szCs w:val="18"/>
              </w:rPr>
            </w:pPr>
            <w:r>
              <w:rPr>
                <w:rFonts w:ascii="Book Antiqua" w:hAnsi="Book Antiqua" w:hint="eastAsia"/>
                <w:color w:val="000000" w:themeColor="text1"/>
                <w:sz w:val="18"/>
                <w:szCs w:val="18"/>
              </w:rPr>
              <w:lastRenderedPageBreak/>
              <w:t>导入映射模版：</w:t>
            </w:r>
          </w:p>
          <w:p w14:paraId="5257A3A5" w14:textId="20A6E855" w:rsidR="004837C2" w:rsidRPr="00A61F60" w:rsidRDefault="00A61F60" w:rsidP="00A61F60">
            <w:pPr>
              <w:rPr>
                <w:rFonts w:ascii="Book Antiqua" w:hAnsi="Book Antiqua"/>
                <w:color w:val="000000" w:themeColor="text1"/>
                <w:sz w:val="18"/>
                <w:szCs w:val="18"/>
              </w:rPr>
            </w:pPr>
            <w:r>
              <w:rPr>
                <w:noProof/>
              </w:rPr>
              <w:drawing>
                <wp:inline distT="0" distB="0" distL="0" distR="0" wp14:anchorId="453DFEFB" wp14:editId="766BBB72">
                  <wp:extent cx="4643755" cy="291465"/>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43755" cy="291465"/>
                          </a:xfrm>
                          <a:prstGeom prst="rect">
                            <a:avLst/>
                          </a:prstGeom>
                        </pic:spPr>
                      </pic:pic>
                    </a:graphicData>
                  </a:graphic>
                </wp:inline>
              </w:drawing>
            </w:r>
          </w:p>
          <w:p w14:paraId="3E2BC9BD" w14:textId="3266C725" w:rsidR="00A61F60" w:rsidRPr="00A61F60" w:rsidRDefault="00A61F60" w:rsidP="00A61F60">
            <w:pPr>
              <w:rPr>
                <w:rFonts w:ascii="Book Antiqua" w:hAnsi="Book Antiqua"/>
                <w:color w:val="000000" w:themeColor="text1"/>
                <w:sz w:val="18"/>
                <w:szCs w:val="18"/>
              </w:rPr>
            </w:pPr>
            <w:r>
              <w:rPr>
                <w:noProof/>
              </w:rPr>
              <w:drawing>
                <wp:inline distT="0" distB="0" distL="0" distR="0" wp14:anchorId="2BF2B680" wp14:editId="19502119">
                  <wp:extent cx="4643755" cy="279400"/>
                  <wp:effectExtent l="0" t="0" r="4445"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3755" cy="279400"/>
                          </a:xfrm>
                          <a:prstGeom prst="rect">
                            <a:avLst/>
                          </a:prstGeom>
                        </pic:spPr>
                      </pic:pic>
                    </a:graphicData>
                  </a:graphic>
                </wp:inline>
              </w:drawing>
            </w:r>
          </w:p>
          <w:p w14:paraId="072DCAA2" w14:textId="77777777" w:rsidR="004837C2" w:rsidRDefault="005F3D5F">
            <w:pPr>
              <w:pStyle w:val="afb"/>
              <w:numPr>
                <w:ilvl w:val="0"/>
                <w:numId w:val="17"/>
              </w:numPr>
              <w:rPr>
                <w:rFonts w:ascii="Book Antiqua" w:hAnsi="Book Antiqua"/>
                <w:color w:val="000000" w:themeColor="text1"/>
                <w:sz w:val="18"/>
                <w:szCs w:val="18"/>
              </w:rPr>
            </w:pPr>
            <w:r>
              <w:rPr>
                <w:rFonts w:ascii="Book Antiqua" w:hAnsi="Book Antiqua" w:hint="eastAsia"/>
                <w:color w:val="000000" w:themeColor="text1"/>
                <w:sz w:val="18"/>
                <w:szCs w:val="18"/>
              </w:rPr>
              <w:t>映射，点击</w:t>
            </w:r>
            <w:r>
              <w:rPr>
                <w:rFonts w:ascii="幼圆" w:eastAsia="幼圆" w:hAnsi="幼圆" w:cs="幼圆" w:hint="eastAsia"/>
                <w:sz w:val="18"/>
                <w:szCs w:val="18"/>
                <w:bdr w:val="single" w:sz="4" w:space="0" w:color="auto"/>
                <w:shd w:val="clear" w:color="auto" w:fill="BEBEBE"/>
              </w:rPr>
              <w:t>添加S</w:t>
            </w:r>
            <w:r>
              <w:rPr>
                <w:rFonts w:ascii="幼圆" w:eastAsia="幼圆" w:hAnsi="幼圆" w:cs="幼圆"/>
                <w:sz w:val="18"/>
                <w:szCs w:val="18"/>
                <w:bdr w:val="single" w:sz="4" w:space="0" w:color="auto"/>
                <w:shd w:val="clear" w:color="auto" w:fill="BEBEBE"/>
              </w:rPr>
              <w:t>KU</w:t>
            </w:r>
            <w:r>
              <w:rPr>
                <w:rFonts w:ascii="Book Antiqua" w:hAnsi="Book Antiqua" w:hint="eastAsia"/>
                <w:sz w:val="18"/>
                <w:szCs w:val="18"/>
              </w:rPr>
              <w:t>时，</w:t>
            </w:r>
            <w:r>
              <w:rPr>
                <w:rFonts w:ascii="Book Antiqua" w:hAnsi="Book Antiqua"/>
                <w:color w:val="000000" w:themeColor="text1"/>
                <w:sz w:val="18"/>
                <w:szCs w:val="18"/>
              </w:rPr>
              <w:t>验证</w:t>
            </w: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是否在系统中存在并且是审核状态，</w:t>
            </w:r>
            <w:r>
              <w:rPr>
                <w:rFonts w:ascii="Book Antiqua" w:hAnsi="Book Antiqua" w:hint="eastAsia"/>
                <w:sz w:val="18"/>
                <w:szCs w:val="18"/>
              </w:rPr>
              <w:t>否则进行</w:t>
            </w:r>
            <w:r>
              <w:rPr>
                <w:rFonts w:ascii="Book Antiqua" w:hAnsi="Book Antiqua"/>
                <w:color w:val="000000" w:themeColor="text1"/>
                <w:sz w:val="18"/>
                <w:szCs w:val="18"/>
              </w:rPr>
              <w:t>提示：</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不存在，请确认”</w:t>
            </w:r>
            <w:r>
              <w:rPr>
                <w:rFonts w:ascii="Book Antiqua" w:hAnsi="Book Antiqua" w:hint="eastAsia"/>
                <w:color w:val="000000" w:themeColor="text1"/>
                <w:sz w:val="18"/>
                <w:szCs w:val="18"/>
              </w:rPr>
              <w:t xml:space="preserve"> /</w:t>
            </w:r>
            <w:r>
              <w:rPr>
                <w:rFonts w:ascii="Book Antiqua" w:hAnsi="Book Antiqua"/>
                <w:color w:val="000000" w:themeColor="text1"/>
                <w:sz w:val="18"/>
                <w:szCs w:val="18"/>
              </w:rPr>
              <w:t xml:space="preserve"> </w:t>
            </w:r>
            <w:r>
              <w:rPr>
                <w:rFonts w:ascii="Book Antiqua" w:hAnsi="Book Antiqua" w:hint="eastAsia"/>
                <w:color w:val="000000" w:themeColor="text1"/>
                <w:sz w:val="18"/>
                <w:szCs w:val="18"/>
              </w:rPr>
              <w:t>“</w:t>
            </w:r>
            <w:r>
              <w:rPr>
                <w:rFonts w:ascii="Book Antiqua" w:hAnsi="Book Antiqua"/>
                <w:color w:val="000000" w:themeColor="text1"/>
                <w:sz w:val="18"/>
                <w:szCs w:val="18"/>
              </w:rPr>
              <w:t>SKU</w:t>
            </w:r>
            <w:r>
              <w:rPr>
                <w:rFonts w:ascii="Book Antiqua" w:hAnsi="Book Antiqua" w:hint="eastAsia"/>
                <w:color w:val="000000" w:themeColor="text1"/>
                <w:sz w:val="18"/>
                <w:szCs w:val="18"/>
              </w:rPr>
              <w:t>不是已审核状态，请确认”</w:t>
            </w:r>
            <w:r>
              <w:rPr>
                <w:rFonts w:ascii="Book Antiqua" w:hAnsi="Book Antiqua"/>
                <w:color w:val="000000" w:themeColor="text1"/>
                <w:sz w:val="18"/>
                <w:szCs w:val="18"/>
              </w:rPr>
              <w:t>。</w:t>
            </w:r>
          </w:p>
          <w:p w14:paraId="02C36C97"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输入框做下拉框联想效果。</w:t>
            </w:r>
          </w:p>
          <w:p w14:paraId="1E299820" w14:textId="77777777" w:rsidR="004837C2" w:rsidRDefault="005F3D5F">
            <w:pPr>
              <w:pStyle w:val="afb"/>
              <w:numPr>
                <w:ilvl w:val="0"/>
                <w:numId w:val="17"/>
              </w:numPr>
              <w:rPr>
                <w:rFonts w:ascii="Book Antiqua" w:hAnsi="Book Antiqua"/>
                <w:color w:val="000000" w:themeColor="text1"/>
                <w:sz w:val="18"/>
                <w:szCs w:val="18"/>
              </w:rPr>
            </w:pPr>
            <w:r>
              <w:rPr>
                <w:rFonts w:ascii="Book Antiqua" w:hAnsi="Book Antiqua" w:hint="eastAsia"/>
                <w:color w:val="000000" w:themeColor="text1"/>
                <w:sz w:val="18"/>
                <w:szCs w:val="18"/>
              </w:rPr>
              <w:t>提示，</w:t>
            </w:r>
          </w:p>
          <w:p w14:paraId="3CBDD11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未勾选明细，点击导出按钮，提示：请选择需要导出的记录！</w:t>
            </w:r>
          </w:p>
          <w:p w14:paraId="590BBC3E"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未勾选明细，点击取消映射按钮，提示：请选择需要修改的记录！</w:t>
            </w:r>
          </w:p>
          <w:p w14:paraId="324182A5"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导入映射，未选择文件就直接点击了上传按钮，提示：请选择需要上传的模版附件！</w:t>
            </w:r>
          </w:p>
          <w:p w14:paraId="163DD1E8"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导入映射，有必填项未填写，提示：第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5CAA5C37"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导入映射，字段填写不合法，提示：第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行，请输入正确的</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0EA086E5" w14:textId="77777777" w:rsidR="004837C2" w:rsidRDefault="004837C2">
            <w:pPr>
              <w:pStyle w:val="afb"/>
              <w:ind w:left="360"/>
              <w:rPr>
                <w:rFonts w:ascii="Book Antiqua" w:hAnsi="Book Antiqua"/>
                <w:color w:val="000000" w:themeColor="text1"/>
                <w:sz w:val="18"/>
                <w:szCs w:val="18"/>
              </w:rPr>
            </w:pPr>
          </w:p>
        </w:tc>
      </w:tr>
      <w:tr w:rsidR="004837C2" w14:paraId="496BE959" w14:textId="77777777">
        <w:trPr>
          <w:jc w:val="center"/>
        </w:trPr>
        <w:tc>
          <w:tcPr>
            <w:tcW w:w="1583" w:type="dxa"/>
            <w:shd w:val="clear" w:color="auto" w:fill="F8F8F8"/>
            <w:vAlign w:val="center"/>
          </w:tcPr>
          <w:p w14:paraId="70230C45"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0B9AB705" w14:textId="77777777" w:rsidR="004837C2" w:rsidRDefault="004837C2">
            <w:pPr>
              <w:rPr>
                <w:rFonts w:ascii="Book Antiqua" w:hAnsi="Book Antiqua"/>
                <w:b/>
                <w:sz w:val="18"/>
                <w:szCs w:val="18"/>
              </w:rPr>
            </w:pPr>
          </w:p>
        </w:tc>
      </w:tr>
      <w:tr w:rsidR="004837C2" w14:paraId="499B427A" w14:textId="77777777">
        <w:trPr>
          <w:trHeight w:val="561"/>
          <w:jc w:val="center"/>
        </w:trPr>
        <w:tc>
          <w:tcPr>
            <w:tcW w:w="9112" w:type="dxa"/>
            <w:gridSpan w:val="2"/>
            <w:shd w:val="clear" w:color="auto" w:fill="F8F8F8"/>
            <w:vAlign w:val="center"/>
          </w:tcPr>
          <w:p w14:paraId="4BE3CD74"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062F6FA1"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D4DB7F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2997CDA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3FBA80B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0E9245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3B24872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0361EA1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E5F398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1DA5DF78"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64DA16B4"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商品映射</w:t>
                  </w:r>
                </w:p>
              </w:tc>
            </w:tr>
            <w:tr w:rsidR="004837C2" w14:paraId="3BB8F30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F7ABD8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平台 </w:t>
                  </w:r>
                </w:p>
              </w:tc>
              <w:tc>
                <w:tcPr>
                  <w:tcW w:w="1302" w:type="dxa"/>
                  <w:tcBorders>
                    <w:top w:val="single" w:sz="6" w:space="0" w:color="auto"/>
                    <w:left w:val="nil"/>
                    <w:bottom w:val="single" w:sz="6" w:space="0" w:color="auto"/>
                    <w:right w:val="single" w:sz="6" w:space="0" w:color="auto"/>
                  </w:tcBorders>
                  <w:vAlign w:val="center"/>
                </w:tcPr>
                <w:p w14:paraId="22C5FA6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024F05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42594D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0CC0EB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F5E548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0DEBB01" w14:textId="77777777" w:rsidR="004837C2" w:rsidRDefault="004837C2">
                  <w:pPr>
                    <w:widowControl/>
                    <w:jc w:val="left"/>
                    <w:rPr>
                      <w:rFonts w:ascii="宋体" w:hAnsi="宋体" w:cs="宋体"/>
                      <w:b/>
                      <w:bCs/>
                      <w:color w:val="000000"/>
                      <w:kern w:val="0"/>
                      <w:sz w:val="22"/>
                      <w:szCs w:val="22"/>
                    </w:rPr>
                  </w:pPr>
                </w:p>
              </w:tc>
            </w:tr>
            <w:tr w:rsidR="004837C2" w14:paraId="450945B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15008F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店铺</w:t>
                  </w:r>
                </w:p>
              </w:tc>
              <w:tc>
                <w:tcPr>
                  <w:tcW w:w="1302" w:type="dxa"/>
                  <w:tcBorders>
                    <w:top w:val="single" w:sz="6" w:space="0" w:color="auto"/>
                    <w:left w:val="nil"/>
                    <w:bottom w:val="single" w:sz="6" w:space="0" w:color="auto"/>
                    <w:right w:val="single" w:sz="6" w:space="0" w:color="auto"/>
                  </w:tcBorders>
                  <w:vAlign w:val="center"/>
                </w:tcPr>
                <w:p w14:paraId="3674D9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BBA81F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D186BF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CF2EC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E62EC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340F2B9F" w14:textId="77777777" w:rsidR="004837C2" w:rsidRDefault="004837C2">
                  <w:pPr>
                    <w:widowControl/>
                    <w:jc w:val="left"/>
                    <w:rPr>
                      <w:rFonts w:ascii="宋体" w:hAnsi="宋体" w:cs="宋体"/>
                      <w:color w:val="000000"/>
                      <w:kern w:val="0"/>
                      <w:sz w:val="22"/>
                      <w:szCs w:val="22"/>
                    </w:rPr>
                  </w:pPr>
                </w:p>
              </w:tc>
            </w:tr>
            <w:tr w:rsidR="004837C2" w14:paraId="37AD4BE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FC40D8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商品管理番号</w:t>
                  </w:r>
                </w:p>
              </w:tc>
              <w:tc>
                <w:tcPr>
                  <w:tcW w:w="1302" w:type="dxa"/>
                  <w:tcBorders>
                    <w:top w:val="single" w:sz="6" w:space="0" w:color="auto"/>
                    <w:left w:val="nil"/>
                    <w:bottom w:val="single" w:sz="6" w:space="0" w:color="auto"/>
                    <w:right w:val="single" w:sz="6" w:space="0" w:color="auto"/>
                  </w:tcBorders>
                  <w:vAlign w:val="center"/>
                </w:tcPr>
                <w:p w14:paraId="6F4755D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EB537F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93068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124EC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08595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FB4D71D" w14:textId="77777777" w:rsidR="004837C2" w:rsidRDefault="004837C2">
                  <w:pPr>
                    <w:widowControl/>
                    <w:jc w:val="left"/>
                    <w:rPr>
                      <w:rFonts w:ascii="宋体" w:hAnsi="宋体" w:cs="宋体"/>
                      <w:color w:val="000000"/>
                      <w:kern w:val="0"/>
                      <w:sz w:val="22"/>
                      <w:szCs w:val="22"/>
                    </w:rPr>
                  </w:pPr>
                </w:p>
              </w:tc>
            </w:tr>
            <w:tr w:rsidR="004837C2" w14:paraId="4A7259C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E44B02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商品番号</w:t>
                  </w:r>
                </w:p>
              </w:tc>
              <w:tc>
                <w:tcPr>
                  <w:tcW w:w="1302" w:type="dxa"/>
                  <w:tcBorders>
                    <w:top w:val="single" w:sz="6" w:space="0" w:color="auto"/>
                    <w:left w:val="nil"/>
                    <w:bottom w:val="single" w:sz="6" w:space="0" w:color="auto"/>
                    <w:right w:val="single" w:sz="6" w:space="0" w:color="auto"/>
                  </w:tcBorders>
                  <w:vAlign w:val="center"/>
                </w:tcPr>
                <w:p w14:paraId="7C25E7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52C7A6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66146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CE1DC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FDE93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8CEA3E5" w14:textId="77777777" w:rsidR="004837C2" w:rsidRDefault="004837C2">
                  <w:pPr>
                    <w:widowControl/>
                    <w:jc w:val="left"/>
                    <w:rPr>
                      <w:rFonts w:ascii="宋体" w:hAnsi="宋体" w:cs="宋体"/>
                      <w:color w:val="000000"/>
                      <w:kern w:val="0"/>
                      <w:sz w:val="22"/>
                      <w:szCs w:val="22"/>
                    </w:rPr>
                  </w:pPr>
                </w:p>
              </w:tc>
            </w:tr>
            <w:tr w:rsidR="004837C2" w14:paraId="578E6DB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FEB6CCE"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Seller</w:t>
                  </w:r>
                  <w:r>
                    <w:rPr>
                      <w:rFonts w:ascii="宋体" w:hAnsi="宋体" w:cs="宋体"/>
                      <w:color w:val="000000"/>
                      <w:kern w:val="0"/>
                      <w:sz w:val="22"/>
                      <w:szCs w:val="22"/>
                    </w:rPr>
                    <w:t>SKU</w:t>
                  </w:r>
                  <w:proofErr w:type="spellEnd"/>
                </w:p>
              </w:tc>
              <w:tc>
                <w:tcPr>
                  <w:tcW w:w="1302" w:type="dxa"/>
                  <w:tcBorders>
                    <w:top w:val="single" w:sz="6" w:space="0" w:color="auto"/>
                    <w:left w:val="nil"/>
                    <w:bottom w:val="single" w:sz="6" w:space="0" w:color="auto"/>
                    <w:right w:val="single" w:sz="6" w:space="0" w:color="auto"/>
                  </w:tcBorders>
                  <w:vAlign w:val="center"/>
                </w:tcPr>
                <w:p w14:paraId="25B9ED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8CCEF7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90B04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6BDD6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BE28A0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CD66285" w14:textId="77777777" w:rsidR="004837C2" w:rsidRDefault="004837C2">
                  <w:pPr>
                    <w:widowControl/>
                    <w:jc w:val="left"/>
                    <w:rPr>
                      <w:rFonts w:ascii="宋体" w:hAnsi="宋体" w:cs="宋体"/>
                      <w:color w:val="000000"/>
                      <w:kern w:val="0"/>
                      <w:sz w:val="22"/>
                      <w:szCs w:val="22"/>
                    </w:rPr>
                  </w:pPr>
                </w:p>
              </w:tc>
            </w:tr>
            <w:tr w:rsidR="004837C2" w14:paraId="41327C7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E13164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w:t>
                  </w:r>
                  <w:r>
                    <w:rPr>
                      <w:rFonts w:ascii="宋体" w:hAnsi="宋体" w:cs="宋体"/>
                      <w:color w:val="000000"/>
                      <w:kern w:val="0"/>
                      <w:sz w:val="22"/>
                      <w:szCs w:val="22"/>
                    </w:rPr>
                    <w:t>SIN</w:t>
                  </w:r>
                </w:p>
              </w:tc>
              <w:tc>
                <w:tcPr>
                  <w:tcW w:w="1302" w:type="dxa"/>
                  <w:tcBorders>
                    <w:top w:val="single" w:sz="6" w:space="0" w:color="auto"/>
                    <w:left w:val="nil"/>
                    <w:bottom w:val="single" w:sz="6" w:space="0" w:color="auto"/>
                    <w:right w:val="single" w:sz="6" w:space="0" w:color="auto"/>
                  </w:tcBorders>
                  <w:vAlign w:val="center"/>
                </w:tcPr>
                <w:p w14:paraId="0D4AD9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B84A59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AD2182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8F673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1BEB5F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C5698D9" w14:textId="77777777" w:rsidR="004837C2" w:rsidRDefault="004837C2">
                  <w:pPr>
                    <w:widowControl/>
                    <w:jc w:val="left"/>
                    <w:rPr>
                      <w:rFonts w:ascii="宋体" w:hAnsi="宋体" w:cs="宋体"/>
                      <w:color w:val="000000"/>
                      <w:kern w:val="0"/>
                      <w:sz w:val="22"/>
                      <w:szCs w:val="22"/>
                    </w:rPr>
                  </w:pPr>
                </w:p>
              </w:tc>
            </w:tr>
            <w:tr w:rsidR="004837C2" w14:paraId="04C9593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8DD036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w:t>
                  </w:r>
                  <w:r>
                    <w:rPr>
                      <w:rFonts w:ascii="宋体" w:hAnsi="宋体" w:cs="宋体"/>
                      <w:color w:val="000000"/>
                      <w:kern w:val="0"/>
                      <w:sz w:val="22"/>
                      <w:szCs w:val="22"/>
                    </w:rPr>
                    <w:t>PC</w:t>
                  </w:r>
                </w:p>
              </w:tc>
              <w:tc>
                <w:tcPr>
                  <w:tcW w:w="1302" w:type="dxa"/>
                  <w:tcBorders>
                    <w:top w:val="single" w:sz="6" w:space="0" w:color="auto"/>
                    <w:left w:val="nil"/>
                    <w:bottom w:val="single" w:sz="6" w:space="0" w:color="auto"/>
                    <w:right w:val="single" w:sz="6" w:space="0" w:color="auto"/>
                  </w:tcBorders>
                  <w:vAlign w:val="center"/>
                </w:tcPr>
                <w:p w14:paraId="61D910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F4EE5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0DA11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8F048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52CC8F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2273282" w14:textId="77777777" w:rsidR="004837C2" w:rsidRDefault="004837C2">
                  <w:pPr>
                    <w:widowControl/>
                    <w:jc w:val="left"/>
                    <w:rPr>
                      <w:rFonts w:ascii="宋体" w:hAnsi="宋体" w:cs="宋体"/>
                      <w:color w:val="000000"/>
                      <w:kern w:val="0"/>
                      <w:sz w:val="22"/>
                      <w:szCs w:val="22"/>
                    </w:rPr>
                  </w:pPr>
                </w:p>
              </w:tc>
            </w:tr>
            <w:tr w:rsidR="004837C2" w14:paraId="3F3E5EC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B70E22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p>
              </w:tc>
              <w:tc>
                <w:tcPr>
                  <w:tcW w:w="1302" w:type="dxa"/>
                  <w:tcBorders>
                    <w:top w:val="single" w:sz="6" w:space="0" w:color="auto"/>
                    <w:left w:val="nil"/>
                    <w:bottom w:val="single" w:sz="6" w:space="0" w:color="auto"/>
                    <w:right w:val="single" w:sz="6" w:space="0" w:color="auto"/>
                  </w:tcBorders>
                  <w:vAlign w:val="center"/>
                </w:tcPr>
                <w:p w14:paraId="74A0FB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EDAC88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A4C095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20DF7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CEA9CC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1F8E0AD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p w14:paraId="3B68F75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r w:rsidR="00083422">
                    <w:rPr>
                      <w:rFonts w:ascii="宋体" w:hAnsi="宋体" w:cs="宋体" w:hint="eastAsia"/>
                      <w:color w:val="000000"/>
                      <w:kern w:val="0"/>
                      <w:sz w:val="22"/>
                      <w:szCs w:val="22"/>
                    </w:rPr>
                    <w:t>，</w:t>
                  </w:r>
                </w:p>
                <w:p w14:paraId="27428D95" w14:textId="3DBB658B" w:rsidR="00083422" w:rsidRDefault="00083422">
                  <w:pPr>
                    <w:widowControl/>
                    <w:jc w:val="left"/>
                    <w:rPr>
                      <w:rFonts w:ascii="宋体" w:hAnsi="宋体" w:cs="宋体"/>
                      <w:color w:val="000000"/>
                      <w:kern w:val="0"/>
                      <w:sz w:val="22"/>
                      <w:szCs w:val="22"/>
                    </w:rPr>
                  </w:pPr>
                  <w:r>
                    <w:rPr>
                      <w:rFonts w:ascii="宋体" w:hAnsi="宋体" w:cs="宋体" w:hint="eastAsia"/>
                      <w:color w:val="000000"/>
                      <w:kern w:val="0"/>
                      <w:sz w:val="22"/>
                      <w:szCs w:val="22"/>
                    </w:rPr>
                    <w:t>支持多个，用逗号隔开</w:t>
                  </w:r>
                </w:p>
              </w:tc>
            </w:tr>
            <w:tr w:rsidR="004837C2" w14:paraId="4FD4EE6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6C7B7D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映射数量</w:t>
                  </w:r>
                </w:p>
              </w:tc>
              <w:tc>
                <w:tcPr>
                  <w:tcW w:w="1302" w:type="dxa"/>
                  <w:tcBorders>
                    <w:top w:val="single" w:sz="6" w:space="0" w:color="auto"/>
                    <w:left w:val="nil"/>
                    <w:bottom w:val="single" w:sz="6" w:space="0" w:color="auto"/>
                    <w:right w:val="single" w:sz="6" w:space="0" w:color="auto"/>
                  </w:tcBorders>
                  <w:vAlign w:val="center"/>
                </w:tcPr>
                <w:p w14:paraId="46E567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69C0D85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63873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EC4EB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396C5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3A911A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正整数</w:t>
                  </w:r>
                  <w:r w:rsidR="004D7D94">
                    <w:rPr>
                      <w:rFonts w:ascii="宋体" w:hAnsi="宋体" w:cs="宋体" w:hint="eastAsia"/>
                      <w:color w:val="000000"/>
                      <w:kern w:val="0"/>
                      <w:sz w:val="22"/>
                      <w:szCs w:val="22"/>
                    </w:rPr>
                    <w:t>，</w:t>
                  </w:r>
                </w:p>
                <w:p w14:paraId="0A288723" w14:textId="2FBE2F74" w:rsidR="004D7D94" w:rsidRDefault="004D7D94">
                  <w:pPr>
                    <w:widowControl/>
                    <w:jc w:val="left"/>
                    <w:rPr>
                      <w:rFonts w:ascii="宋体" w:hAnsi="宋体" w:cs="宋体"/>
                      <w:color w:val="000000"/>
                      <w:kern w:val="0"/>
                      <w:sz w:val="22"/>
                      <w:szCs w:val="22"/>
                    </w:rPr>
                  </w:pPr>
                  <w:r>
                    <w:rPr>
                      <w:rFonts w:ascii="宋体" w:hAnsi="宋体" w:cs="宋体" w:hint="eastAsia"/>
                      <w:color w:val="000000"/>
                      <w:kern w:val="0"/>
                      <w:sz w:val="22"/>
                      <w:szCs w:val="22"/>
                    </w:rPr>
                    <w:t>映射本地产品自定义S</w:t>
                  </w:r>
                  <w:r>
                    <w:rPr>
                      <w:rFonts w:ascii="宋体" w:hAnsi="宋体" w:cs="宋体"/>
                      <w:color w:val="000000"/>
                      <w:kern w:val="0"/>
                      <w:sz w:val="22"/>
                      <w:szCs w:val="22"/>
                    </w:rPr>
                    <w:t>KU</w:t>
                  </w:r>
                  <w:r>
                    <w:rPr>
                      <w:rFonts w:ascii="宋体" w:hAnsi="宋体" w:cs="宋体" w:hint="eastAsia"/>
                      <w:color w:val="000000"/>
                      <w:kern w:val="0"/>
                      <w:sz w:val="22"/>
                      <w:szCs w:val="22"/>
                    </w:rPr>
                    <w:t>的总数量</w:t>
                  </w:r>
                </w:p>
              </w:tc>
            </w:tr>
            <w:tr w:rsidR="004837C2" w14:paraId="60FE71F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6CBCBF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映射状态</w:t>
                  </w:r>
                </w:p>
              </w:tc>
              <w:tc>
                <w:tcPr>
                  <w:tcW w:w="1302" w:type="dxa"/>
                  <w:tcBorders>
                    <w:top w:val="single" w:sz="6" w:space="0" w:color="auto"/>
                    <w:left w:val="nil"/>
                    <w:bottom w:val="single" w:sz="6" w:space="0" w:color="auto"/>
                    <w:right w:val="single" w:sz="6" w:space="0" w:color="auto"/>
                  </w:tcBorders>
                  <w:vAlign w:val="center"/>
                </w:tcPr>
                <w:p w14:paraId="435C08E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CCDBD9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BEFFF0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116DA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4D4B3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EFAFF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字典</w:t>
                  </w:r>
                  <w:r>
                    <w:rPr>
                      <w:rFonts w:ascii="宋体" w:hAnsi="宋体" w:cs="宋体"/>
                      <w:color w:val="000000"/>
                      <w:kern w:val="0"/>
                      <w:sz w:val="22"/>
                      <w:szCs w:val="22"/>
                    </w:rPr>
                    <w:t>，</w:t>
                  </w:r>
                  <w:r>
                    <w:rPr>
                      <w:rFonts w:ascii="宋体" w:hAnsi="宋体" w:cs="宋体" w:hint="eastAsia"/>
                      <w:color w:val="000000"/>
                      <w:kern w:val="0"/>
                      <w:sz w:val="22"/>
                      <w:szCs w:val="22"/>
                    </w:rPr>
                    <w:t>映射状态</w:t>
                  </w:r>
                </w:p>
                <w:p w14:paraId="0E2B8D8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未映射</w:t>
                  </w:r>
                </w:p>
                <w:p w14:paraId="37E1802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已映射</w:t>
                  </w:r>
                </w:p>
              </w:tc>
            </w:tr>
            <w:tr w:rsidR="004837C2" w14:paraId="30C00DBB"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C6819F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vAlign w:val="center"/>
                </w:tcPr>
                <w:p w14:paraId="60B889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26F52C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3C865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9E8EA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78A8E5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983C1E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未映射：映射</w:t>
                  </w:r>
                </w:p>
                <w:p w14:paraId="4EB27F07" w14:textId="4892005D"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已映射：取消映射</w:t>
                  </w:r>
                  <w:r w:rsidR="00B2111E">
                    <w:rPr>
                      <w:rFonts w:ascii="宋体" w:hAnsi="宋体" w:cs="宋体" w:hint="eastAsia"/>
                      <w:color w:val="000000"/>
                      <w:kern w:val="0"/>
                      <w:sz w:val="22"/>
                      <w:szCs w:val="22"/>
                    </w:rPr>
                    <w:t>，编辑</w:t>
                  </w:r>
                </w:p>
              </w:tc>
            </w:tr>
          </w:tbl>
          <w:p w14:paraId="52DB7EC6" w14:textId="77777777" w:rsidR="004837C2" w:rsidRDefault="004837C2">
            <w:pPr>
              <w:rPr>
                <w:rFonts w:ascii="Book Antiqua" w:hAnsi="Book Antiqua"/>
                <w:sz w:val="18"/>
                <w:szCs w:val="18"/>
              </w:rPr>
            </w:pPr>
          </w:p>
        </w:tc>
      </w:tr>
      <w:tr w:rsidR="004837C2" w14:paraId="2FCFC54E" w14:textId="77777777">
        <w:trPr>
          <w:jc w:val="center"/>
        </w:trPr>
        <w:tc>
          <w:tcPr>
            <w:tcW w:w="1583" w:type="dxa"/>
            <w:shd w:val="clear" w:color="auto" w:fill="F8F8F8"/>
            <w:vAlign w:val="center"/>
          </w:tcPr>
          <w:p w14:paraId="64522646"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3E93311C" w14:textId="77777777" w:rsidR="004837C2" w:rsidRDefault="004837C2">
            <w:pPr>
              <w:rPr>
                <w:rFonts w:ascii="Book Antiqua" w:hAnsi="Book Antiqua"/>
                <w:color w:val="595959" w:themeColor="text1" w:themeTint="A6"/>
                <w:sz w:val="18"/>
                <w:szCs w:val="18"/>
              </w:rPr>
            </w:pPr>
          </w:p>
        </w:tc>
      </w:tr>
      <w:tr w:rsidR="004837C2" w14:paraId="44D96B55" w14:textId="77777777">
        <w:trPr>
          <w:jc w:val="center"/>
        </w:trPr>
        <w:tc>
          <w:tcPr>
            <w:tcW w:w="1583" w:type="dxa"/>
            <w:shd w:val="clear" w:color="auto" w:fill="F8F8F8"/>
            <w:vAlign w:val="center"/>
          </w:tcPr>
          <w:p w14:paraId="50D11BC6"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01235DFD" w14:textId="77777777" w:rsidR="004837C2" w:rsidRDefault="005F3D5F">
            <w:pPr>
              <w:rPr>
                <w:rFonts w:ascii="Book Antiqua" w:hAnsi="Book Antiqua"/>
                <w:sz w:val="18"/>
                <w:szCs w:val="18"/>
              </w:rPr>
            </w:pPr>
            <w:r>
              <w:rPr>
                <w:rFonts w:ascii="Book Antiqua" w:hAnsi="Book Antiqua"/>
                <w:sz w:val="18"/>
                <w:szCs w:val="18"/>
              </w:rPr>
              <w:t>无</w:t>
            </w:r>
          </w:p>
        </w:tc>
      </w:tr>
      <w:tr w:rsidR="004837C2" w14:paraId="69670D21" w14:textId="77777777">
        <w:trPr>
          <w:jc w:val="center"/>
        </w:trPr>
        <w:tc>
          <w:tcPr>
            <w:tcW w:w="1583" w:type="dxa"/>
            <w:shd w:val="clear" w:color="auto" w:fill="F8F8F8"/>
            <w:vAlign w:val="center"/>
          </w:tcPr>
          <w:p w14:paraId="63F76D1A"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6215FDB" w14:textId="77777777" w:rsidR="004837C2" w:rsidRDefault="005F3D5F">
            <w:r>
              <w:rPr>
                <w:rFonts w:ascii="Book Antiqua" w:hAnsi="Book Antiqua" w:hint="eastAsia"/>
                <w:sz w:val="18"/>
                <w:szCs w:val="18"/>
              </w:rPr>
              <w:t>无</w:t>
            </w:r>
          </w:p>
        </w:tc>
      </w:tr>
      <w:tr w:rsidR="004837C2" w14:paraId="4F27B990" w14:textId="77777777">
        <w:trPr>
          <w:jc w:val="center"/>
        </w:trPr>
        <w:tc>
          <w:tcPr>
            <w:tcW w:w="1583" w:type="dxa"/>
            <w:shd w:val="clear" w:color="auto" w:fill="F8F8F8"/>
            <w:vAlign w:val="center"/>
          </w:tcPr>
          <w:p w14:paraId="316F8A26"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1F13A182" w14:textId="77777777" w:rsidR="004837C2" w:rsidRDefault="004837C2">
            <w:pPr>
              <w:rPr>
                <w:rFonts w:ascii="Book Antiqua" w:hAnsi="Book Antiqua"/>
                <w:sz w:val="18"/>
                <w:szCs w:val="18"/>
              </w:rPr>
            </w:pPr>
          </w:p>
        </w:tc>
      </w:tr>
    </w:tbl>
    <w:p w14:paraId="4206B223" w14:textId="77777777" w:rsidR="004837C2" w:rsidRDefault="004837C2"/>
    <w:p w14:paraId="15ECC6FA" w14:textId="77777777" w:rsidR="004837C2" w:rsidRDefault="004837C2"/>
    <w:p w14:paraId="379A2BA1" w14:textId="77777777" w:rsidR="004837C2" w:rsidRDefault="005F3D5F">
      <w:pPr>
        <w:pStyle w:val="3"/>
        <w:numPr>
          <w:ilvl w:val="2"/>
          <w:numId w:val="1"/>
        </w:numPr>
        <w:rPr>
          <w:rFonts w:ascii="黑体" w:eastAsia="黑体" w:hAnsi="黑体"/>
          <w:sz w:val="24"/>
          <w:szCs w:val="24"/>
        </w:rPr>
      </w:pPr>
      <w:bookmarkStart w:id="56" w:name="_Toc12719539"/>
      <w:r>
        <w:rPr>
          <w:rFonts w:ascii="黑体" w:eastAsia="黑体" w:hAnsi="黑体"/>
          <w:sz w:val="24"/>
          <w:szCs w:val="24"/>
        </w:rPr>
        <w:t>UC-</w:t>
      </w:r>
      <w:r>
        <w:rPr>
          <w:rFonts w:ascii="黑体" w:eastAsia="黑体" w:hAnsi="黑体" w:hint="eastAsia"/>
          <w:sz w:val="24"/>
          <w:szCs w:val="24"/>
        </w:rPr>
        <w:t>F1</w:t>
      </w:r>
      <w:r>
        <w:rPr>
          <w:rFonts w:ascii="黑体" w:eastAsia="黑体" w:hAnsi="黑体"/>
          <w:sz w:val="24"/>
          <w:szCs w:val="24"/>
        </w:rPr>
        <w:t>4</w:t>
      </w:r>
      <w:r>
        <w:rPr>
          <w:rFonts w:ascii="黑体" w:eastAsia="黑体" w:hAnsi="黑体" w:hint="eastAsia"/>
          <w:sz w:val="24"/>
          <w:szCs w:val="24"/>
        </w:rPr>
        <w:t>.0 库存分配</w:t>
      </w:r>
      <w:bookmarkEnd w:id="56"/>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38B7E966" w14:textId="77777777">
        <w:trPr>
          <w:jc w:val="center"/>
        </w:trPr>
        <w:tc>
          <w:tcPr>
            <w:tcW w:w="1583" w:type="dxa"/>
            <w:shd w:val="clear" w:color="auto" w:fill="F8F8F8"/>
            <w:vAlign w:val="center"/>
          </w:tcPr>
          <w:p w14:paraId="30888BEB"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016C7457"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w:t>
            </w:r>
            <w:r>
              <w:rPr>
                <w:rFonts w:ascii="Book Antiqua" w:hAnsi="Book Antiqua"/>
                <w:b/>
                <w:color w:val="00B050"/>
                <w:sz w:val="18"/>
                <w:szCs w:val="18"/>
              </w:rPr>
              <w:t>4</w:t>
            </w:r>
            <w:r>
              <w:rPr>
                <w:rFonts w:ascii="Book Antiqua" w:hAnsi="Book Antiqua" w:hint="eastAsia"/>
                <w:b/>
                <w:color w:val="00B050"/>
                <w:sz w:val="18"/>
                <w:szCs w:val="18"/>
              </w:rPr>
              <w:t>.0</w:t>
            </w:r>
          </w:p>
        </w:tc>
      </w:tr>
      <w:tr w:rsidR="004837C2" w14:paraId="09BA9BBD" w14:textId="77777777">
        <w:trPr>
          <w:jc w:val="center"/>
        </w:trPr>
        <w:tc>
          <w:tcPr>
            <w:tcW w:w="1583" w:type="dxa"/>
            <w:shd w:val="clear" w:color="auto" w:fill="F8F8F8"/>
            <w:vAlign w:val="center"/>
          </w:tcPr>
          <w:p w14:paraId="0281C5F3"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4793BCB1" w14:textId="77777777" w:rsidR="004837C2" w:rsidRDefault="005F3D5F">
            <w:pPr>
              <w:rPr>
                <w:rFonts w:ascii="Book Antiqua" w:hAnsi="Book Antiqua"/>
                <w:sz w:val="18"/>
                <w:szCs w:val="18"/>
              </w:rPr>
            </w:pPr>
            <w:r>
              <w:rPr>
                <w:rFonts w:ascii="宋体" w:hAnsi="宋体" w:hint="eastAsia"/>
                <w:sz w:val="18"/>
                <w:szCs w:val="18"/>
              </w:rPr>
              <w:t>库存分配</w:t>
            </w:r>
          </w:p>
        </w:tc>
      </w:tr>
      <w:tr w:rsidR="004837C2" w14:paraId="5B231854" w14:textId="77777777">
        <w:trPr>
          <w:jc w:val="center"/>
        </w:trPr>
        <w:tc>
          <w:tcPr>
            <w:tcW w:w="1583" w:type="dxa"/>
            <w:shd w:val="clear" w:color="auto" w:fill="F8F8F8"/>
            <w:vAlign w:val="center"/>
          </w:tcPr>
          <w:p w14:paraId="56F54613"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A8E2B62"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库存分配</w:t>
            </w:r>
            <w:r>
              <w:rPr>
                <w:rFonts w:ascii="宋体" w:hAnsi="宋体"/>
                <w:sz w:val="18"/>
                <w:szCs w:val="18"/>
              </w:rPr>
              <w:t>功能</w:t>
            </w:r>
          </w:p>
        </w:tc>
      </w:tr>
      <w:tr w:rsidR="004837C2" w14:paraId="7180F25C" w14:textId="77777777">
        <w:trPr>
          <w:jc w:val="center"/>
        </w:trPr>
        <w:tc>
          <w:tcPr>
            <w:tcW w:w="1583" w:type="dxa"/>
            <w:shd w:val="clear" w:color="auto" w:fill="F8F8F8"/>
            <w:vAlign w:val="center"/>
          </w:tcPr>
          <w:p w14:paraId="6C694486"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1D76CC1B" w14:textId="77777777" w:rsidR="004837C2" w:rsidRDefault="005F3D5F">
            <w:pPr>
              <w:rPr>
                <w:rFonts w:ascii="宋体" w:hAnsi="宋体"/>
                <w:sz w:val="18"/>
                <w:szCs w:val="18"/>
              </w:rPr>
            </w:pPr>
            <w:r>
              <w:rPr>
                <w:rFonts w:ascii="宋体" w:hAnsi="宋体" w:hint="eastAsia"/>
                <w:sz w:val="18"/>
                <w:szCs w:val="18"/>
              </w:rPr>
              <w:t>伍胤俊</w:t>
            </w:r>
          </w:p>
        </w:tc>
      </w:tr>
      <w:tr w:rsidR="004837C2" w14:paraId="5A03CA4B" w14:textId="77777777">
        <w:trPr>
          <w:jc w:val="center"/>
        </w:trPr>
        <w:tc>
          <w:tcPr>
            <w:tcW w:w="1583" w:type="dxa"/>
            <w:shd w:val="clear" w:color="auto" w:fill="F8F8F8"/>
            <w:vAlign w:val="center"/>
          </w:tcPr>
          <w:p w14:paraId="7ADEA95B"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4B1404AA"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年2月</w:t>
            </w:r>
            <w:r>
              <w:rPr>
                <w:rFonts w:ascii="宋体" w:hAnsi="宋体"/>
                <w:sz w:val="18"/>
                <w:szCs w:val="18"/>
              </w:rPr>
              <w:t>22</w:t>
            </w:r>
            <w:r>
              <w:rPr>
                <w:rFonts w:ascii="宋体" w:hAnsi="宋体" w:hint="eastAsia"/>
                <w:sz w:val="18"/>
                <w:szCs w:val="18"/>
              </w:rPr>
              <w:t>日</w:t>
            </w:r>
          </w:p>
        </w:tc>
      </w:tr>
      <w:tr w:rsidR="004837C2" w14:paraId="43B6E7D0" w14:textId="77777777">
        <w:trPr>
          <w:jc w:val="center"/>
        </w:trPr>
        <w:tc>
          <w:tcPr>
            <w:tcW w:w="1583" w:type="dxa"/>
            <w:shd w:val="clear" w:color="auto" w:fill="F8F8F8"/>
            <w:vAlign w:val="center"/>
          </w:tcPr>
          <w:p w14:paraId="5E74859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7361D11" w14:textId="77777777" w:rsidR="004837C2" w:rsidRDefault="005F3D5F">
            <w:pPr>
              <w:rPr>
                <w:rFonts w:ascii="宋体" w:hAnsi="宋体"/>
                <w:sz w:val="18"/>
                <w:szCs w:val="18"/>
              </w:rPr>
            </w:pPr>
            <w:r>
              <w:rPr>
                <w:noProof/>
              </w:rPr>
              <w:drawing>
                <wp:inline distT="0" distB="0" distL="0" distR="0" wp14:anchorId="46D676F1" wp14:editId="2C9DD910">
                  <wp:extent cx="4643755" cy="1160780"/>
                  <wp:effectExtent l="0" t="0" r="4445"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02"/>
                          <a:stretch>
                            <a:fillRect/>
                          </a:stretch>
                        </pic:blipFill>
                        <pic:spPr>
                          <a:xfrm>
                            <a:off x="0" y="0"/>
                            <a:ext cx="4643755" cy="1160780"/>
                          </a:xfrm>
                          <a:prstGeom prst="rect">
                            <a:avLst/>
                          </a:prstGeom>
                        </pic:spPr>
                      </pic:pic>
                    </a:graphicData>
                  </a:graphic>
                </wp:inline>
              </w:drawing>
            </w:r>
          </w:p>
          <w:p w14:paraId="3205F0E4"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4</w:t>
            </w:r>
            <w:r>
              <w:rPr>
                <w:rFonts w:ascii="宋体" w:hAnsi="宋体" w:hint="eastAsia"/>
                <w:sz w:val="18"/>
                <w:szCs w:val="18"/>
              </w:rPr>
              <w:t>.0.1</w:t>
            </w:r>
          </w:p>
          <w:p w14:paraId="28F71AE5" w14:textId="77777777" w:rsidR="004837C2" w:rsidRDefault="005F3D5F">
            <w:pPr>
              <w:jc w:val="center"/>
              <w:rPr>
                <w:rFonts w:ascii="宋体" w:hAnsi="宋体"/>
                <w:sz w:val="18"/>
                <w:szCs w:val="18"/>
              </w:rPr>
            </w:pPr>
            <w:r>
              <w:rPr>
                <w:noProof/>
              </w:rPr>
              <w:drawing>
                <wp:inline distT="0" distB="0" distL="0" distR="0" wp14:anchorId="3E9D08AA" wp14:editId="29623109">
                  <wp:extent cx="2120900" cy="18224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3"/>
                          <a:stretch>
                            <a:fillRect/>
                          </a:stretch>
                        </pic:blipFill>
                        <pic:spPr>
                          <a:xfrm>
                            <a:off x="0" y="0"/>
                            <a:ext cx="2121009" cy="1822544"/>
                          </a:xfrm>
                          <a:prstGeom prst="rect">
                            <a:avLst/>
                          </a:prstGeom>
                        </pic:spPr>
                      </pic:pic>
                    </a:graphicData>
                  </a:graphic>
                </wp:inline>
              </w:drawing>
            </w:r>
          </w:p>
          <w:p w14:paraId="2ACF8248"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4</w:t>
            </w:r>
            <w:r>
              <w:rPr>
                <w:rFonts w:ascii="宋体" w:hAnsi="宋体" w:hint="eastAsia"/>
                <w:sz w:val="18"/>
                <w:szCs w:val="18"/>
              </w:rPr>
              <w:t>.0.2</w:t>
            </w:r>
          </w:p>
          <w:p w14:paraId="75C5DBBF" w14:textId="77777777" w:rsidR="004837C2" w:rsidRDefault="005F3D5F">
            <w:pPr>
              <w:jc w:val="center"/>
              <w:rPr>
                <w:rFonts w:ascii="宋体" w:hAnsi="宋体"/>
                <w:sz w:val="18"/>
                <w:szCs w:val="18"/>
              </w:rPr>
            </w:pPr>
            <w:r>
              <w:rPr>
                <w:noProof/>
              </w:rPr>
              <w:drawing>
                <wp:inline distT="0" distB="0" distL="0" distR="0" wp14:anchorId="36FFE07D" wp14:editId="1153FA6C">
                  <wp:extent cx="3117850" cy="88900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4"/>
                          <a:stretch>
                            <a:fillRect/>
                          </a:stretch>
                        </pic:blipFill>
                        <pic:spPr>
                          <a:xfrm>
                            <a:off x="0" y="0"/>
                            <a:ext cx="3118010" cy="889046"/>
                          </a:xfrm>
                          <a:prstGeom prst="rect">
                            <a:avLst/>
                          </a:prstGeom>
                        </pic:spPr>
                      </pic:pic>
                    </a:graphicData>
                  </a:graphic>
                </wp:inline>
              </w:drawing>
            </w:r>
          </w:p>
          <w:p w14:paraId="428C1530"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4</w:t>
            </w:r>
            <w:r>
              <w:rPr>
                <w:rFonts w:ascii="宋体" w:hAnsi="宋体" w:hint="eastAsia"/>
                <w:sz w:val="18"/>
                <w:szCs w:val="18"/>
              </w:rPr>
              <w:t>.0.</w:t>
            </w:r>
            <w:r>
              <w:rPr>
                <w:rFonts w:ascii="宋体" w:hAnsi="宋体"/>
                <w:sz w:val="18"/>
                <w:szCs w:val="18"/>
              </w:rPr>
              <w:t>3</w:t>
            </w:r>
          </w:p>
          <w:p w14:paraId="1315B45F" w14:textId="77777777" w:rsidR="004837C2" w:rsidRDefault="005F3D5F">
            <w:pPr>
              <w:jc w:val="center"/>
              <w:rPr>
                <w:rFonts w:ascii="宋体" w:hAnsi="宋体"/>
                <w:sz w:val="18"/>
                <w:szCs w:val="18"/>
              </w:rPr>
            </w:pPr>
            <w:r>
              <w:rPr>
                <w:noProof/>
              </w:rPr>
              <w:lastRenderedPageBreak/>
              <w:drawing>
                <wp:inline distT="0" distB="0" distL="0" distR="0" wp14:anchorId="5DBAC0FF" wp14:editId="608AE694">
                  <wp:extent cx="2101850" cy="1809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05"/>
                          <a:stretch>
                            <a:fillRect/>
                          </a:stretch>
                        </pic:blipFill>
                        <pic:spPr>
                          <a:xfrm>
                            <a:off x="0" y="0"/>
                            <a:ext cx="2101958" cy="1809843"/>
                          </a:xfrm>
                          <a:prstGeom prst="rect">
                            <a:avLst/>
                          </a:prstGeom>
                        </pic:spPr>
                      </pic:pic>
                    </a:graphicData>
                  </a:graphic>
                </wp:inline>
              </w:drawing>
            </w:r>
          </w:p>
          <w:p w14:paraId="42B5637F" w14:textId="77777777" w:rsidR="004837C2" w:rsidRDefault="005F3D5F">
            <w:pPr>
              <w:jc w:val="center"/>
              <w:rPr>
                <w:rFonts w:ascii="宋体" w:hAnsi="宋体"/>
                <w:sz w:val="18"/>
                <w:szCs w:val="18"/>
              </w:rPr>
            </w:pPr>
            <w:r>
              <w:rPr>
                <w:rFonts w:ascii="宋体" w:hAnsi="宋体" w:hint="eastAsia"/>
                <w:sz w:val="18"/>
                <w:szCs w:val="18"/>
              </w:rPr>
              <w:t>图1</w:t>
            </w:r>
            <w:r>
              <w:rPr>
                <w:rFonts w:ascii="宋体" w:hAnsi="宋体"/>
                <w:sz w:val="18"/>
                <w:szCs w:val="18"/>
              </w:rPr>
              <w:t>4</w:t>
            </w:r>
            <w:r>
              <w:rPr>
                <w:rFonts w:ascii="宋体" w:hAnsi="宋体" w:hint="eastAsia"/>
                <w:sz w:val="18"/>
                <w:szCs w:val="18"/>
              </w:rPr>
              <w:t>.0.</w:t>
            </w:r>
            <w:r>
              <w:rPr>
                <w:rFonts w:ascii="宋体" w:hAnsi="宋体"/>
                <w:sz w:val="18"/>
                <w:szCs w:val="18"/>
              </w:rPr>
              <w:t>4</w:t>
            </w:r>
          </w:p>
        </w:tc>
      </w:tr>
      <w:tr w:rsidR="004837C2" w14:paraId="1D56D0A2" w14:textId="77777777">
        <w:trPr>
          <w:jc w:val="center"/>
        </w:trPr>
        <w:tc>
          <w:tcPr>
            <w:tcW w:w="1583" w:type="dxa"/>
            <w:shd w:val="clear" w:color="auto" w:fill="F8F8F8"/>
            <w:vAlign w:val="center"/>
          </w:tcPr>
          <w:p w14:paraId="5AE7E6E2"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0D916185" w14:textId="77777777" w:rsidR="004837C2" w:rsidRDefault="004837C2">
            <w:pPr>
              <w:rPr>
                <w:rFonts w:ascii="Book Antiqua" w:hAnsi="Book Antiqua"/>
                <w:sz w:val="18"/>
                <w:szCs w:val="18"/>
              </w:rPr>
            </w:pPr>
          </w:p>
        </w:tc>
      </w:tr>
      <w:tr w:rsidR="004837C2" w14:paraId="57DFE5C5" w14:textId="77777777">
        <w:trPr>
          <w:jc w:val="center"/>
        </w:trPr>
        <w:tc>
          <w:tcPr>
            <w:tcW w:w="1583" w:type="dxa"/>
            <w:shd w:val="clear" w:color="auto" w:fill="F8F8F8"/>
            <w:vAlign w:val="center"/>
          </w:tcPr>
          <w:p w14:paraId="268E9BDD"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47FE2BED"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SKU</w:t>
            </w:r>
            <w:r>
              <w:rPr>
                <w:rFonts w:ascii="Book Antiqua" w:hAnsi="Book Antiqua" w:hint="eastAsia"/>
                <w:sz w:val="18"/>
                <w:szCs w:val="18"/>
              </w:rPr>
              <w:t>（模糊查询，联想下拉框）、</w:t>
            </w:r>
          </w:p>
          <w:p w14:paraId="7CE7F73D" w14:textId="77777777" w:rsidR="004837C2" w:rsidRDefault="005F3D5F">
            <w:pPr>
              <w:rPr>
                <w:rFonts w:ascii="Book Antiqua" w:hAnsi="Book Antiqua"/>
                <w:sz w:val="18"/>
                <w:szCs w:val="18"/>
              </w:rPr>
            </w:pPr>
            <w:r>
              <w:rPr>
                <w:rFonts w:ascii="Book Antiqua" w:hAnsi="Book Antiqua" w:hint="eastAsia"/>
                <w:sz w:val="18"/>
                <w:szCs w:val="18"/>
              </w:rPr>
              <w:t>产品名称（模糊查询）、</w:t>
            </w:r>
          </w:p>
          <w:p w14:paraId="6A04DEB0" w14:textId="77777777" w:rsidR="004837C2" w:rsidRDefault="005F3D5F">
            <w:pPr>
              <w:rPr>
                <w:rFonts w:ascii="Book Antiqua" w:hAnsi="Book Antiqua"/>
                <w:sz w:val="18"/>
                <w:szCs w:val="18"/>
              </w:rPr>
            </w:pPr>
            <w:r>
              <w:rPr>
                <w:rFonts w:ascii="Book Antiqua" w:hAnsi="Book Antiqua" w:hint="eastAsia"/>
                <w:sz w:val="18"/>
                <w:szCs w:val="18"/>
              </w:rPr>
              <w:t>所在仓库（下拉框）</w:t>
            </w:r>
          </w:p>
        </w:tc>
      </w:tr>
      <w:tr w:rsidR="004837C2" w14:paraId="413E22B5" w14:textId="77777777">
        <w:trPr>
          <w:jc w:val="center"/>
        </w:trPr>
        <w:tc>
          <w:tcPr>
            <w:tcW w:w="1583" w:type="dxa"/>
            <w:shd w:val="clear" w:color="auto" w:fill="F8F8F8"/>
            <w:vAlign w:val="center"/>
          </w:tcPr>
          <w:p w14:paraId="437E9C9E"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6B4B425F" w14:textId="77777777" w:rsidR="004837C2" w:rsidRDefault="005F3D5F">
            <w:pPr>
              <w:rPr>
                <w:rFonts w:ascii="Book Antiqua" w:hAnsi="Book Antiqua"/>
                <w:sz w:val="18"/>
                <w:szCs w:val="18"/>
              </w:rPr>
            </w:pPr>
            <w:r>
              <w:rPr>
                <w:rFonts w:ascii="Book Antiqua" w:hAnsi="Book Antiqua" w:hint="eastAsia"/>
                <w:sz w:val="18"/>
                <w:szCs w:val="18"/>
              </w:rPr>
              <w:t>自定义</w:t>
            </w:r>
            <w:r>
              <w:rPr>
                <w:rFonts w:ascii="Book Antiqua" w:hAnsi="Book Antiqua" w:hint="eastAsia"/>
                <w:sz w:val="18"/>
                <w:szCs w:val="18"/>
              </w:rPr>
              <w:t>S</w:t>
            </w:r>
            <w:r>
              <w:rPr>
                <w:rFonts w:ascii="Book Antiqua" w:hAnsi="Book Antiqua"/>
                <w:sz w:val="18"/>
                <w:szCs w:val="18"/>
              </w:rPr>
              <w:t>KU</w:t>
            </w:r>
            <w:r>
              <w:rPr>
                <w:rFonts w:ascii="Book Antiqua" w:hAnsi="Book Antiqua" w:hint="eastAsia"/>
                <w:sz w:val="18"/>
                <w:szCs w:val="18"/>
              </w:rPr>
              <w:t>、所在仓库、可售库存、产品名称、产品分类、乐天平台上架比例、亚马逊平台上架比例、操作</w:t>
            </w:r>
          </w:p>
        </w:tc>
      </w:tr>
      <w:tr w:rsidR="004837C2" w14:paraId="622000E6" w14:textId="77777777">
        <w:trPr>
          <w:trHeight w:val="1544"/>
          <w:jc w:val="center"/>
        </w:trPr>
        <w:tc>
          <w:tcPr>
            <w:tcW w:w="1583" w:type="dxa"/>
            <w:shd w:val="clear" w:color="auto" w:fill="F8F8F8"/>
            <w:vAlign w:val="center"/>
          </w:tcPr>
          <w:p w14:paraId="07C65EB0"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602B2CC0" w14:textId="77777777" w:rsidR="004837C2" w:rsidRDefault="005F3D5F">
            <w:pPr>
              <w:rPr>
                <w:rFonts w:ascii="Book Antiqua" w:hAnsi="Book Antiqua"/>
                <w:b/>
                <w:sz w:val="18"/>
                <w:szCs w:val="18"/>
              </w:rPr>
            </w:pPr>
            <w:r>
              <w:rPr>
                <w:rFonts w:ascii="Book Antiqua" w:hAnsi="Book Antiqua" w:hint="eastAsia"/>
                <w:b/>
                <w:sz w:val="18"/>
                <w:szCs w:val="18"/>
              </w:rPr>
              <w:t>描述</w:t>
            </w:r>
          </w:p>
          <w:p w14:paraId="73609F08" w14:textId="77777777" w:rsidR="004837C2" w:rsidRDefault="005F3D5F">
            <w:pPr>
              <w:pStyle w:val="afb"/>
              <w:numPr>
                <w:ilvl w:val="0"/>
                <w:numId w:val="18"/>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库存分配管理，通过配置实现系统自动基于实时库存进行线上可售库存同步调整功能</w:t>
            </w:r>
            <w:r>
              <w:rPr>
                <w:rFonts w:ascii="Book Antiqua" w:hAnsi="Book Antiqua"/>
                <w:color w:val="000000" w:themeColor="text1"/>
                <w:sz w:val="18"/>
                <w:szCs w:val="18"/>
              </w:rPr>
              <w:t>。</w:t>
            </w:r>
          </w:p>
          <w:p w14:paraId="5CC1FB94" w14:textId="77777777" w:rsidR="004837C2" w:rsidRDefault="005F3D5F">
            <w:pPr>
              <w:rPr>
                <w:rFonts w:ascii="Book Antiqua" w:hAnsi="Book Antiqua"/>
                <w:b/>
                <w:sz w:val="18"/>
                <w:szCs w:val="18"/>
              </w:rPr>
            </w:pPr>
            <w:r>
              <w:rPr>
                <w:rFonts w:ascii="Book Antiqua" w:hAnsi="Book Antiqua" w:hint="eastAsia"/>
                <w:b/>
                <w:sz w:val="18"/>
                <w:szCs w:val="18"/>
              </w:rPr>
              <w:t>过程</w:t>
            </w:r>
          </w:p>
          <w:p w14:paraId="18DD3868" w14:textId="77777777" w:rsidR="004837C2" w:rsidRDefault="005F3D5F">
            <w:pPr>
              <w:pStyle w:val="afb"/>
              <w:numPr>
                <w:ilvl w:val="0"/>
                <w:numId w:val="18"/>
              </w:numPr>
              <w:rPr>
                <w:rFonts w:ascii="Book Antiqua" w:hAnsi="Book Antiqua"/>
                <w:color w:val="FF0000"/>
                <w:sz w:val="18"/>
                <w:szCs w:val="18"/>
              </w:rPr>
            </w:pPr>
            <w:r>
              <w:rPr>
                <w:rFonts w:ascii="Book Antiqua" w:hAnsi="Book Antiqua" w:hint="eastAsia"/>
                <w:sz w:val="18"/>
                <w:szCs w:val="18"/>
              </w:rPr>
              <w:t>添加，点击</w:t>
            </w:r>
            <w:r>
              <w:rPr>
                <w:rFonts w:ascii="幼圆" w:eastAsia="幼圆" w:hAnsi="幼圆" w:cs="幼圆" w:hint="eastAsia"/>
                <w:sz w:val="18"/>
                <w:szCs w:val="18"/>
                <w:bdr w:val="single" w:sz="4" w:space="0" w:color="auto"/>
                <w:shd w:val="clear" w:color="auto" w:fill="BEBEBE"/>
              </w:rPr>
              <w:t>添加</w:t>
            </w:r>
            <w:r>
              <w:rPr>
                <w:rFonts w:ascii="Book Antiqua" w:hAnsi="Book Antiqua" w:hint="eastAsia"/>
                <w:color w:val="000000" w:themeColor="text1"/>
                <w:sz w:val="18"/>
                <w:szCs w:val="18"/>
              </w:rPr>
              <w:t>按钮</w:t>
            </w:r>
            <w:r>
              <w:rPr>
                <w:rFonts w:ascii="Book Antiqua" w:hAnsi="Book Antiqua" w:hint="eastAsia"/>
                <w:sz w:val="18"/>
                <w:szCs w:val="18"/>
              </w:rPr>
              <w:t>弹出窗口（如图</w:t>
            </w:r>
            <w:r>
              <w:rPr>
                <w:rFonts w:ascii="Book Antiqua" w:hAnsi="Book Antiqua" w:hint="eastAsia"/>
                <w:sz w:val="18"/>
                <w:szCs w:val="18"/>
              </w:rPr>
              <w:t>1</w:t>
            </w:r>
            <w:r>
              <w:rPr>
                <w:rFonts w:ascii="Book Antiqua" w:hAnsi="Book Antiqua"/>
                <w:sz w:val="18"/>
                <w:szCs w:val="18"/>
              </w:rPr>
              <w:t>4</w:t>
            </w:r>
            <w:r>
              <w:rPr>
                <w:rFonts w:ascii="Book Antiqua" w:hAnsi="Book Antiqua" w:hint="eastAsia"/>
                <w:sz w:val="18"/>
                <w:szCs w:val="18"/>
              </w:rPr>
              <w:t>.0.</w:t>
            </w:r>
            <w:r>
              <w:rPr>
                <w:rFonts w:ascii="Book Antiqua" w:hAnsi="Book Antiqua"/>
                <w:sz w:val="18"/>
                <w:szCs w:val="18"/>
              </w:rPr>
              <w:t>2</w:t>
            </w:r>
            <w:r>
              <w:rPr>
                <w:rFonts w:ascii="Book Antiqua" w:hAnsi="Book Antiqua" w:hint="eastAsia"/>
                <w:sz w:val="18"/>
                <w:szCs w:val="18"/>
              </w:rPr>
              <w:t>）</w:t>
            </w:r>
            <w:r>
              <w:rPr>
                <w:rFonts w:ascii="Book Antiqua" w:hAnsi="Book Antiqua" w:hint="eastAsia"/>
                <w:color w:val="000000" w:themeColor="text1"/>
                <w:sz w:val="18"/>
                <w:szCs w:val="18"/>
              </w:rPr>
              <w:t>，填写自定义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与指定仓库信息，维护各平台各自上架商品占此仓库可售库存的比例。点击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按钮提交库存分配配置信息并生效，点击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按钮取消此次添加返回表单页面</w:t>
            </w:r>
            <w:r>
              <w:rPr>
                <w:rFonts w:ascii="Book Antiqua" w:hAnsi="Book Antiqua"/>
                <w:sz w:val="18"/>
                <w:szCs w:val="18"/>
              </w:rPr>
              <w:t>。</w:t>
            </w:r>
            <w:r>
              <w:rPr>
                <w:rFonts w:ascii="Book Antiqua" w:hAnsi="Book Antiqua" w:hint="eastAsia"/>
                <w:sz w:val="18"/>
                <w:szCs w:val="18"/>
              </w:rPr>
              <w:t>（如图</w:t>
            </w:r>
            <w:r>
              <w:rPr>
                <w:rFonts w:ascii="Book Antiqua" w:hAnsi="Book Antiqua"/>
                <w:sz w:val="18"/>
                <w:szCs w:val="18"/>
              </w:rPr>
              <w:t>14.0.1</w:t>
            </w:r>
            <w:r>
              <w:rPr>
                <w:rFonts w:ascii="Book Antiqua" w:hAnsi="Book Antiqua" w:hint="eastAsia"/>
                <w:sz w:val="18"/>
                <w:szCs w:val="18"/>
              </w:rPr>
              <w:t>）</w:t>
            </w:r>
          </w:p>
          <w:p w14:paraId="79C9A6E0" w14:textId="77777777" w:rsidR="004837C2" w:rsidRDefault="005F3D5F">
            <w:pPr>
              <w:pStyle w:val="afb"/>
              <w:numPr>
                <w:ilvl w:val="0"/>
                <w:numId w:val="18"/>
              </w:numPr>
              <w:rPr>
                <w:rFonts w:ascii="Book Antiqua" w:hAnsi="Book Antiqua"/>
                <w:color w:val="FF0000"/>
                <w:sz w:val="18"/>
                <w:szCs w:val="18"/>
              </w:rPr>
            </w:pPr>
            <w:r>
              <w:rPr>
                <w:rFonts w:ascii="Book Antiqua" w:hAnsi="Book Antiqua" w:hint="eastAsia"/>
                <w:sz w:val="18"/>
                <w:szCs w:val="18"/>
              </w:rPr>
              <w:t>导入，点击</w:t>
            </w:r>
            <w:r>
              <w:rPr>
                <w:rFonts w:ascii="幼圆" w:eastAsia="幼圆" w:hAnsi="幼圆" w:cs="幼圆" w:hint="eastAsia"/>
                <w:sz w:val="18"/>
                <w:szCs w:val="18"/>
                <w:bdr w:val="single" w:sz="4" w:space="0" w:color="auto"/>
                <w:shd w:val="clear" w:color="auto" w:fill="BEBEBE"/>
              </w:rPr>
              <w:t>导入</w:t>
            </w:r>
            <w:r>
              <w:rPr>
                <w:rFonts w:ascii="Book Antiqua" w:hAnsi="Book Antiqua" w:hint="eastAsia"/>
                <w:sz w:val="18"/>
                <w:szCs w:val="18"/>
              </w:rPr>
              <w:t>按钮弹出窗口（如图</w:t>
            </w:r>
            <w:r>
              <w:rPr>
                <w:rFonts w:ascii="Book Antiqua" w:hAnsi="Book Antiqua" w:hint="eastAsia"/>
                <w:sz w:val="18"/>
                <w:szCs w:val="18"/>
              </w:rPr>
              <w:t>1</w:t>
            </w:r>
            <w:r>
              <w:rPr>
                <w:rFonts w:ascii="Book Antiqua" w:hAnsi="Book Antiqua"/>
                <w:sz w:val="18"/>
                <w:szCs w:val="18"/>
              </w:rPr>
              <w:t>4</w:t>
            </w:r>
            <w:r>
              <w:rPr>
                <w:rFonts w:ascii="Book Antiqua" w:hAnsi="Book Antiqua" w:hint="eastAsia"/>
                <w:sz w:val="18"/>
                <w:szCs w:val="18"/>
              </w:rPr>
              <w:t>.0</w:t>
            </w:r>
            <w:r>
              <w:rPr>
                <w:rFonts w:ascii="Book Antiqua" w:hAnsi="Book Antiqua"/>
                <w:sz w:val="18"/>
                <w:szCs w:val="18"/>
              </w:rPr>
              <w:t>3</w:t>
            </w:r>
            <w:r>
              <w:rPr>
                <w:rFonts w:ascii="Book Antiqua" w:hAnsi="Book Antiqua" w:hint="eastAsia"/>
                <w:sz w:val="18"/>
                <w:szCs w:val="18"/>
              </w:rPr>
              <w:t>），下载系统模板</w:t>
            </w:r>
            <w:r>
              <w:rPr>
                <w:rFonts w:ascii="Book Antiqua" w:hAnsi="Book Antiqua" w:hint="eastAsia"/>
                <w:color w:val="000000" w:themeColor="text1"/>
                <w:sz w:val="18"/>
                <w:szCs w:val="18"/>
              </w:rPr>
              <w:t>，字段如下：</w:t>
            </w:r>
          </w:p>
          <w:p w14:paraId="4813C8F3" w14:textId="77777777" w:rsidR="004837C2" w:rsidRDefault="005F3D5F">
            <w:pPr>
              <w:pStyle w:val="afb"/>
              <w:ind w:left="360"/>
              <w:rPr>
                <w:rFonts w:ascii="Book Antiqua" w:hAnsi="Book Antiqua"/>
                <w:color w:val="FF0000"/>
                <w:sz w:val="18"/>
                <w:szCs w:val="18"/>
              </w:rPr>
            </w:pPr>
            <w:r>
              <w:rPr>
                <w:noProof/>
              </w:rPr>
              <w:drawing>
                <wp:inline distT="0" distB="0" distL="0" distR="0" wp14:anchorId="4BBCA3D7" wp14:editId="1EE65469">
                  <wp:extent cx="2844800" cy="520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6"/>
                          <a:stretch>
                            <a:fillRect/>
                          </a:stretch>
                        </pic:blipFill>
                        <pic:spPr>
                          <a:xfrm>
                            <a:off x="0" y="0"/>
                            <a:ext cx="2844946" cy="520727"/>
                          </a:xfrm>
                          <a:prstGeom prst="rect">
                            <a:avLst/>
                          </a:prstGeom>
                        </pic:spPr>
                      </pic:pic>
                    </a:graphicData>
                  </a:graphic>
                </wp:inline>
              </w:drawing>
            </w:r>
          </w:p>
          <w:p w14:paraId="3A10E992" w14:textId="77777777" w:rsidR="004837C2" w:rsidRDefault="005F3D5F">
            <w:pPr>
              <w:pStyle w:val="afb"/>
              <w:numPr>
                <w:ilvl w:val="0"/>
                <w:numId w:val="18"/>
              </w:numPr>
              <w:rPr>
                <w:rFonts w:ascii="Book Antiqua" w:hAnsi="Book Antiqua"/>
                <w:b/>
                <w:color w:val="000000" w:themeColor="text1"/>
                <w:sz w:val="18"/>
                <w:szCs w:val="18"/>
              </w:rPr>
            </w:pPr>
            <w:r>
              <w:rPr>
                <w:rFonts w:ascii="Book Antiqua" w:hAnsi="Book Antiqua" w:hint="eastAsia"/>
                <w:sz w:val="18"/>
                <w:szCs w:val="18"/>
              </w:rPr>
              <w:t>编辑，点击</w:t>
            </w:r>
            <w:r>
              <w:rPr>
                <w:rFonts w:ascii="Book Antiqua" w:hAnsi="Book Antiqua" w:hint="eastAsia"/>
                <w:color w:val="00B0F0"/>
                <w:sz w:val="18"/>
                <w:szCs w:val="18"/>
              </w:rPr>
              <w:t>操作</w:t>
            </w:r>
            <w:r>
              <w:rPr>
                <w:rFonts w:ascii="Book Antiqua" w:hAnsi="Book Antiqua" w:hint="eastAsia"/>
                <w:color w:val="00B0F0"/>
                <w:sz w:val="18"/>
                <w:szCs w:val="18"/>
              </w:rPr>
              <w:t>-</w:t>
            </w:r>
            <w:r>
              <w:rPr>
                <w:rFonts w:ascii="Book Antiqua" w:hAnsi="Book Antiqua" w:hint="eastAsia"/>
                <w:color w:val="00B0F0"/>
                <w:sz w:val="18"/>
                <w:szCs w:val="18"/>
              </w:rPr>
              <w:t>映射</w:t>
            </w:r>
            <w:r>
              <w:rPr>
                <w:rFonts w:ascii="Book Antiqua" w:hAnsi="Book Antiqua" w:hint="eastAsia"/>
                <w:sz w:val="18"/>
                <w:szCs w:val="18"/>
              </w:rPr>
              <w:t>弹出窗口（如图</w:t>
            </w:r>
            <w:r>
              <w:rPr>
                <w:rFonts w:ascii="Book Antiqua" w:hAnsi="Book Antiqua" w:hint="eastAsia"/>
                <w:sz w:val="18"/>
                <w:szCs w:val="18"/>
              </w:rPr>
              <w:t>1</w:t>
            </w:r>
            <w:r>
              <w:rPr>
                <w:rFonts w:ascii="Book Antiqua" w:hAnsi="Book Antiqua"/>
                <w:sz w:val="18"/>
                <w:szCs w:val="18"/>
              </w:rPr>
              <w:t>4</w:t>
            </w:r>
            <w:r>
              <w:rPr>
                <w:rFonts w:ascii="Book Antiqua" w:hAnsi="Book Antiqua" w:hint="eastAsia"/>
                <w:sz w:val="18"/>
                <w:szCs w:val="18"/>
              </w:rPr>
              <w:t>.0.</w:t>
            </w:r>
            <w:r>
              <w:rPr>
                <w:rFonts w:ascii="Book Antiqua" w:hAnsi="Book Antiqua"/>
                <w:sz w:val="18"/>
                <w:szCs w:val="18"/>
              </w:rPr>
              <w:t>4</w:t>
            </w:r>
            <w:r>
              <w:rPr>
                <w:rFonts w:ascii="Book Antiqua" w:hAnsi="Book Antiqua" w:hint="eastAsia"/>
                <w:sz w:val="18"/>
                <w:szCs w:val="18"/>
              </w:rPr>
              <w:t>）</w:t>
            </w:r>
            <w:r>
              <w:rPr>
                <w:rFonts w:ascii="Book Antiqua" w:hAnsi="Book Antiqua" w:hint="eastAsia"/>
                <w:color w:val="000000" w:themeColor="text1"/>
                <w:sz w:val="18"/>
                <w:szCs w:val="18"/>
              </w:rPr>
              <w:t>，支持修改各平台各自上架商品占此仓库可售库存的比例。点击</w:t>
            </w:r>
            <w:r>
              <w:rPr>
                <w:rFonts w:ascii="幼圆" w:eastAsia="幼圆" w:hAnsi="幼圆" w:cs="幼圆" w:hint="eastAsia"/>
                <w:sz w:val="18"/>
                <w:szCs w:val="18"/>
                <w:bdr w:val="single" w:sz="4" w:space="0" w:color="auto"/>
                <w:shd w:val="clear" w:color="auto" w:fill="BEBEBE"/>
              </w:rPr>
              <w:t>确认</w:t>
            </w:r>
            <w:r>
              <w:rPr>
                <w:rFonts w:ascii="Book Antiqua" w:hAnsi="Book Antiqua" w:hint="eastAsia"/>
                <w:color w:val="000000" w:themeColor="text1"/>
                <w:sz w:val="18"/>
                <w:szCs w:val="18"/>
              </w:rPr>
              <w:t>按钮更新库存分配配置信息并生效，点击</w:t>
            </w:r>
            <w:r>
              <w:rPr>
                <w:rFonts w:ascii="幼圆" w:eastAsia="幼圆" w:hAnsi="幼圆" w:cs="幼圆" w:hint="eastAsia"/>
                <w:sz w:val="18"/>
                <w:szCs w:val="18"/>
                <w:bdr w:val="single" w:sz="4" w:space="0" w:color="auto"/>
                <w:shd w:val="clear" w:color="auto" w:fill="BEBEBE"/>
              </w:rPr>
              <w:t>取消</w:t>
            </w:r>
            <w:r>
              <w:rPr>
                <w:rFonts w:ascii="Book Antiqua" w:hAnsi="Book Antiqua" w:hint="eastAsia"/>
                <w:color w:val="000000" w:themeColor="text1"/>
                <w:sz w:val="18"/>
                <w:szCs w:val="18"/>
              </w:rPr>
              <w:t>按钮取消此次编辑返回表单页面</w:t>
            </w:r>
            <w:r>
              <w:rPr>
                <w:rFonts w:ascii="Book Antiqua" w:hAnsi="Book Antiqua"/>
                <w:sz w:val="18"/>
                <w:szCs w:val="18"/>
              </w:rPr>
              <w:t>。</w:t>
            </w:r>
          </w:p>
          <w:p w14:paraId="35DD50F8"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6780626" w14:textId="77777777" w:rsidR="004837C2" w:rsidRDefault="005F3D5F">
            <w:pPr>
              <w:pStyle w:val="afb"/>
              <w:numPr>
                <w:ilvl w:val="0"/>
                <w:numId w:val="18"/>
              </w:numPr>
              <w:rPr>
                <w:rFonts w:ascii="Book Antiqua" w:hAnsi="Book Antiqua"/>
                <w:color w:val="000000" w:themeColor="text1"/>
                <w:sz w:val="18"/>
                <w:szCs w:val="18"/>
              </w:rPr>
            </w:pPr>
            <w:r>
              <w:rPr>
                <w:rFonts w:ascii="Book Antiqua" w:hAnsi="Book Antiqua" w:hint="eastAsia"/>
                <w:color w:val="000000" w:themeColor="text1"/>
                <w:sz w:val="18"/>
                <w:szCs w:val="18"/>
              </w:rPr>
              <w:t>库存分配菜单列表内容，按“自定义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所在仓库”验证唯一性；在“添加”与“导入”时候需要稽核是否已经存在。进行友好提示。</w:t>
            </w:r>
          </w:p>
          <w:p w14:paraId="4590A14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导入，未选择文件就直接点击了上传按钮，提示：请选择需要上传的模版附件！</w:t>
            </w:r>
          </w:p>
          <w:p w14:paraId="58888AA5"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导入，有必填项未填写，提示：第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093BB1F6"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导入，字段填写不合法，提示：第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行，请输入正确的</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5226F1EC" w14:textId="77777777" w:rsidR="004837C2" w:rsidRDefault="005F3D5F">
            <w:pPr>
              <w:pStyle w:val="afb"/>
              <w:numPr>
                <w:ilvl w:val="0"/>
                <w:numId w:val="18"/>
              </w:numPr>
              <w:rPr>
                <w:rFonts w:ascii="Book Antiqua" w:hAnsi="Book Antiqua"/>
                <w:color w:val="FF0000"/>
                <w:sz w:val="18"/>
                <w:szCs w:val="18"/>
              </w:rPr>
            </w:pPr>
            <w:r>
              <w:rPr>
                <w:rFonts w:ascii="Book Antiqua" w:hAnsi="Book Antiqua" w:hint="eastAsia"/>
                <w:color w:val="000000" w:themeColor="text1"/>
                <w:sz w:val="18"/>
                <w:szCs w:val="18"/>
              </w:rPr>
              <w:t>库存分配菜单列表内容，按最近更新时间进行倒序排列。</w:t>
            </w:r>
          </w:p>
          <w:p w14:paraId="3B1BD67B" w14:textId="77777777" w:rsidR="004837C2" w:rsidRDefault="005F3D5F">
            <w:pPr>
              <w:pStyle w:val="afb"/>
              <w:numPr>
                <w:ilvl w:val="0"/>
                <w:numId w:val="18"/>
              </w:numPr>
              <w:rPr>
                <w:rFonts w:ascii="Book Antiqua" w:hAnsi="Book Antiqua"/>
                <w:color w:val="FF0000"/>
                <w:sz w:val="18"/>
                <w:szCs w:val="18"/>
              </w:rPr>
            </w:pPr>
            <w:r>
              <w:rPr>
                <w:rFonts w:ascii="Book Antiqua" w:hAnsi="Book Antiqua" w:hint="eastAsia"/>
                <w:color w:val="000000" w:themeColor="text1"/>
                <w:sz w:val="18"/>
                <w:szCs w:val="18"/>
              </w:rPr>
              <w:t>平台分配比例，支持保留两位小数，且所有平台分配比例之和不能大于</w:t>
            </w:r>
            <w:r>
              <w:rPr>
                <w:rFonts w:ascii="Book Antiqua" w:hAnsi="Book Antiqua" w:hint="eastAsia"/>
                <w:color w:val="000000" w:themeColor="text1"/>
                <w:sz w:val="18"/>
                <w:szCs w:val="18"/>
              </w:rPr>
              <w:t>1</w:t>
            </w:r>
            <w:r>
              <w:rPr>
                <w:rFonts w:ascii="Book Antiqua" w:hAnsi="Book Antiqua" w:hint="eastAsia"/>
                <w:color w:val="000000" w:themeColor="text1"/>
                <w:sz w:val="18"/>
                <w:szCs w:val="18"/>
              </w:rPr>
              <w:t>；在“添加”与“导入”时候进行稽核。进行友好提示。</w:t>
            </w:r>
          </w:p>
          <w:p w14:paraId="36000E2B" w14:textId="77777777" w:rsidR="004837C2" w:rsidRDefault="005F3D5F">
            <w:pPr>
              <w:pStyle w:val="afb"/>
              <w:numPr>
                <w:ilvl w:val="0"/>
                <w:numId w:val="18"/>
              </w:numPr>
              <w:rPr>
                <w:rFonts w:ascii="Book Antiqua" w:hAnsi="Book Antiqua"/>
                <w:color w:val="FF0000"/>
                <w:sz w:val="18"/>
                <w:szCs w:val="18"/>
              </w:rPr>
            </w:pPr>
            <w:r>
              <w:rPr>
                <w:rFonts w:ascii="Book Antiqua" w:hAnsi="Book Antiqua" w:hint="eastAsia"/>
                <w:color w:val="000000" w:themeColor="text1"/>
                <w:sz w:val="18"/>
                <w:szCs w:val="18"/>
              </w:rPr>
              <w:lastRenderedPageBreak/>
              <w:t>库存分配触发点，当所在仓库的自定义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的可售数量发生改变时，就按预设分配比例更新此自定义</w:t>
            </w:r>
            <w:r>
              <w:rPr>
                <w:rFonts w:ascii="Book Antiqua" w:hAnsi="Book Antiqua" w:hint="eastAsia"/>
                <w:color w:val="000000" w:themeColor="text1"/>
                <w:sz w:val="18"/>
                <w:szCs w:val="18"/>
              </w:rPr>
              <w:t>S</w:t>
            </w:r>
            <w:r>
              <w:rPr>
                <w:rFonts w:ascii="Book Antiqua" w:hAnsi="Book Antiqua"/>
                <w:color w:val="000000" w:themeColor="text1"/>
                <w:sz w:val="18"/>
                <w:szCs w:val="18"/>
              </w:rPr>
              <w:t>KU</w:t>
            </w:r>
            <w:r>
              <w:rPr>
                <w:rFonts w:ascii="Book Antiqua" w:hAnsi="Book Antiqua" w:hint="eastAsia"/>
                <w:color w:val="000000" w:themeColor="text1"/>
                <w:sz w:val="18"/>
                <w:szCs w:val="18"/>
              </w:rPr>
              <w:t>的平台库存；</w:t>
            </w:r>
          </w:p>
          <w:p w14:paraId="2CB2CAEF" w14:textId="7C099E5E" w:rsidR="004837C2" w:rsidRPr="008331DC" w:rsidRDefault="005F3D5F" w:rsidP="008331DC">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举例：待发货库存增加（产生新配货单），可用库存增加（采购单完成）。</w:t>
            </w:r>
          </w:p>
        </w:tc>
      </w:tr>
      <w:tr w:rsidR="004837C2" w14:paraId="2D031B17" w14:textId="77777777">
        <w:trPr>
          <w:jc w:val="center"/>
        </w:trPr>
        <w:tc>
          <w:tcPr>
            <w:tcW w:w="1583" w:type="dxa"/>
            <w:shd w:val="clear" w:color="auto" w:fill="F8F8F8"/>
            <w:vAlign w:val="center"/>
          </w:tcPr>
          <w:p w14:paraId="00CF5BBD"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2DFF0F85" w14:textId="77777777" w:rsidR="004837C2" w:rsidRDefault="004837C2">
            <w:pPr>
              <w:rPr>
                <w:rFonts w:ascii="Book Antiqua" w:hAnsi="Book Antiqua"/>
                <w:b/>
                <w:sz w:val="18"/>
                <w:szCs w:val="18"/>
              </w:rPr>
            </w:pPr>
          </w:p>
        </w:tc>
      </w:tr>
      <w:tr w:rsidR="004837C2" w14:paraId="67BCC962" w14:textId="77777777">
        <w:trPr>
          <w:trHeight w:val="561"/>
          <w:jc w:val="center"/>
        </w:trPr>
        <w:tc>
          <w:tcPr>
            <w:tcW w:w="9112" w:type="dxa"/>
            <w:gridSpan w:val="2"/>
            <w:shd w:val="clear" w:color="auto" w:fill="F8F8F8"/>
            <w:vAlign w:val="center"/>
          </w:tcPr>
          <w:p w14:paraId="6B33020E"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52A4B4AB"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EE2BA3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7B0F0AE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0B23075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9DDFF3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3494633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3BAF932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59ACBB9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76039BC9"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13B3DBCA"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库存分配</w:t>
                  </w:r>
                </w:p>
              </w:tc>
            </w:tr>
            <w:tr w:rsidR="004837C2" w14:paraId="50E79C0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37C723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自定义S</w:t>
                  </w:r>
                  <w:r>
                    <w:rPr>
                      <w:rFonts w:ascii="宋体" w:hAnsi="宋体" w:cs="宋体"/>
                      <w:color w:val="000000"/>
                      <w:kern w:val="0"/>
                      <w:sz w:val="22"/>
                      <w:szCs w:val="22"/>
                    </w:rPr>
                    <w:t>KU</w:t>
                  </w:r>
                  <w:r>
                    <w:rPr>
                      <w:rFonts w:ascii="宋体" w:hAnsi="宋体" w:cs="宋体" w:hint="eastAsia"/>
                      <w:color w:val="000000"/>
                      <w:kern w:val="0"/>
                      <w:sz w:val="22"/>
                      <w:szCs w:val="22"/>
                    </w:rPr>
                    <w:t xml:space="preserve"> </w:t>
                  </w:r>
                </w:p>
              </w:tc>
              <w:tc>
                <w:tcPr>
                  <w:tcW w:w="1302" w:type="dxa"/>
                  <w:tcBorders>
                    <w:top w:val="single" w:sz="6" w:space="0" w:color="auto"/>
                    <w:left w:val="nil"/>
                    <w:bottom w:val="single" w:sz="6" w:space="0" w:color="auto"/>
                    <w:right w:val="single" w:sz="6" w:space="0" w:color="auto"/>
                  </w:tcBorders>
                  <w:vAlign w:val="center"/>
                </w:tcPr>
                <w:p w14:paraId="5835AB8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E0218D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17F857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42FD0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969B5D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4770E400"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来源，本地产品</w:t>
                  </w:r>
                </w:p>
              </w:tc>
            </w:tr>
            <w:tr w:rsidR="004837C2" w14:paraId="209AC58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058C18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所在仓库  </w:t>
                  </w:r>
                </w:p>
              </w:tc>
              <w:tc>
                <w:tcPr>
                  <w:tcW w:w="1302" w:type="dxa"/>
                  <w:tcBorders>
                    <w:top w:val="single" w:sz="6" w:space="0" w:color="auto"/>
                    <w:left w:val="nil"/>
                    <w:bottom w:val="single" w:sz="6" w:space="0" w:color="auto"/>
                    <w:right w:val="single" w:sz="6" w:space="0" w:color="auto"/>
                  </w:tcBorders>
                  <w:vAlign w:val="center"/>
                </w:tcPr>
                <w:p w14:paraId="480653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35C6088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942826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5791955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71A0D7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D84055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来源，仓库管理</w:t>
                  </w:r>
                </w:p>
                <w:p w14:paraId="1CCDDCC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仓库名称</w:t>
                  </w:r>
                </w:p>
              </w:tc>
            </w:tr>
            <w:tr w:rsidR="004837C2" w14:paraId="46D15E0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C97ED8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可售库存</w:t>
                  </w:r>
                </w:p>
              </w:tc>
              <w:tc>
                <w:tcPr>
                  <w:tcW w:w="1302" w:type="dxa"/>
                  <w:tcBorders>
                    <w:top w:val="single" w:sz="6" w:space="0" w:color="auto"/>
                    <w:left w:val="nil"/>
                    <w:bottom w:val="single" w:sz="6" w:space="0" w:color="auto"/>
                    <w:right w:val="single" w:sz="6" w:space="0" w:color="auto"/>
                  </w:tcBorders>
                  <w:vAlign w:val="center"/>
                </w:tcPr>
                <w:p w14:paraId="1B815E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D231A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6BA15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BE8EE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20931C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5C80E1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来源，库粗查询</w:t>
                  </w:r>
                </w:p>
              </w:tc>
            </w:tr>
            <w:tr w:rsidR="004837C2" w14:paraId="7FA3713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90FF1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产品名称</w:t>
                  </w:r>
                </w:p>
              </w:tc>
              <w:tc>
                <w:tcPr>
                  <w:tcW w:w="1302" w:type="dxa"/>
                  <w:tcBorders>
                    <w:top w:val="single" w:sz="6" w:space="0" w:color="auto"/>
                    <w:left w:val="nil"/>
                    <w:bottom w:val="single" w:sz="6" w:space="0" w:color="auto"/>
                    <w:right w:val="single" w:sz="6" w:space="0" w:color="auto"/>
                  </w:tcBorders>
                  <w:vAlign w:val="center"/>
                </w:tcPr>
                <w:p w14:paraId="23A066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5B7FAB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BD87A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4AEDF28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57E367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5FCD5D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tc>
            </w:tr>
            <w:tr w:rsidR="004837C2" w14:paraId="077F0C7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C3A3C8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产品分类</w:t>
                  </w:r>
                </w:p>
              </w:tc>
              <w:tc>
                <w:tcPr>
                  <w:tcW w:w="1302" w:type="dxa"/>
                  <w:tcBorders>
                    <w:top w:val="single" w:sz="6" w:space="0" w:color="auto"/>
                    <w:left w:val="nil"/>
                    <w:bottom w:val="single" w:sz="6" w:space="0" w:color="auto"/>
                    <w:right w:val="single" w:sz="6" w:space="0" w:color="auto"/>
                  </w:tcBorders>
                  <w:vAlign w:val="center"/>
                </w:tcPr>
                <w:p w14:paraId="21316E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07A1A9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75A39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0B4A307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831F4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F75710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来源，本地产品</w:t>
                  </w:r>
                </w:p>
              </w:tc>
            </w:tr>
            <w:tr w:rsidR="004837C2" w14:paraId="7A9BA9C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00D035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乐天平台上架比例</w:t>
                  </w:r>
                </w:p>
              </w:tc>
              <w:tc>
                <w:tcPr>
                  <w:tcW w:w="1302" w:type="dxa"/>
                  <w:tcBorders>
                    <w:top w:val="single" w:sz="6" w:space="0" w:color="auto"/>
                    <w:left w:val="nil"/>
                    <w:bottom w:val="single" w:sz="6" w:space="0" w:color="auto"/>
                    <w:right w:val="single" w:sz="6" w:space="0" w:color="auto"/>
                  </w:tcBorders>
                  <w:vAlign w:val="center"/>
                </w:tcPr>
                <w:p w14:paraId="7E454A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434588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DA0B94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79F123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2E7DF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484ED9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r w:rsidR="004837C2" w14:paraId="438465E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0CDDF2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亚马逊平台上架比例</w:t>
                  </w:r>
                </w:p>
              </w:tc>
              <w:tc>
                <w:tcPr>
                  <w:tcW w:w="1302" w:type="dxa"/>
                  <w:tcBorders>
                    <w:top w:val="single" w:sz="6" w:space="0" w:color="auto"/>
                    <w:left w:val="nil"/>
                    <w:bottom w:val="single" w:sz="6" w:space="0" w:color="auto"/>
                    <w:right w:val="single" w:sz="6" w:space="0" w:color="auto"/>
                  </w:tcBorders>
                  <w:vAlign w:val="center"/>
                </w:tcPr>
                <w:p w14:paraId="34F7F3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74379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w:t>
                  </w:r>
                  <w:r>
                    <w:rPr>
                      <w:rFonts w:ascii="宋体" w:hAnsi="宋体" w:cs="宋体"/>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2A318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5F9D26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C09598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DBDC03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保留两位小数</w:t>
                  </w:r>
                </w:p>
              </w:tc>
            </w:tr>
            <w:tr w:rsidR="004837C2" w14:paraId="6DAA2BB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9456FC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更新时间</w:t>
                  </w:r>
                </w:p>
              </w:tc>
              <w:tc>
                <w:tcPr>
                  <w:tcW w:w="1302" w:type="dxa"/>
                  <w:tcBorders>
                    <w:top w:val="single" w:sz="6" w:space="0" w:color="auto"/>
                    <w:left w:val="nil"/>
                    <w:bottom w:val="single" w:sz="6" w:space="0" w:color="auto"/>
                    <w:right w:val="single" w:sz="6" w:space="0" w:color="auto"/>
                  </w:tcBorders>
                  <w:vAlign w:val="center"/>
                </w:tcPr>
                <w:p w14:paraId="07DD4B7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4FA4832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54812C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690481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CD6E0C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A79259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格式：</w:t>
                  </w:r>
                  <w:r>
                    <w:rPr>
                      <w:rFonts w:ascii="宋体" w:hAnsi="宋体" w:cs="宋体"/>
                      <w:color w:val="000000"/>
                      <w:kern w:val="0"/>
                      <w:sz w:val="22"/>
                      <w:szCs w:val="22"/>
                    </w:rPr>
                    <w:t>YYYY</w:t>
                  </w:r>
                  <w:r>
                    <w:rPr>
                      <w:rFonts w:ascii="宋体" w:hAnsi="宋体" w:cs="宋体" w:hint="eastAsia"/>
                      <w:color w:val="000000"/>
                      <w:kern w:val="0"/>
                      <w:sz w:val="22"/>
                      <w:szCs w:val="22"/>
                    </w:rPr>
                    <w:t>-</w:t>
                  </w:r>
                  <w:r>
                    <w:rPr>
                      <w:rFonts w:ascii="宋体" w:hAnsi="宋体" w:cs="宋体"/>
                      <w:color w:val="000000"/>
                      <w:kern w:val="0"/>
                      <w:sz w:val="22"/>
                      <w:szCs w:val="22"/>
                    </w:rPr>
                    <w:t>MM</w:t>
                  </w:r>
                  <w:r>
                    <w:rPr>
                      <w:rFonts w:ascii="宋体" w:hAnsi="宋体" w:cs="宋体" w:hint="eastAsia"/>
                      <w:color w:val="000000"/>
                      <w:kern w:val="0"/>
                      <w:sz w:val="22"/>
                      <w:szCs w:val="22"/>
                    </w:rPr>
                    <w:t>-</w:t>
                  </w:r>
                  <w:r>
                    <w:rPr>
                      <w:rFonts w:ascii="宋体" w:hAnsi="宋体" w:cs="宋体"/>
                      <w:color w:val="000000"/>
                      <w:kern w:val="0"/>
                      <w:sz w:val="22"/>
                      <w:szCs w:val="22"/>
                    </w:rPr>
                    <w:t xml:space="preserve">DD </w:t>
                  </w:r>
                  <w:proofErr w:type="spellStart"/>
                  <w:r>
                    <w:rPr>
                      <w:rFonts w:ascii="宋体" w:hAnsi="宋体" w:cs="宋体" w:hint="eastAsia"/>
                      <w:color w:val="000000"/>
                      <w:kern w:val="0"/>
                      <w:sz w:val="22"/>
                      <w:szCs w:val="22"/>
                    </w:rPr>
                    <w:t>hh</w:t>
                  </w:r>
                  <w:r>
                    <w:rPr>
                      <w:rFonts w:ascii="宋体" w:hAnsi="宋体" w:cs="宋体"/>
                      <w:color w:val="000000"/>
                      <w:kern w:val="0"/>
                      <w:sz w:val="22"/>
                      <w:szCs w:val="22"/>
                    </w:rPr>
                    <w:t>:</w:t>
                  </w:r>
                  <w:r>
                    <w:rPr>
                      <w:rFonts w:ascii="宋体" w:hAnsi="宋体" w:cs="宋体" w:hint="eastAsia"/>
                      <w:color w:val="000000"/>
                      <w:kern w:val="0"/>
                      <w:sz w:val="22"/>
                      <w:szCs w:val="22"/>
                    </w:rPr>
                    <w:t>mm</w:t>
                  </w:r>
                  <w:r>
                    <w:rPr>
                      <w:rFonts w:ascii="宋体" w:hAnsi="宋体" w:cs="宋体"/>
                      <w:color w:val="000000"/>
                      <w:kern w:val="0"/>
                      <w:sz w:val="22"/>
                      <w:szCs w:val="22"/>
                    </w:rPr>
                    <w:t>:</w:t>
                  </w:r>
                  <w:r>
                    <w:rPr>
                      <w:rFonts w:ascii="宋体" w:hAnsi="宋体" w:cs="宋体" w:hint="eastAsia"/>
                      <w:color w:val="000000"/>
                      <w:kern w:val="0"/>
                      <w:sz w:val="22"/>
                      <w:szCs w:val="22"/>
                    </w:rPr>
                    <w:t>ss</w:t>
                  </w:r>
                  <w:proofErr w:type="spellEnd"/>
                </w:p>
                <w:p w14:paraId="64A3741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如：2</w:t>
                  </w:r>
                  <w:r>
                    <w:rPr>
                      <w:rFonts w:ascii="宋体" w:hAnsi="宋体" w:cs="宋体"/>
                      <w:color w:val="000000"/>
                      <w:kern w:val="0"/>
                      <w:sz w:val="22"/>
                      <w:szCs w:val="22"/>
                    </w:rPr>
                    <w:t>019</w:t>
                  </w:r>
                  <w:r>
                    <w:rPr>
                      <w:rFonts w:ascii="宋体" w:hAnsi="宋体" w:cs="宋体" w:hint="eastAsia"/>
                      <w:color w:val="000000"/>
                      <w:kern w:val="0"/>
                      <w:sz w:val="22"/>
                      <w:szCs w:val="22"/>
                    </w:rPr>
                    <w:t>-</w:t>
                  </w:r>
                  <w:r>
                    <w:rPr>
                      <w:rFonts w:ascii="宋体" w:hAnsi="宋体" w:cs="宋体"/>
                      <w:color w:val="000000"/>
                      <w:kern w:val="0"/>
                      <w:sz w:val="22"/>
                      <w:szCs w:val="22"/>
                    </w:rPr>
                    <w:t>01</w:t>
                  </w:r>
                  <w:r>
                    <w:rPr>
                      <w:rFonts w:ascii="宋体" w:hAnsi="宋体" w:cs="宋体" w:hint="eastAsia"/>
                      <w:color w:val="000000"/>
                      <w:kern w:val="0"/>
                      <w:sz w:val="22"/>
                      <w:szCs w:val="22"/>
                    </w:rPr>
                    <w:t>-</w:t>
                  </w:r>
                  <w:r>
                    <w:rPr>
                      <w:rFonts w:ascii="宋体" w:hAnsi="宋体" w:cs="宋体"/>
                      <w:color w:val="000000"/>
                      <w:kern w:val="0"/>
                      <w:sz w:val="22"/>
                      <w:szCs w:val="22"/>
                    </w:rPr>
                    <w:t>01 18:00:55</w:t>
                  </w:r>
                </w:p>
              </w:tc>
            </w:tr>
            <w:tr w:rsidR="004837C2" w14:paraId="1B0613F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45CDC2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1302" w:type="dxa"/>
                  <w:tcBorders>
                    <w:top w:val="single" w:sz="6" w:space="0" w:color="auto"/>
                    <w:left w:val="nil"/>
                    <w:bottom w:val="single" w:sz="6" w:space="0" w:color="auto"/>
                    <w:right w:val="single" w:sz="6" w:space="0" w:color="auto"/>
                  </w:tcBorders>
                </w:tcPr>
                <w:p w14:paraId="6975E28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tcPr>
                <w:p w14:paraId="6A8087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FED2C0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28BE06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D05371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6C1FCCF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编辑</w:t>
                  </w:r>
                </w:p>
              </w:tc>
            </w:tr>
          </w:tbl>
          <w:p w14:paraId="5339B40A" w14:textId="77777777" w:rsidR="004837C2" w:rsidRDefault="004837C2">
            <w:pPr>
              <w:rPr>
                <w:rFonts w:ascii="Book Antiqua" w:hAnsi="Book Antiqua"/>
                <w:sz w:val="18"/>
                <w:szCs w:val="18"/>
              </w:rPr>
            </w:pPr>
          </w:p>
        </w:tc>
      </w:tr>
      <w:tr w:rsidR="004837C2" w14:paraId="34044734" w14:textId="77777777">
        <w:trPr>
          <w:jc w:val="center"/>
        </w:trPr>
        <w:tc>
          <w:tcPr>
            <w:tcW w:w="1583" w:type="dxa"/>
            <w:shd w:val="clear" w:color="auto" w:fill="F8F8F8"/>
            <w:vAlign w:val="center"/>
          </w:tcPr>
          <w:p w14:paraId="5086A811"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58EA6A7E" w14:textId="77777777" w:rsidR="004837C2" w:rsidRDefault="004837C2">
            <w:pPr>
              <w:rPr>
                <w:rFonts w:ascii="Book Antiqua" w:hAnsi="Book Antiqua"/>
                <w:color w:val="595959" w:themeColor="text1" w:themeTint="A6"/>
                <w:sz w:val="18"/>
                <w:szCs w:val="18"/>
              </w:rPr>
            </w:pPr>
          </w:p>
        </w:tc>
      </w:tr>
      <w:tr w:rsidR="004837C2" w14:paraId="74F4319E" w14:textId="77777777">
        <w:trPr>
          <w:jc w:val="center"/>
        </w:trPr>
        <w:tc>
          <w:tcPr>
            <w:tcW w:w="1583" w:type="dxa"/>
            <w:shd w:val="clear" w:color="auto" w:fill="F8F8F8"/>
            <w:vAlign w:val="center"/>
          </w:tcPr>
          <w:p w14:paraId="232C7128"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7AFDC825"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B409038" w14:textId="77777777">
        <w:trPr>
          <w:jc w:val="center"/>
        </w:trPr>
        <w:tc>
          <w:tcPr>
            <w:tcW w:w="1583" w:type="dxa"/>
            <w:shd w:val="clear" w:color="auto" w:fill="F8F8F8"/>
            <w:vAlign w:val="center"/>
          </w:tcPr>
          <w:p w14:paraId="5720761B"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35FBF74" w14:textId="77777777" w:rsidR="004837C2" w:rsidRDefault="005F3D5F">
            <w:r>
              <w:rPr>
                <w:rFonts w:ascii="Book Antiqua" w:hAnsi="Book Antiqua" w:hint="eastAsia"/>
                <w:sz w:val="18"/>
                <w:szCs w:val="18"/>
              </w:rPr>
              <w:t>无</w:t>
            </w:r>
          </w:p>
        </w:tc>
      </w:tr>
      <w:tr w:rsidR="004837C2" w14:paraId="5DCBB68E" w14:textId="77777777">
        <w:trPr>
          <w:jc w:val="center"/>
        </w:trPr>
        <w:tc>
          <w:tcPr>
            <w:tcW w:w="1583" w:type="dxa"/>
            <w:shd w:val="clear" w:color="auto" w:fill="F8F8F8"/>
            <w:vAlign w:val="center"/>
          </w:tcPr>
          <w:p w14:paraId="56E98E55"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906327C" w14:textId="77777777" w:rsidR="004837C2" w:rsidRDefault="004837C2">
            <w:pPr>
              <w:rPr>
                <w:rFonts w:ascii="Book Antiqua" w:hAnsi="Book Antiqua"/>
                <w:sz w:val="18"/>
                <w:szCs w:val="18"/>
              </w:rPr>
            </w:pPr>
          </w:p>
        </w:tc>
      </w:tr>
    </w:tbl>
    <w:p w14:paraId="6B275AEC" w14:textId="77777777" w:rsidR="004837C2" w:rsidRDefault="004837C2"/>
    <w:p w14:paraId="5FD7FACE" w14:textId="77777777" w:rsidR="004837C2" w:rsidRDefault="004837C2"/>
    <w:p w14:paraId="7BBDA067" w14:textId="77777777" w:rsidR="004837C2" w:rsidRDefault="004837C2"/>
    <w:p w14:paraId="34BF7B04" w14:textId="77777777" w:rsidR="004837C2" w:rsidRDefault="004837C2"/>
    <w:p w14:paraId="30DF1C00" w14:textId="77777777" w:rsidR="004837C2" w:rsidRDefault="004837C2"/>
    <w:p w14:paraId="7A41F3C7" w14:textId="77777777" w:rsidR="004837C2" w:rsidRDefault="004837C2"/>
    <w:p w14:paraId="4F3219F2" w14:textId="77777777" w:rsidR="004837C2" w:rsidRDefault="004837C2"/>
    <w:p w14:paraId="501A2E1B" w14:textId="77777777" w:rsidR="004837C2" w:rsidRDefault="004837C2"/>
    <w:p w14:paraId="1767AFCE" w14:textId="77777777" w:rsidR="004837C2" w:rsidRDefault="004837C2"/>
    <w:p w14:paraId="7FD03E2F" w14:textId="77777777" w:rsidR="004837C2" w:rsidRDefault="005F3D5F">
      <w:pPr>
        <w:pStyle w:val="3"/>
        <w:rPr>
          <w:rFonts w:ascii="黑体" w:eastAsia="黑体" w:hAnsi="黑体"/>
          <w:sz w:val="24"/>
          <w:szCs w:val="24"/>
        </w:rPr>
      </w:pPr>
      <w:bookmarkStart w:id="57" w:name="_Toc1487784"/>
      <w:bookmarkStart w:id="58" w:name="_Toc12719540"/>
      <w:r>
        <w:rPr>
          <w:rFonts w:ascii="黑体" w:eastAsia="黑体" w:hAnsi="黑体"/>
          <w:sz w:val="24"/>
          <w:szCs w:val="24"/>
        </w:rPr>
        <w:lastRenderedPageBreak/>
        <w:t>6.2.15 UC-</w:t>
      </w:r>
      <w:r>
        <w:rPr>
          <w:rFonts w:ascii="黑体" w:eastAsia="黑体" w:hAnsi="黑体" w:hint="eastAsia"/>
          <w:sz w:val="24"/>
          <w:szCs w:val="24"/>
        </w:rPr>
        <w:t>F</w:t>
      </w:r>
      <w:r>
        <w:rPr>
          <w:rFonts w:ascii="黑体" w:eastAsia="黑体" w:hAnsi="黑体"/>
          <w:sz w:val="24"/>
          <w:szCs w:val="24"/>
        </w:rPr>
        <w:t>15</w:t>
      </w:r>
      <w:r>
        <w:rPr>
          <w:rFonts w:ascii="黑体" w:eastAsia="黑体" w:hAnsi="黑体" w:hint="eastAsia"/>
          <w:sz w:val="24"/>
          <w:szCs w:val="24"/>
        </w:rPr>
        <w:t xml:space="preserve">.0 </w:t>
      </w:r>
      <w:r>
        <w:rPr>
          <w:rFonts w:ascii="黑体" w:eastAsia="黑体" w:hAnsi="黑体"/>
          <w:sz w:val="24"/>
          <w:szCs w:val="24"/>
        </w:rPr>
        <w:t>店铺</w:t>
      </w:r>
      <w:r>
        <w:rPr>
          <w:rFonts w:ascii="黑体" w:eastAsia="黑体" w:hAnsi="黑体" w:hint="eastAsia"/>
          <w:sz w:val="24"/>
          <w:szCs w:val="24"/>
        </w:rPr>
        <w:t>管理</w:t>
      </w:r>
      <w:bookmarkEnd w:id="57"/>
      <w:bookmarkEnd w:id="58"/>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3A52394C" w14:textId="77777777">
        <w:trPr>
          <w:jc w:val="center"/>
        </w:trPr>
        <w:tc>
          <w:tcPr>
            <w:tcW w:w="1583" w:type="dxa"/>
            <w:shd w:val="clear" w:color="auto" w:fill="F8F8F8"/>
            <w:vAlign w:val="center"/>
          </w:tcPr>
          <w:p w14:paraId="72EE94C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5CF3C89"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F1.0</w:t>
            </w:r>
          </w:p>
        </w:tc>
      </w:tr>
      <w:tr w:rsidR="004837C2" w14:paraId="177EDF5B" w14:textId="77777777">
        <w:trPr>
          <w:jc w:val="center"/>
        </w:trPr>
        <w:tc>
          <w:tcPr>
            <w:tcW w:w="1583" w:type="dxa"/>
            <w:shd w:val="clear" w:color="auto" w:fill="F8F8F8"/>
            <w:vAlign w:val="center"/>
          </w:tcPr>
          <w:p w14:paraId="7F6CF72A"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12530F4E" w14:textId="77777777" w:rsidR="004837C2" w:rsidRDefault="005F3D5F">
            <w:pPr>
              <w:rPr>
                <w:rFonts w:ascii="Book Antiqua" w:hAnsi="Book Antiqua"/>
                <w:sz w:val="18"/>
                <w:szCs w:val="18"/>
              </w:rPr>
            </w:pPr>
            <w:r>
              <w:rPr>
                <w:rFonts w:ascii="宋体" w:hAnsi="宋体" w:hint="eastAsia"/>
                <w:sz w:val="18"/>
                <w:szCs w:val="18"/>
              </w:rPr>
              <w:t>店铺</w:t>
            </w:r>
            <w:r>
              <w:rPr>
                <w:rFonts w:ascii="宋体" w:hAnsi="宋体"/>
                <w:sz w:val="18"/>
                <w:szCs w:val="18"/>
              </w:rPr>
              <w:t>管理</w:t>
            </w:r>
          </w:p>
        </w:tc>
      </w:tr>
      <w:tr w:rsidR="004837C2" w14:paraId="40B9C8CB" w14:textId="77777777">
        <w:trPr>
          <w:jc w:val="center"/>
        </w:trPr>
        <w:tc>
          <w:tcPr>
            <w:tcW w:w="1583" w:type="dxa"/>
            <w:shd w:val="clear" w:color="auto" w:fill="F8F8F8"/>
            <w:vAlign w:val="center"/>
          </w:tcPr>
          <w:p w14:paraId="794B6C7D"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5D8DEDB8" w14:textId="77777777" w:rsidR="004837C2" w:rsidRDefault="005F3D5F">
            <w:pPr>
              <w:rPr>
                <w:rFonts w:ascii="Book Antiqua" w:hAnsi="Book Antiqua"/>
                <w:sz w:val="18"/>
                <w:szCs w:val="18"/>
              </w:rPr>
            </w:pPr>
            <w:r>
              <w:rPr>
                <w:rFonts w:ascii="Book Antiqua" w:hAnsi="Book Antiqua" w:hint="eastAsia"/>
                <w:sz w:val="18"/>
                <w:szCs w:val="18"/>
              </w:rPr>
              <w:t>卖家</w:t>
            </w:r>
            <w:r>
              <w:rPr>
                <w:rFonts w:ascii="Book Antiqua" w:hAnsi="Book Antiqua"/>
                <w:sz w:val="18"/>
                <w:szCs w:val="18"/>
              </w:rPr>
              <w:t>可以</w:t>
            </w:r>
            <w:r>
              <w:rPr>
                <w:rFonts w:ascii="Book Antiqua" w:hAnsi="Book Antiqua" w:hint="eastAsia"/>
                <w:sz w:val="18"/>
                <w:szCs w:val="18"/>
              </w:rPr>
              <w:t>添加、</w:t>
            </w:r>
            <w:r>
              <w:rPr>
                <w:rFonts w:ascii="Book Antiqua" w:hAnsi="Book Antiqua"/>
                <w:sz w:val="18"/>
                <w:szCs w:val="18"/>
              </w:rPr>
              <w:t>查看、删除自定义店铺</w:t>
            </w:r>
          </w:p>
          <w:p w14:paraId="28E5A4DB" w14:textId="77777777" w:rsidR="004837C2" w:rsidRDefault="005F3D5F">
            <w:pPr>
              <w:rPr>
                <w:rFonts w:ascii="Book Antiqua" w:hAnsi="Book Antiqua"/>
                <w:sz w:val="18"/>
                <w:szCs w:val="18"/>
              </w:rPr>
            </w:pPr>
            <w:r>
              <w:rPr>
                <w:rFonts w:ascii="Book Antiqua" w:hAnsi="Book Antiqua" w:hint="eastAsia"/>
                <w:sz w:val="18"/>
                <w:szCs w:val="18"/>
              </w:rPr>
              <w:t>卖家</w:t>
            </w:r>
            <w:r>
              <w:rPr>
                <w:rFonts w:ascii="Book Antiqua" w:hAnsi="Book Antiqua"/>
                <w:sz w:val="18"/>
                <w:szCs w:val="18"/>
              </w:rPr>
              <w:t>可以添加、</w:t>
            </w:r>
            <w:r>
              <w:rPr>
                <w:rFonts w:ascii="Book Antiqua" w:hAnsi="Book Antiqua" w:hint="eastAsia"/>
                <w:sz w:val="18"/>
                <w:szCs w:val="18"/>
              </w:rPr>
              <w:t>编辑</w:t>
            </w:r>
            <w:r>
              <w:rPr>
                <w:rFonts w:ascii="Book Antiqua" w:hAnsi="Book Antiqua" w:hint="eastAsia"/>
                <w:sz w:val="18"/>
                <w:szCs w:val="18"/>
              </w:rPr>
              <w:t>Amazon</w:t>
            </w:r>
            <w:r>
              <w:rPr>
                <w:rFonts w:ascii="Book Antiqua" w:hAnsi="Book Antiqua"/>
                <w:sz w:val="18"/>
                <w:szCs w:val="18"/>
              </w:rPr>
              <w:t>店铺</w:t>
            </w:r>
          </w:p>
          <w:p w14:paraId="0CF22673" w14:textId="77777777" w:rsidR="004837C2" w:rsidRDefault="005F3D5F">
            <w:pPr>
              <w:rPr>
                <w:rFonts w:ascii="Book Antiqua" w:hAnsi="Book Antiqua"/>
                <w:sz w:val="18"/>
                <w:szCs w:val="18"/>
              </w:rPr>
            </w:pPr>
            <w:r>
              <w:rPr>
                <w:rFonts w:ascii="Book Antiqua" w:hAnsi="Book Antiqua" w:hint="eastAsia"/>
                <w:sz w:val="18"/>
                <w:szCs w:val="18"/>
              </w:rPr>
              <w:t>卖家</w:t>
            </w:r>
            <w:r>
              <w:rPr>
                <w:rFonts w:ascii="Book Antiqua" w:hAnsi="Book Antiqua"/>
                <w:sz w:val="18"/>
                <w:szCs w:val="18"/>
              </w:rPr>
              <w:t>可以</w:t>
            </w:r>
            <w:r>
              <w:rPr>
                <w:rFonts w:ascii="Book Antiqua" w:hAnsi="Book Antiqua" w:hint="eastAsia"/>
                <w:sz w:val="18"/>
                <w:szCs w:val="18"/>
              </w:rPr>
              <w:t>添加</w:t>
            </w:r>
            <w:r>
              <w:rPr>
                <w:rFonts w:ascii="Book Antiqua" w:hAnsi="Book Antiqua"/>
                <w:sz w:val="18"/>
                <w:szCs w:val="18"/>
              </w:rPr>
              <w:t>、</w:t>
            </w:r>
            <w:r>
              <w:rPr>
                <w:rFonts w:ascii="Book Antiqua" w:hAnsi="Book Antiqua" w:hint="eastAsia"/>
                <w:sz w:val="18"/>
                <w:szCs w:val="18"/>
              </w:rPr>
              <w:t>编辑</w:t>
            </w:r>
            <w:r>
              <w:rPr>
                <w:rFonts w:ascii="Book Antiqua" w:hAnsi="Book Antiqua"/>
                <w:sz w:val="18"/>
                <w:szCs w:val="18"/>
              </w:rPr>
              <w:t>乐天店铺</w:t>
            </w:r>
          </w:p>
        </w:tc>
      </w:tr>
      <w:tr w:rsidR="004837C2" w14:paraId="3A23F519" w14:textId="77777777">
        <w:trPr>
          <w:jc w:val="center"/>
        </w:trPr>
        <w:tc>
          <w:tcPr>
            <w:tcW w:w="1583" w:type="dxa"/>
            <w:shd w:val="clear" w:color="auto" w:fill="F8F8F8"/>
            <w:vAlign w:val="center"/>
          </w:tcPr>
          <w:p w14:paraId="3258E45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173DD513" w14:textId="77777777" w:rsidR="004837C2" w:rsidRDefault="005F3D5F">
            <w:pPr>
              <w:rPr>
                <w:rFonts w:ascii="宋体" w:hAnsi="宋体"/>
                <w:sz w:val="18"/>
                <w:szCs w:val="18"/>
              </w:rPr>
            </w:pPr>
            <w:r>
              <w:rPr>
                <w:rFonts w:ascii="宋体" w:hAnsi="宋体" w:hint="eastAsia"/>
                <w:sz w:val="18"/>
                <w:szCs w:val="18"/>
              </w:rPr>
              <w:t>郭荣</w:t>
            </w:r>
          </w:p>
        </w:tc>
      </w:tr>
      <w:tr w:rsidR="004837C2" w14:paraId="10FBEB62" w14:textId="77777777">
        <w:trPr>
          <w:jc w:val="center"/>
        </w:trPr>
        <w:tc>
          <w:tcPr>
            <w:tcW w:w="1583" w:type="dxa"/>
            <w:shd w:val="clear" w:color="auto" w:fill="F8F8F8"/>
            <w:vAlign w:val="center"/>
          </w:tcPr>
          <w:p w14:paraId="107E869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0FE25C5"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21F22872" w14:textId="77777777">
        <w:trPr>
          <w:jc w:val="center"/>
        </w:trPr>
        <w:tc>
          <w:tcPr>
            <w:tcW w:w="1583" w:type="dxa"/>
            <w:shd w:val="clear" w:color="auto" w:fill="F8F8F8"/>
            <w:vAlign w:val="center"/>
          </w:tcPr>
          <w:p w14:paraId="2B81C8E6"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D04DF2C" w14:textId="77777777" w:rsidR="004837C2" w:rsidRDefault="005F3D5F">
            <w:r>
              <w:rPr>
                <w:noProof/>
              </w:rPr>
              <w:drawing>
                <wp:inline distT="0" distB="0" distL="0" distR="0" wp14:anchorId="054109CE" wp14:editId="2B21C628">
                  <wp:extent cx="4643755" cy="219837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7"/>
                          <a:stretch>
                            <a:fillRect/>
                          </a:stretch>
                        </pic:blipFill>
                        <pic:spPr>
                          <a:xfrm>
                            <a:off x="0" y="0"/>
                            <a:ext cx="4643755" cy="2198370"/>
                          </a:xfrm>
                          <a:prstGeom prst="rect">
                            <a:avLst/>
                          </a:prstGeom>
                        </pic:spPr>
                      </pic:pic>
                    </a:graphicData>
                  </a:graphic>
                </wp:inline>
              </w:drawing>
            </w:r>
          </w:p>
          <w:p w14:paraId="2EF256A1"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-店铺列表页</w:t>
            </w:r>
          </w:p>
        </w:tc>
      </w:tr>
      <w:tr w:rsidR="004837C2" w14:paraId="5DF38A41" w14:textId="77777777">
        <w:trPr>
          <w:jc w:val="center"/>
        </w:trPr>
        <w:tc>
          <w:tcPr>
            <w:tcW w:w="1583" w:type="dxa"/>
            <w:shd w:val="clear" w:color="auto" w:fill="F8F8F8"/>
            <w:vAlign w:val="center"/>
          </w:tcPr>
          <w:p w14:paraId="62065B9A"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28F51A02"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10B3A7B5" w14:textId="77777777">
        <w:trPr>
          <w:jc w:val="center"/>
        </w:trPr>
        <w:tc>
          <w:tcPr>
            <w:tcW w:w="1583" w:type="dxa"/>
            <w:shd w:val="clear" w:color="auto" w:fill="F8F8F8"/>
            <w:vAlign w:val="center"/>
          </w:tcPr>
          <w:p w14:paraId="630BBD0C"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5460629B" w14:textId="77777777" w:rsidR="004837C2" w:rsidRDefault="005F3D5F">
            <w:pPr>
              <w:rPr>
                <w:rFonts w:ascii="Book Antiqua" w:hAnsi="Book Antiqua"/>
                <w:sz w:val="18"/>
                <w:szCs w:val="18"/>
              </w:rPr>
            </w:pPr>
            <w:r>
              <w:rPr>
                <w:rFonts w:ascii="Book Antiqua" w:hAnsi="Book Antiqua" w:hint="eastAsia"/>
                <w:sz w:val="18"/>
                <w:szCs w:val="18"/>
              </w:rPr>
              <w:t>来源平台（全部</w:t>
            </w:r>
            <w:r>
              <w:rPr>
                <w:rFonts w:ascii="Book Antiqua" w:hAnsi="Book Antiqua"/>
                <w:sz w:val="18"/>
                <w:szCs w:val="18"/>
              </w:rPr>
              <w:t>、</w:t>
            </w:r>
            <w:r>
              <w:rPr>
                <w:rFonts w:ascii="Book Antiqua" w:hAnsi="Book Antiqua" w:hint="eastAsia"/>
                <w:sz w:val="18"/>
                <w:szCs w:val="18"/>
              </w:rPr>
              <w:t>乐天</w:t>
            </w:r>
            <w:r>
              <w:rPr>
                <w:rFonts w:ascii="Book Antiqua" w:hAnsi="Book Antiqua"/>
                <w:sz w:val="18"/>
                <w:szCs w:val="18"/>
              </w:rPr>
              <w:t>、</w:t>
            </w:r>
            <w:r>
              <w:rPr>
                <w:rFonts w:ascii="Book Antiqua" w:hAnsi="Book Antiqua"/>
                <w:sz w:val="18"/>
                <w:szCs w:val="18"/>
              </w:rPr>
              <w:t>Amazon</w:t>
            </w:r>
            <w:r>
              <w:rPr>
                <w:rFonts w:ascii="Book Antiqua" w:hAnsi="Book Antiqua"/>
                <w:sz w:val="18"/>
                <w:szCs w:val="18"/>
              </w:rPr>
              <w:t>、其他）</w:t>
            </w:r>
            <w:r>
              <w:rPr>
                <w:rFonts w:ascii="Book Antiqua" w:hAnsi="Book Antiqua" w:hint="eastAsia"/>
                <w:sz w:val="18"/>
                <w:szCs w:val="18"/>
              </w:rPr>
              <w:t>、</w:t>
            </w:r>
            <w:r>
              <w:rPr>
                <w:rFonts w:ascii="Book Antiqua" w:hAnsi="Book Antiqua"/>
                <w:sz w:val="18"/>
                <w:szCs w:val="18"/>
              </w:rPr>
              <w:t>店铺名称</w:t>
            </w:r>
            <w:r>
              <w:rPr>
                <w:rFonts w:ascii="Book Antiqua" w:hAnsi="Book Antiqua" w:hint="eastAsia"/>
                <w:sz w:val="18"/>
                <w:szCs w:val="18"/>
              </w:rPr>
              <w:t>（</w:t>
            </w:r>
            <w:r>
              <w:rPr>
                <w:rFonts w:ascii="Book Antiqua" w:hAnsi="Book Antiqua"/>
                <w:sz w:val="18"/>
                <w:szCs w:val="18"/>
              </w:rPr>
              <w:t>模糊查询）</w:t>
            </w:r>
            <w:r>
              <w:rPr>
                <w:rFonts w:ascii="Book Antiqua" w:hAnsi="Book Antiqua" w:hint="eastAsia"/>
                <w:sz w:val="18"/>
                <w:szCs w:val="18"/>
              </w:rPr>
              <w:t>、</w:t>
            </w:r>
            <w:r>
              <w:rPr>
                <w:rFonts w:ascii="Book Antiqua" w:hAnsi="Book Antiqua"/>
                <w:sz w:val="18"/>
                <w:szCs w:val="18"/>
              </w:rPr>
              <w:t>店铺类型（</w:t>
            </w:r>
            <w:r>
              <w:rPr>
                <w:rFonts w:ascii="Book Antiqua" w:hAnsi="Book Antiqua" w:hint="eastAsia"/>
                <w:sz w:val="18"/>
                <w:szCs w:val="18"/>
              </w:rPr>
              <w:t>请</w:t>
            </w:r>
            <w:r>
              <w:rPr>
                <w:rFonts w:ascii="Book Antiqua" w:hAnsi="Book Antiqua"/>
                <w:sz w:val="18"/>
                <w:szCs w:val="18"/>
              </w:rPr>
              <w:t>选择、自定义、授权店铺）</w:t>
            </w:r>
          </w:p>
        </w:tc>
      </w:tr>
      <w:tr w:rsidR="004837C2" w14:paraId="778CC6B9" w14:textId="77777777">
        <w:trPr>
          <w:jc w:val="center"/>
        </w:trPr>
        <w:tc>
          <w:tcPr>
            <w:tcW w:w="1583" w:type="dxa"/>
            <w:shd w:val="clear" w:color="auto" w:fill="F8F8F8"/>
            <w:vAlign w:val="center"/>
          </w:tcPr>
          <w:p w14:paraId="57358499"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3B2CC41D"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159"/>
              <w:gridCol w:w="5954"/>
            </w:tblGrid>
            <w:tr w:rsidR="004837C2" w14:paraId="79119C3A"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F6C60E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954" w:type="dxa"/>
                  <w:tcBorders>
                    <w:top w:val="single" w:sz="4" w:space="0" w:color="auto"/>
                    <w:left w:val="nil"/>
                    <w:bottom w:val="single" w:sz="6" w:space="0" w:color="auto"/>
                    <w:right w:val="single" w:sz="6" w:space="0" w:color="auto"/>
                  </w:tcBorders>
                  <w:shd w:val="clear" w:color="000000" w:fill="D9D9D9"/>
                </w:tcPr>
                <w:p w14:paraId="3BCE6BF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7FFF0794"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3A35CA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序号 </w:t>
                  </w:r>
                </w:p>
              </w:tc>
              <w:tc>
                <w:tcPr>
                  <w:tcW w:w="5954" w:type="dxa"/>
                  <w:tcBorders>
                    <w:top w:val="single" w:sz="6" w:space="0" w:color="auto"/>
                    <w:left w:val="nil"/>
                    <w:bottom w:val="single" w:sz="6" w:space="0" w:color="auto"/>
                    <w:right w:val="single" w:sz="6" w:space="0" w:color="auto"/>
                  </w:tcBorders>
                  <w:vAlign w:val="center"/>
                </w:tcPr>
                <w:p w14:paraId="1D27193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131E56E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5D2A63C"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店铺</w:t>
                  </w:r>
                  <w:r>
                    <w:rPr>
                      <w:rFonts w:ascii="Book Antiqua" w:hAnsi="Book Antiqua"/>
                      <w:sz w:val="18"/>
                      <w:szCs w:val="18"/>
                    </w:rPr>
                    <w:t>名称</w:t>
                  </w:r>
                </w:p>
              </w:tc>
              <w:tc>
                <w:tcPr>
                  <w:tcW w:w="5954" w:type="dxa"/>
                  <w:tcBorders>
                    <w:top w:val="single" w:sz="6" w:space="0" w:color="auto"/>
                    <w:left w:val="nil"/>
                    <w:bottom w:val="single" w:sz="6" w:space="0" w:color="auto"/>
                    <w:right w:val="single" w:sz="6" w:space="0" w:color="auto"/>
                  </w:tcBorders>
                  <w:vAlign w:val="center"/>
                </w:tcPr>
                <w:p w14:paraId="2D40342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自定义</w:t>
                  </w:r>
                </w:p>
              </w:tc>
            </w:tr>
            <w:tr w:rsidR="004837C2" w14:paraId="357FC5C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DF78F84" w14:textId="77777777" w:rsidR="004837C2" w:rsidRDefault="005F3D5F">
                  <w:pPr>
                    <w:widowControl/>
                    <w:jc w:val="left"/>
                    <w:rPr>
                      <w:rFonts w:ascii="宋体" w:hAnsi="宋体" w:cs="宋体"/>
                      <w:color w:val="000000"/>
                      <w:kern w:val="0"/>
                      <w:sz w:val="22"/>
                      <w:szCs w:val="22"/>
                    </w:rPr>
                  </w:pPr>
                  <w:r>
                    <w:rPr>
                      <w:rFonts w:ascii="Book Antiqua" w:hAnsi="Book Antiqua"/>
                      <w:sz w:val="18"/>
                      <w:szCs w:val="18"/>
                    </w:rPr>
                    <w:t>来源平台</w:t>
                  </w:r>
                </w:p>
              </w:tc>
              <w:tc>
                <w:tcPr>
                  <w:tcW w:w="5954" w:type="dxa"/>
                  <w:tcBorders>
                    <w:top w:val="single" w:sz="6" w:space="0" w:color="auto"/>
                    <w:left w:val="nil"/>
                    <w:bottom w:val="single" w:sz="6" w:space="0" w:color="auto"/>
                    <w:right w:val="single" w:sz="6" w:space="0" w:color="auto"/>
                  </w:tcBorders>
                  <w:vAlign w:val="center"/>
                </w:tcPr>
                <w:p w14:paraId="6D4981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w:t>
                  </w:r>
                  <w:r>
                    <w:rPr>
                      <w:rFonts w:ascii="宋体" w:hAnsi="宋体" w:cs="宋体"/>
                      <w:color w:val="000000"/>
                      <w:kern w:val="0"/>
                      <w:sz w:val="22"/>
                      <w:szCs w:val="22"/>
                    </w:rPr>
                    <w:t>店铺：</w:t>
                  </w:r>
                  <w:r>
                    <w:rPr>
                      <w:rFonts w:ascii="宋体" w:hAnsi="宋体" w:cs="宋体" w:hint="eastAsia"/>
                      <w:color w:val="000000"/>
                      <w:kern w:val="0"/>
                      <w:sz w:val="22"/>
                      <w:szCs w:val="22"/>
                    </w:rPr>
                    <w:t>用户</w:t>
                  </w:r>
                  <w:r>
                    <w:rPr>
                      <w:rFonts w:ascii="宋体" w:hAnsi="宋体" w:cs="宋体"/>
                      <w:color w:val="000000"/>
                      <w:kern w:val="0"/>
                      <w:sz w:val="22"/>
                      <w:szCs w:val="22"/>
                    </w:rPr>
                    <w:t>添加时会设置来源店铺</w:t>
                  </w:r>
                </w:p>
                <w:p w14:paraId="37E7239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Amazon</w:t>
                  </w:r>
                  <w:r>
                    <w:rPr>
                      <w:rFonts w:ascii="宋体" w:hAnsi="宋体" w:cs="宋体"/>
                      <w:color w:val="000000"/>
                      <w:kern w:val="0"/>
                      <w:sz w:val="22"/>
                      <w:szCs w:val="22"/>
                    </w:rPr>
                    <w:t>店铺：</w:t>
                  </w:r>
                  <w:r>
                    <w:rPr>
                      <w:rFonts w:ascii="宋体" w:hAnsi="宋体" w:cs="宋体" w:hint="eastAsia"/>
                      <w:color w:val="000000"/>
                      <w:kern w:val="0"/>
                      <w:sz w:val="22"/>
                      <w:szCs w:val="22"/>
                    </w:rPr>
                    <w:t>自动</w:t>
                  </w:r>
                  <w:r>
                    <w:rPr>
                      <w:rFonts w:ascii="宋体" w:hAnsi="宋体" w:cs="宋体"/>
                      <w:color w:val="000000"/>
                      <w:kern w:val="0"/>
                      <w:sz w:val="22"/>
                      <w:szCs w:val="22"/>
                    </w:rPr>
                    <w:t>记录来源</w:t>
                  </w:r>
                  <w:r>
                    <w:rPr>
                      <w:rFonts w:ascii="宋体" w:hAnsi="宋体" w:cs="宋体" w:hint="eastAsia"/>
                      <w:color w:val="000000"/>
                      <w:kern w:val="0"/>
                      <w:sz w:val="22"/>
                      <w:szCs w:val="22"/>
                    </w:rPr>
                    <w:t>为</w:t>
                  </w:r>
                  <w:r>
                    <w:rPr>
                      <w:rFonts w:ascii="宋体" w:hAnsi="宋体" w:cs="宋体"/>
                      <w:color w:val="000000"/>
                      <w:kern w:val="0"/>
                      <w:sz w:val="22"/>
                      <w:szCs w:val="22"/>
                    </w:rPr>
                    <w:t>Amazon</w:t>
                  </w:r>
                </w:p>
                <w:p w14:paraId="394C0C4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乐天店铺</w:t>
                  </w:r>
                  <w:r>
                    <w:rPr>
                      <w:rFonts w:ascii="宋体" w:hAnsi="宋体" w:cs="宋体"/>
                      <w:color w:val="000000"/>
                      <w:kern w:val="0"/>
                      <w:sz w:val="22"/>
                      <w:szCs w:val="22"/>
                    </w:rPr>
                    <w:t>：自动记录来源为</w:t>
                  </w:r>
                  <w:r>
                    <w:rPr>
                      <w:rFonts w:ascii="宋体" w:hAnsi="宋体" w:cs="宋体" w:hint="eastAsia"/>
                      <w:color w:val="000000"/>
                      <w:kern w:val="0"/>
                      <w:sz w:val="22"/>
                      <w:szCs w:val="22"/>
                    </w:rPr>
                    <w:t>乐天</w:t>
                  </w:r>
                </w:p>
              </w:tc>
            </w:tr>
            <w:tr w:rsidR="004837C2" w14:paraId="1706502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1D32FC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店铺</w:t>
                  </w:r>
                  <w:r>
                    <w:rPr>
                      <w:rFonts w:ascii="Book Antiqua" w:hAnsi="Book Antiqua"/>
                      <w:sz w:val="18"/>
                      <w:szCs w:val="18"/>
                    </w:rPr>
                    <w:t>类型</w:t>
                  </w:r>
                </w:p>
              </w:tc>
              <w:tc>
                <w:tcPr>
                  <w:tcW w:w="5954" w:type="dxa"/>
                  <w:tcBorders>
                    <w:top w:val="single" w:sz="6" w:space="0" w:color="auto"/>
                    <w:left w:val="nil"/>
                    <w:bottom w:val="single" w:sz="6" w:space="0" w:color="auto"/>
                    <w:right w:val="single" w:sz="6" w:space="0" w:color="auto"/>
                  </w:tcBorders>
                  <w:vAlign w:val="center"/>
                </w:tcPr>
                <w:p w14:paraId="1DDD6A0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自定义：添加</w:t>
                  </w:r>
                  <w:r>
                    <w:rPr>
                      <w:rFonts w:ascii="宋体" w:hAnsi="宋体" w:cs="宋体"/>
                      <w:color w:val="000000"/>
                      <w:kern w:val="0"/>
                      <w:sz w:val="22"/>
                      <w:szCs w:val="22"/>
                    </w:rPr>
                    <w:t>的自定义店铺为该类型</w:t>
                  </w:r>
                </w:p>
                <w:p w14:paraId="523A060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授权</w:t>
                  </w:r>
                  <w:r>
                    <w:rPr>
                      <w:rFonts w:ascii="宋体" w:hAnsi="宋体" w:cs="宋体"/>
                      <w:color w:val="000000"/>
                      <w:kern w:val="0"/>
                      <w:sz w:val="22"/>
                      <w:szCs w:val="22"/>
                    </w:rPr>
                    <w:t>店铺：</w:t>
                  </w:r>
                  <w:r>
                    <w:rPr>
                      <w:rFonts w:ascii="宋体" w:hAnsi="宋体" w:cs="宋体" w:hint="eastAsia"/>
                      <w:color w:val="000000"/>
                      <w:kern w:val="0"/>
                      <w:sz w:val="22"/>
                      <w:szCs w:val="22"/>
                    </w:rPr>
                    <w:t>添加Amazon</w:t>
                  </w:r>
                  <w:r>
                    <w:rPr>
                      <w:rFonts w:ascii="宋体" w:hAnsi="宋体" w:cs="宋体"/>
                      <w:color w:val="000000"/>
                      <w:kern w:val="0"/>
                      <w:sz w:val="22"/>
                      <w:szCs w:val="22"/>
                    </w:rPr>
                    <w:t>、乐天店铺为该类型</w:t>
                  </w:r>
                </w:p>
              </w:tc>
            </w:tr>
            <w:tr w:rsidR="004837C2" w14:paraId="35E0335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83E9E12" w14:textId="77777777" w:rsidR="004837C2" w:rsidRDefault="005F3D5F">
                  <w:pPr>
                    <w:widowControl/>
                    <w:jc w:val="left"/>
                    <w:rPr>
                      <w:rFonts w:ascii="宋体" w:hAnsi="宋体" w:cs="宋体"/>
                      <w:color w:val="000000"/>
                      <w:kern w:val="0"/>
                      <w:sz w:val="22"/>
                      <w:szCs w:val="22"/>
                    </w:rPr>
                  </w:pPr>
                  <w:r>
                    <w:rPr>
                      <w:rFonts w:ascii="Book Antiqua" w:hAnsi="Book Antiqua"/>
                      <w:sz w:val="18"/>
                      <w:szCs w:val="18"/>
                    </w:rPr>
                    <w:t>创建时间</w:t>
                  </w:r>
                </w:p>
              </w:tc>
              <w:tc>
                <w:tcPr>
                  <w:tcW w:w="5954" w:type="dxa"/>
                  <w:tcBorders>
                    <w:top w:val="single" w:sz="6" w:space="0" w:color="auto"/>
                    <w:left w:val="nil"/>
                    <w:bottom w:val="single" w:sz="6" w:space="0" w:color="auto"/>
                    <w:right w:val="single" w:sz="6" w:space="0" w:color="auto"/>
                  </w:tcBorders>
                  <w:vAlign w:val="center"/>
                </w:tcPr>
                <w:p w14:paraId="4542FC9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成功的时间</w:t>
                  </w:r>
                </w:p>
              </w:tc>
            </w:tr>
            <w:tr w:rsidR="004837C2" w14:paraId="735502E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51DB929" w14:textId="77777777" w:rsidR="004837C2" w:rsidRDefault="005F3D5F">
                  <w:pPr>
                    <w:widowControl/>
                    <w:jc w:val="left"/>
                    <w:rPr>
                      <w:rFonts w:ascii="宋体" w:hAnsi="宋体" w:cs="宋体"/>
                      <w:color w:val="000000"/>
                      <w:kern w:val="0"/>
                      <w:sz w:val="22"/>
                      <w:szCs w:val="22"/>
                    </w:rPr>
                  </w:pPr>
                  <w:r>
                    <w:rPr>
                      <w:rFonts w:ascii="Book Antiqua" w:hAnsi="Book Antiqua"/>
                      <w:sz w:val="18"/>
                      <w:szCs w:val="18"/>
                    </w:rPr>
                    <w:t>操作</w:t>
                  </w:r>
                </w:p>
              </w:tc>
              <w:tc>
                <w:tcPr>
                  <w:tcW w:w="5954" w:type="dxa"/>
                  <w:tcBorders>
                    <w:top w:val="single" w:sz="6" w:space="0" w:color="auto"/>
                    <w:left w:val="nil"/>
                    <w:bottom w:val="single" w:sz="6" w:space="0" w:color="auto"/>
                    <w:right w:val="single" w:sz="6" w:space="0" w:color="auto"/>
                  </w:tcBorders>
                  <w:vAlign w:val="center"/>
                </w:tcPr>
                <w:tbl>
                  <w:tblPr>
                    <w:tblStyle w:val="af5"/>
                    <w:tblW w:w="5416" w:type="dxa"/>
                    <w:tblLayout w:type="fixed"/>
                    <w:tblLook w:val="04A0" w:firstRow="1" w:lastRow="0" w:firstColumn="1" w:lastColumn="0" w:noHBand="0" w:noVBand="1"/>
                  </w:tblPr>
                  <w:tblGrid>
                    <w:gridCol w:w="1907"/>
                    <w:gridCol w:w="3509"/>
                  </w:tblGrid>
                  <w:tr w:rsidR="004837C2" w14:paraId="7B972014" w14:textId="77777777">
                    <w:tc>
                      <w:tcPr>
                        <w:tcW w:w="1907" w:type="dxa"/>
                        <w:shd w:val="clear" w:color="auto" w:fill="F2F2F2" w:themeFill="background1" w:themeFillShade="F2"/>
                      </w:tcPr>
                      <w:p w14:paraId="10555B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店铺</w:t>
                        </w:r>
                      </w:p>
                    </w:tc>
                    <w:tc>
                      <w:tcPr>
                        <w:tcW w:w="3509" w:type="dxa"/>
                        <w:shd w:val="clear" w:color="auto" w:fill="F2F2F2" w:themeFill="background1" w:themeFillShade="F2"/>
                      </w:tcPr>
                      <w:p w14:paraId="3593A1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r>
                  <w:tr w:rsidR="004837C2" w14:paraId="6DBCFFE0" w14:textId="77777777">
                    <w:tc>
                      <w:tcPr>
                        <w:tcW w:w="1907" w:type="dxa"/>
                      </w:tcPr>
                      <w:p w14:paraId="6FB698B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w:t>
                        </w:r>
                        <w:r>
                          <w:rPr>
                            <w:rFonts w:ascii="宋体" w:hAnsi="宋体" w:cs="宋体"/>
                            <w:color w:val="000000"/>
                            <w:kern w:val="0"/>
                            <w:sz w:val="22"/>
                            <w:szCs w:val="22"/>
                          </w:rPr>
                          <w:t>店铺</w:t>
                        </w:r>
                      </w:p>
                    </w:tc>
                    <w:tc>
                      <w:tcPr>
                        <w:tcW w:w="3509" w:type="dxa"/>
                      </w:tcPr>
                      <w:p w14:paraId="4B0DDBF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w:t>
                        </w:r>
                        <w:r>
                          <w:rPr>
                            <w:rFonts w:ascii="宋体" w:hAnsi="宋体" w:cs="宋体" w:hint="eastAsia"/>
                            <w:color w:val="000000"/>
                            <w:kern w:val="0"/>
                            <w:sz w:val="22"/>
                            <w:szCs w:val="22"/>
                          </w:rPr>
                          <w:t>查看</w:t>
                        </w:r>
                        <w:r>
                          <w:rPr>
                            <w:rFonts w:ascii="宋体" w:hAnsi="宋体" w:cs="宋体"/>
                            <w:color w:val="000000"/>
                            <w:kern w:val="0"/>
                            <w:sz w:val="22"/>
                            <w:szCs w:val="22"/>
                          </w:rPr>
                          <w:t>、删除</w:t>
                        </w:r>
                      </w:p>
                    </w:tc>
                  </w:tr>
                  <w:tr w:rsidR="004837C2" w14:paraId="58135917" w14:textId="77777777">
                    <w:tc>
                      <w:tcPr>
                        <w:tcW w:w="1907" w:type="dxa"/>
                      </w:tcPr>
                      <w:p w14:paraId="06B1307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Amazon</w:t>
                        </w:r>
                        <w:r>
                          <w:rPr>
                            <w:rFonts w:ascii="宋体" w:hAnsi="宋体" w:cs="宋体"/>
                            <w:color w:val="000000"/>
                            <w:kern w:val="0"/>
                            <w:sz w:val="22"/>
                            <w:szCs w:val="22"/>
                          </w:rPr>
                          <w:t>店铺</w:t>
                        </w:r>
                      </w:p>
                    </w:tc>
                    <w:tc>
                      <w:tcPr>
                        <w:tcW w:w="3509" w:type="dxa"/>
                      </w:tcPr>
                      <w:p w14:paraId="569CCA8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编辑</w:t>
                        </w:r>
                      </w:p>
                    </w:tc>
                  </w:tr>
                  <w:tr w:rsidR="004837C2" w14:paraId="74A5F22A" w14:textId="77777777">
                    <w:tc>
                      <w:tcPr>
                        <w:tcW w:w="1907" w:type="dxa"/>
                      </w:tcPr>
                      <w:p w14:paraId="794DA75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w:t>
                        </w:r>
                        <w:r>
                          <w:rPr>
                            <w:rFonts w:ascii="宋体" w:hAnsi="宋体" w:cs="宋体"/>
                            <w:color w:val="000000"/>
                            <w:kern w:val="0"/>
                            <w:sz w:val="22"/>
                            <w:szCs w:val="22"/>
                          </w:rPr>
                          <w:t>店铺</w:t>
                        </w:r>
                      </w:p>
                    </w:tc>
                    <w:tc>
                      <w:tcPr>
                        <w:tcW w:w="3509" w:type="dxa"/>
                      </w:tcPr>
                      <w:p w14:paraId="3319823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、编辑</w:t>
                        </w:r>
                      </w:p>
                    </w:tc>
                  </w:tr>
                </w:tbl>
                <w:p w14:paraId="1D482235" w14:textId="77777777" w:rsidR="004837C2" w:rsidRDefault="004837C2">
                  <w:pPr>
                    <w:widowControl/>
                    <w:jc w:val="left"/>
                    <w:rPr>
                      <w:rFonts w:ascii="宋体" w:hAnsi="宋体" w:cs="宋体"/>
                      <w:color w:val="000000"/>
                      <w:kern w:val="0"/>
                      <w:sz w:val="22"/>
                      <w:szCs w:val="22"/>
                    </w:rPr>
                  </w:pPr>
                </w:p>
              </w:tc>
            </w:tr>
          </w:tbl>
          <w:p w14:paraId="1F5E165E" w14:textId="77777777" w:rsidR="004837C2" w:rsidRDefault="004837C2">
            <w:pPr>
              <w:rPr>
                <w:rFonts w:ascii="Book Antiqua" w:hAnsi="Book Antiqua"/>
                <w:sz w:val="18"/>
                <w:szCs w:val="18"/>
              </w:rPr>
            </w:pPr>
          </w:p>
        </w:tc>
      </w:tr>
      <w:tr w:rsidR="004837C2" w14:paraId="2F9A438C" w14:textId="77777777">
        <w:trPr>
          <w:jc w:val="center"/>
        </w:trPr>
        <w:tc>
          <w:tcPr>
            <w:tcW w:w="1583" w:type="dxa"/>
            <w:shd w:val="clear" w:color="auto" w:fill="F8F8F8"/>
            <w:vAlign w:val="center"/>
          </w:tcPr>
          <w:p w14:paraId="6EB09859"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07D172F7" w14:textId="0B4214F8" w:rsidR="004837C2" w:rsidRDefault="00890EC4" w:rsidP="00890EC4">
            <w:pPr>
              <w:jc w:val="center"/>
              <w:rPr>
                <w:rFonts w:ascii="Book Antiqua" w:hAnsi="Book Antiqua"/>
                <w:sz w:val="18"/>
                <w:szCs w:val="18"/>
              </w:rPr>
            </w:pPr>
            <w:r>
              <w:rPr>
                <w:noProof/>
              </w:rPr>
              <w:drawing>
                <wp:inline distT="0" distB="0" distL="0" distR="0" wp14:anchorId="012B179C" wp14:editId="6D3560E9">
                  <wp:extent cx="3079908" cy="1651085"/>
                  <wp:effectExtent l="0" t="0" r="635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9908" cy="1651085"/>
                          </a:xfrm>
                          <a:prstGeom prst="rect">
                            <a:avLst/>
                          </a:prstGeom>
                        </pic:spPr>
                      </pic:pic>
                    </a:graphicData>
                  </a:graphic>
                </wp:inline>
              </w:drawing>
            </w:r>
          </w:p>
          <w:p w14:paraId="09341F1D" w14:textId="77777777" w:rsidR="004837C2" w:rsidRDefault="005F3D5F">
            <w:pPr>
              <w:jc w:val="center"/>
              <w:rPr>
                <w:rFonts w:ascii="Book Antiqua" w:hAnsi="Book Antiqua"/>
                <w:sz w:val="18"/>
                <w:szCs w:val="18"/>
              </w:rPr>
            </w:pPr>
            <w:r>
              <w:rPr>
                <w:rFonts w:ascii="Book Antiqua" w:hAnsi="Book Antiqua" w:hint="eastAsia"/>
                <w:sz w:val="18"/>
                <w:szCs w:val="18"/>
              </w:rPr>
              <w:t>图</w:t>
            </w:r>
            <w:r>
              <w:rPr>
                <w:rFonts w:ascii="Book Antiqua" w:hAnsi="Book Antiqua"/>
                <w:sz w:val="18"/>
                <w:szCs w:val="18"/>
              </w:rPr>
              <w:t>-</w:t>
            </w:r>
            <w:r>
              <w:rPr>
                <w:rFonts w:ascii="Book Antiqua" w:hAnsi="Book Antiqua"/>
                <w:sz w:val="18"/>
                <w:szCs w:val="18"/>
              </w:rPr>
              <w:t>添加自定义店铺弹窗</w:t>
            </w:r>
          </w:p>
        </w:tc>
      </w:tr>
      <w:tr w:rsidR="004837C2" w14:paraId="53875569" w14:textId="77777777">
        <w:trPr>
          <w:trHeight w:val="3103"/>
          <w:jc w:val="center"/>
        </w:trPr>
        <w:tc>
          <w:tcPr>
            <w:tcW w:w="1583" w:type="dxa"/>
            <w:shd w:val="clear" w:color="auto" w:fill="F8F8F8"/>
            <w:vAlign w:val="center"/>
          </w:tcPr>
          <w:p w14:paraId="4C1E2B8C"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3C7983F5" w14:textId="77777777" w:rsidR="004837C2" w:rsidRDefault="005F3D5F">
            <w:pPr>
              <w:rPr>
                <w:rFonts w:ascii="Book Antiqua" w:hAnsi="Book Antiqua"/>
                <w:b/>
                <w:sz w:val="18"/>
                <w:szCs w:val="18"/>
              </w:rPr>
            </w:pPr>
            <w:r>
              <w:rPr>
                <w:rFonts w:ascii="Book Antiqua" w:hAnsi="Book Antiqua" w:hint="eastAsia"/>
                <w:b/>
                <w:sz w:val="18"/>
                <w:szCs w:val="18"/>
              </w:rPr>
              <w:t>描述</w:t>
            </w:r>
          </w:p>
          <w:p w14:paraId="1CC82FA3" w14:textId="77777777" w:rsidR="004837C2" w:rsidRDefault="005F3D5F">
            <w:pPr>
              <w:pStyle w:val="afb"/>
              <w:numPr>
                <w:ilvl w:val="0"/>
                <w:numId w:val="19"/>
              </w:numPr>
              <w:rPr>
                <w:rFonts w:ascii="Book Antiqua" w:hAnsi="Book Antiqua"/>
                <w:color w:val="FF0000"/>
                <w:sz w:val="18"/>
                <w:szCs w:val="18"/>
              </w:rPr>
            </w:pPr>
            <w:r>
              <w:rPr>
                <w:rFonts w:ascii="Book Antiqua" w:hAnsi="Book Antiqua" w:hint="eastAsia"/>
                <w:color w:val="000000" w:themeColor="text1"/>
                <w:sz w:val="18"/>
                <w:szCs w:val="18"/>
              </w:rPr>
              <w:t>添加</w:t>
            </w:r>
            <w:r>
              <w:rPr>
                <w:rFonts w:ascii="Book Antiqua" w:hAnsi="Book Antiqua"/>
                <w:color w:val="000000" w:themeColor="text1"/>
                <w:sz w:val="18"/>
                <w:szCs w:val="18"/>
              </w:rPr>
              <w:t>自定义店铺</w:t>
            </w:r>
          </w:p>
          <w:p w14:paraId="46D84DB1" w14:textId="77777777" w:rsidR="004837C2" w:rsidRDefault="005F3D5F">
            <w:pPr>
              <w:rPr>
                <w:rFonts w:ascii="Book Antiqua" w:hAnsi="Book Antiqua"/>
                <w:b/>
                <w:sz w:val="18"/>
                <w:szCs w:val="18"/>
              </w:rPr>
            </w:pPr>
            <w:r>
              <w:rPr>
                <w:rFonts w:ascii="Book Antiqua" w:hAnsi="Book Antiqua" w:hint="eastAsia"/>
                <w:b/>
                <w:sz w:val="18"/>
                <w:szCs w:val="18"/>
              </w:rPr>
              <w:t>过程</w:t>
            </w:r>
          </w:p>
          <w:p w14:paraId="73295218" w14:textId="77777777" w:rsidR="004837C2" w:rsidRDefault="005F3D5F">
            <w:pPr>
              <w:pStyle w:val="afb"/>
              <w:numPr>
                <w:ilvl w:val="0"/>
                <w:numId w:val="19"/>
              </w:numPr>
              <w:rPr>
                <w:rFonts w:ascii="Book Antiqua" w:hAnsi="Book Antiqua"/>
                <w:b/>
                <w:color w:val="000000" w:themeColor="text1"/>
                <w:sz w:val="18"/>
                <w:szCs w:val="18"/>
              </w:rPr>
            </w:pPr>
            <w:r>
              <w:rPr>
                <w:rFonts w:ascii="Book Antiqua" w:hAnsi="Book Antiqua" w:hint="eastAsia"/>
                <w:sz w:val="18"/>
                <w:szCs w:val="18"/>
              </w:rPr>
              <w:t>添加自定义</w:t>
            </w:r>
            <w:r>
              <w:rPr>
                <w:rFonts w:ascii="Book Antiqua" w:hAnsi="Book Antiqua"/>
                <w:sz w:val="18"/>
                <w:szCs w:val="18"/>
              </w:rPr>
              <w:t>店铺，</w:t>
            </w:r>
            <w:r>
              <w:rPr>
                <w:rFonts w:ascii="Book Antiqua" w:hAnsi="Book Antiqua" w:hint="eastAsia"/>
                <w:sz w:val="18"/>
                <w:szCs w:val="18"/>
              </w:rPr>
              <w:t>需填写</w:t>
            </w:r>
            <w:r>
              <w:rPr>
                <w:rFonts w:ascii="Book Antiqua" w:hAnsi="Book Antiqua"/>
                <w:sz w:val="18"/>
                <w:szCs w:val="18"/>
              </w:rPr>
              <w:t>”</w:t>
            </w:r>
            <w:r>
              <w:rPr>
                <w:rFonts w:ascii="Book Antiqua" w:hAnsi="Book Antiqua"/>
                <w:sz w:val="18"/>
                <w:szCs w:val="18"/>
              </w:rPr>
              <w:t>店铺名称</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选择</w:t>
            </w:r>
            <w:r>
              <w:rPr>
                <w:rFonts w:ascii="Book Antiqua" w:hAnsi="Book Antiqua"/>
                <w:sz w:val="18"/>
                <w:szCs w:val="18"/>
              </w:rPr>
              <w:t>”</w:t>
            </w:r>
            <w:r>
              <w:rPr>
                <w:rFonts w:ascii="Book Antiqua" w:hAnsi="Book Antiqua"/>
                <w:sz w:val="18"/>
                <w:szCs w:val="18"/>
              </w:rPr>
              <w:t>来源平台</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点击确定添加</w:t>
            </w:r>
            <w:r>
              <w:rPr>
                <w:rFonts w:ascii="Book Antiqua" w:hAnsi="Book Antiqua" w:hint="eastAsia"/>
                <w:sz w:val="18"/>
                <w:szCs w:val="18"/>
              </w:rPr>
              <w:t>；</w:t>
            </w:r>
          </w:p>
          <w:p w14:paraId="133F57E9"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01C3C6C" w14:textId="77777777" w:rsidR="004837C2" w:rsidRDefault="005F3D5F">
            <w:pPr>
              <w:pStyle w:val="afb"/>
              <w:numPr>
                <w:ilvl w:val="0"/>
                <w:numId w:val="19"/>
              </w:numPr>
              <w:rPr>
                <w:rFonts w:ascii="Book Antiqua" w:hAnsi="Book Antiqua"/>
                <w:sz w:val="18"/>
                <w:szCs w:val="18"/>
              </w:rPr>
            </w:pPr>
            <w:r>
              <w:rPr>
                <w:rFonts w:ascii="Book Antiqua" w:hAnsi="Book Antiqua" w:hint="eastAsia"/>
                <w:b/>
                <w:sz w:val="18"/>
                <w:szCs w:val="18"/>
              </w:rPr>
              <w:t>添加</w:t>
            </w:r>
            <w:r>
              <w:rPr>
                <w:rFonts w:ascii="Book Antiqua" w:hAnsi="Book Antiqua"/>
                <w:sz w:val="18"/>
                <w:szCs w:val="18"/>
              </w:rPr>
              <w:t>：</w:t>
            </w:r>
            <w:r>
              <w:rPr>
                <w:rFonts w:ascii="Book Antiqua" w:hAnsi="Book Antiqua" w:hint="eastAsia"/>
                <w:sz w:val="18"/>
                <w:szCs w:val="18"/>
              </w:rPr>
              <w:t>添加自定义</w:t>
            </w:r>
            <w:r>
              <w:rPr>
                <w:rFonts w:ascii="Book Antiqua" w:hAnsi="Book Antiqua"/>
                <w:sz w:val="18"/>
                <w:szCs w:val="18"/>
              </w:rPr>
              <w:t>店铺</w:t>
            </w:r>
            <w:r>
              <w:rPr>
                <w:rFonts w:ascii="Book Antiqua" w:hAnsi="Book Antiqua" w:hint="eastAsia"/>
                <w:sz w:val="18"/>
                <w:szCs w:val="18"/>
              </w:rPr>
              <w:t>时，需</w:t>
            </w:r>
            <w:r>
              <w:rPr>
                <w:rFonts w:ascii="Book Antiqua" w:hAnsi="Book Antiqua"/>
                <w:sz w:val="18"/>
                <w:szCs w:val="18"/>
              </w:rPr>
              <w:t>判断</w:t>
            </w:r>
            <w:r>
              <w:rPr>
                <w:rFonts w:ascii="Book Antiqua" w:hAnsi="Book Antiqua" w:hint="eastAsia"/>
                <w:sz w:val="18"/>
                <w:szCs w:val="18"/>
              </w:rPr>
              <w:t>“</w:t>
            </w:r>
            <w:r>
              <w:rPr>
                <w:rFonts w:ascii="Book Antiqua" w:hAnsi="Book Antiqua"/>
                <w:sz w:val="18"/>
                <w:szCs w:val="18"/>
              </w:rPr>
              <w:t>店铺名称</w:t>
            </w:r>
            <w:r>
              <w:rPr>
                <w:rFonts w:ascii="Book Antiqua" w:hAnsi="Book Antiqua"/>
                <w:sz w:val="18"/>
                <w:szCs w:val="18"/>
              </w:rPr>
              <w:t>“</w:t>
            </w:r>
            <w:r>
              <w:rPr>
                <w:rFonts w:ascii="Book Antiqua" w:hAnsi="Book Antiqua"/>
                <w:sz w:val="18"/>
                <w:szCs w:val="18"/>
              </w:rPr>
              <w:t>在该</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hint="eastAsia"/>
                <w:sz w:val="18"/>
                <w:szCs w:val="18"/>
              </w:rPr>
              <w:t>账号</w:t>
            </w:r>
            <w:r>
              <w:rPr>
                <w:rFonts w:ascii="Book Antiqua" w:hAnsi="Book Antiqua"/>
                <w:sz w:val="18"/>
                <w:szCs w:val="18"/>
              </w:rPr>
              <w:t>“</w:t>
            </w:r>
            <w:r>
              <w:rPr>
                <w:rFonts w:ascii="Book Antiqua" w:hAnsi="Book Antiqua" w:hint="eastAsia"/>
                <w:sz w:val="18"/>
                <w:szCs w:val="18"/>
              </w:rPr>
              <w:t>上</w:t>
            </w:r>
            <w:r>
              <w:rPr>
                <w:rFonts w:ascii="Book Antiqua" w:hAnsi="Book Antiqua"/>
                <w:sz w:val="18"/>
                <w:szCs w:val="18"/>
              </w:rPr>
              <w:t>是否唯一</w:t>
            </w:r>
            <w:r>
              <w:rPr>
                <w:rFonts w:ascii="Book Antiqua" w:hAnsi="Book Antiqua" w:hint="eastAsia"/>
                <w:sz w:val="18"/>
                <w:szCs w:val="18"/>
              </w:rPr>
              <w:t>（</w:t>
            </w:r>
            <w:r>
              <w:rPr>
                <w:rFonts w:ascii="Book Antiqua" w:hAnsi="Book Antiqua"/>
                <w:sz w:val="18"/>
                <w:szCs w:val="18"/>
              </w:rPr>
              <w:t>不同账号的店铺名称可以重复）；</w:t>
            </w:r>
            <w:r>
              <w:rPr>
                <w:rFonts w:ascii="Book Antiqua" w:hAnsi="Book Antiqua"/>
                <w:sz w:val="18"/>
                <w:szCs w:val="18"/>
              </w:rPr>
              <w:t xml:space="preserve"> </w:t>
            </w:r>
            <w:r>
              <w:rPr>
                <w:rFonts w:ascii="Book Antiqua" w:hAnsi="Book Antiqua" w:hint="eastAsia"/>
                <w:sz w:val="18"/>
                <w:szCs w:val="18"/>
              </w:rPr>
              <w:t>重复</w:t>
            </w:r>
            <w:r>
              <w:rPr>
                <w:rFonts w:ascii="Book Antiqua" w:hAnsi="Book Antiqua"/>
                <w:sz w:val="18"/>
                <w:szCs w:val="18"/>
              </w:rPr>
              <w:t>则提醒</w:t>
            </w:r>
            <w:r>
              <w:rPr>
                <w:rFonts w:ascii="Book Antiqua" w:hAnsi="Book Antiqua"/>
                <w:sz w:val="18"/>
                <w:szCs w:val="18"/>
              </w:rPr>
              <w:t>“</w:t>
            </w:r>
            <w:r>
              <w:rPr>
                <w:rFonts w:ascii="Book Antiqua" w:hAnsi="Book Antiqua" w:hint="eastAsia"/>
                <w:sz w:val="18"/>
                <w:szCs w:val="18"/>
              </w:rPr>
              <w:t>该</w:t>
            </w:r>
            <w:r>
              <w:rPr>
                <w:rFonts w:ascii="Book Antiqua" w:hAnsi="Book Antiqua"/>
                <w:sz w:val="18"/>
                <w:szCs w:val="18"/>
              </w:rPr>
              <w:t>店铺名称已存在</w:t>
            </w:r>
            <w:r>
              <w:rPr>
                <w:rFonts w:ascii="Book Antiqua" w:hAnsi="Book Antiqua"/>
                <w:sz w:val="18"/>
                <w:szCs w:val="18"/>
              </w:rPr>
              <w:t>”</w:t>
            </w:r>
            <w:r>
              <w:rPr>
                <w:rFonts w:ascii="Book Antiqua" w:hAnsi="Book Antiqua"/>
                <w:sz w:val="18"/>
                <w:szCs w:val="18"/>
              </w:rPr>
              <w:t>；</w:t>
            </w:r>
          </w:p>
          <w:p w14:paraId="5646A63E" w14:textId="77777777" w:rsidR="004837C2" w:rsidRDefault="005F3D5F">
            <w:pPr>
              <w:pStyle w:val="afb"/>
              <w:numPr>
                <w:ilvl w:val="0"/>
                <w:numId w:val="19"/>
              </w:numPr>
              <w:rPr>
                <w:rFonts w:ascii="Book Antiqua" w:hAnsi="Book Antiqua"/>
                <w:color w:val="FF0000"/>
                <w:sz w:val="18"/>
                <w:szCs w:val="18"/>
              </w:rPr>
            </w:pPr>
            <w:r>
              <w:rPr>
                <w:rFonts w:ascii="Book Antiqua" w:hAnsi="Book Antiqua" w:hint="eastAsia"/>
                <w:b/>
                <w:sz w:val="18"/>
                <w:szCs w:val="18"/>
              </w:rPr>
              <w:t>删除</w:t>
            </w:r>
            <w:r>
              <w:rPr>
                <w:rFonts w:ascii="Book Antiqua" w:hAnsi="Book Antiqua"/>
                <w:sz w:val="18"/>
                <w:szCs w:val="18"/>
              </w:rPr>
              <w:t>：</w:t>
            </w:r>
            <w:r>
              <w:rPr>
                <w:rFonts w:ascii="Book Antiqua" w:hAnsi="Book Antiqua" w:hint="eastAsia"/>
                <w:sz w:val="18"/>
                <w:szCs w:val="18"/>
              </w:rPr>
              <w:t>删除</w:t>
            </w:r>
            <w:r>
              <w:rPr>
                <w:rFonts w:ascii="Book Antiqua" w:hAnsi="Book Antiqua"/>
                <w:sz w:val="18"/>
                <w:szCs w:val="18"/>
              </w:rPr>
              <w:t>自定义店铺</w:t>
            </w:r>
            <w:r>
              <w:rPr>
                <w:rFonts w:ascii="Book Antiqua" w:hAnsi="Book Antiqua" w:hint="eastAsia"/>
                <w:sz w:val="18"/>
                <w:szCs w:val="18"/>
              </w:rPr>
              <w:t>时</w:t>
            </w:r>
            <w:r>
              <w:rPr>
                <w:rFonts w:ascii="Book Antiqua" w:hAnsi="Book Antiqua"/>
                <w:sz w:val="18"/>
                <w:szCs w:val="18"/>
              </w:rPr>
              <w:t>，需判断该店铺是否存在</w:t>
            </w:r>
            <w:r>
              <w:rPr>
                <w:rFonts w:ascii="Book Antiqua" w:hAnsi="Book Antiqua" w:hint="eastAsia"/>
                <w:sz w:val="18"/>
                <w:szCs w:val="18"/>
              </w:rPr>
              <w:t>历史</w:t>
            </w:r>
            <w:r>
              <w:rPr>
                <w:rFonts w:ascii="Book Antiqua" w:hAnsi="Book Antiqua"/>
                <w:sz w:val="18"/>
                <w:szCs w:val="18"/>
              </w:rPr>
              <w:t>订单</w:t>
            </w:r>
            <w:r>
              <w:rPr>
                <w:rFonts w:ascii="Book Antiqua" w:hAnsi="Book Antiqua" w:hint="eastAsia"/>
                <w:sz w:val="18"/>
                <w:szCs w:val="18"/>
              </w:rPr>
              <w:t>；不</w:t>
            </w:r>
            <w:r>
              <w:rPr>
                <w:rFonts w:ascii="Book Antiqua" w:hAnsi="Book Antiqua"/>
                <w:sz w:val="18"/>
                <w:szCs w:val="18"/>
              </w:rPr>
              <w:t>存在则允许删除</w:t>
            </w:r>
            <w:r>
              <w:rPr>
                <w:rFonts w:ascii="Book Antiqua" w:hAnsi="Book Antiqua" w:hint="eastAsia"/>
                <w:sz w:val="18"/>
                <w:szCs w:val="18"/>
              </w:rPr>
              <w:t>；</w:t>
            </w:r>
            <w:r>
              <w:rPr>
                <w:rFonts w:ascii="Book Antiqua" w:hAnsi="Book Antiqua"/>
                <w:sz w:val="18"/>
                <w:szCs w:val="18"/>
              </w:rPr>
              <w:t>存在则提示</w:t>
            </w:r>
            <w:r>
              <w:rPr>
                <w:rFonts w:ascii="Book Antiqua" w:hAnsi="Book Antiqua"/>
                <w:sz w:val="18"/>
                <w:szCs w:val="18"/>
              </w:rPr>
              <w:t>”</w:t>
            </w:r>
            <w:r>
              <w:rPr>
                <w:rFonts w:ascii="Book Antiqua" w:hAnsi="Book Antiqua" w:hint="eastAsia"/>
                <w:sz w:val="18"/>
                <w:szCs w:val="18"/>
              </w:rPr>
              <w:t>该</w:t>
            </w:r>
            <w:r>
              <w:rPr>
                <w:rFonts w:ascii="Book Antiqua" w:hAnsi="Book Antiqua"/>
                <w:sz w:val="18"/>
                <w:szCs w:val="18"/>
              </w:rPr>
              <w:t>店铺存在历史订单，不允许删除</w:t>
            </w:r>
            <w:r>
              <w:rPr>
                <w:rFonts w:ascii="Book Antiqua" w:hAnsi="Book Antiqua"/>
                <w:sz w:val="18"/>
                <w:szCs w:val="18"/>
              </w:rPr>
              <w:t>“</w:t>
            </w:r>
            <w:r>
              <w:rPr>
                <w:rFonts w:ascii="Book Antiqua" w:hAnsi="Book Antiqua"/>
                <w:sz w:val="18"/>
                <w:szCs w:val="18"/>
              </w:rPr>
              <w:t>；</w:t>
            </w:r>
          </w:p>
          <w:p w14:paraId="6F647C67" w14:textId="77777777" w:rsidR="004837C2" w:rsidRDefault="005F3D5F">
            <w:pPr>
              <w:pStyle w:val="afb"/>
              <w:numPr>
                <w:ilvl w:val="0"/>
                <w:numId w:val="19"/>
              </w:numPr>
              <w:rPr>
                <w:rFonts w:ascii="Book Antiqua" w:hAnsi="Book Antiqua"/>
                <w:color w:val="FF0000"/>
                <w:sz w:val="18"/>
                <w:szCs w:val="18"/>
              </w:rPr>
            </w:pPr>
            <w:r>
              <w:rPr>
                <w:rFonts w:ascii="Book Antiqua" w:hAnsi="Book Antiqua" w:hint="eastAsia"/>
                <w:b/>
                <w:sz w:val="18"/>
                <w:szCs w:val="18"/>
              </w:rPr>
              <w:t>查看</w:t>
            </w:r>
            <w:r>
              <w:rPr>
                <w:rFonts w:ascii="Book Antiqua" w:hAnsi="Book Antiqua"/>
                <w:sz w:val="18"/>
                <w:szCs w:val="18"/>
              </w:rPr>
              <w:t>：</w:t>
            </w:r>
            <w:r>
              <w:rPr>
                <w:rFonts w:ascii="Book Antiqua" w:hAnsi="Book Antiqua" w:hint="eastAsia"/>
                <w:sz w:val="18"/>
                <w:szCs w:val="18"/>
              </w:rPr>
              <w:t>可</w:t>
            </w:r>
            <w:r>
              <w:rPr>
                <w:rFonts w:ascii="Book Antiqua" w:hAnsi="Book Antiqua"/>
                <w:sz w:val="18"/>
                <w:szCs w:val="18"/>
              </w:rPr>
              <w:t>查看自定义</w:t>
            </w:r>
            <w:r>
              <w:rPr>
                <w:rFonts w:ascii="Book Antiqua" w:hAnsi="Book Antiqua" w:hint="eastAsia"/>
                <w:sz w:val="18"/>
                <w:szCs w:val="18"/>
              </w:rPr>
              <w:t>店铺</w:t>
            </w:r>
            <w:r>
              <w:rPr>
                <w:rFonts w:ascii="Book Antiqua" w:hAnsi="Book Antiqua"/>
                <w:color w:val="FF0000"/>
                <w:sz w:val="18"/>
                <w:szCs w:val="18"/>
              </w:rPr>
              <w:t>；</w:t>
            </w:r>
          </w:p>
          <w:p w14:paraId="7D056883" w14:textId="77777777" w:rsidR="004837C2" w:rsidRDefault="005F3D5F">
            <w:pPr>
              <w:pStyle w:val="afb"/>
              <w:numPr>
                <w:ilvl w:val="0"/>
                <w:numId w:val="19"/>
              </w:numPr>
              <w:rPr>
                <w:rFonts w:ascii="Book Antiqua" w:hAnsi="Book Antiqua"/>
                <w:color w:val="FF0000"/>
                <w:sz w:val="18"/>
                <w:szCs w:val="18"/>
              </w:rPr>
            </w:pP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创建的店铺，排列在前面；</w:t>
            </w:r>
          </w:p>
        </w:tc>
      </w:tr>
      <w:tr w:rsidR="004837C2" w14:paraId="5404A97A" w14:textId="77777777">
        <w:trPr>
          <w:trHeight w:val="3103"/>
          <w:jc w:val="center"/>
        </w:trPr>
        <w:tc>
          <w:tcPr>
            <w:tcW w:w="9112" w:type="dxa"/>
            <w:gridSpan w:val="2"/>
            <w:shd w:val="clear" w:color="auto" w:fill="F8F8F8"/>
            <w:vAlign w:val="center"/>
          </w:tcPr>
          <w:p w14:paraId="09E485AC"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b/>
                <w:sz w:val="18"/>
                <w:szCs w:val="18"/>
              </w:rPr>
              <w:t>自定义店铺</w:t>
            </w:r>
          </w:p>
          <w:tbl>
            <w:tblPr>
              <w:tblW w:w="8838" w:type="dxa"/>
              <w:tblLayout w:type="fixed"/>
              <w:tblLook w:val="04A0" w:firstRow="1" w:lastRow="0" w:firstColumn="1" w:lastColumn="0" w:noHBand="0" w:noVBand="1"/>
            </w:tblPr>
            <w:tblGrid>
              <w:gridCol w:w="1157"/>
              <w:gridCol w:w="1303"/>
              <w:gridCol w:w="825"/>
              <w:gridCol w:w="992"/>
              <w:gridCol w:w="716"/>
              <w:gridCol w:w="3845"/>
            </w:tblGrid>
            <w:tr w:rsidR="004837C2" w14:paraId="6AAC82E5" w14:textId="77777777">
              <w:trPr>
                <w:trHeight w:val="270"/>
              </w:trPr>
              <w:tc>
                <w:tcPr>
                  <w:tcW w:w="1157"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EE8D9E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3" w:type="dxa"/>
                  <w:tcBorders>
                    <w:top w:val="single" w:sz="4" w:space="0" w:color="auto"/>
                    <w:left w:val="nil"/>
                    <w:bottom w:val="single" w:sz="6" w:space="0" w:color="auto"/>
                    <w:right w:val="single" w:sz="6" w:space="0" w:color="auto"/>
                  </w:tcBorders>
                  <w:shd w:val="clear" w:color="000000" w:fill="D9D9D9"/>
                </w:tcPr>
                <w:p w14:paraId="65FB174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5" w:type="dxa"/>
                  <w:tcBorders>
                    <w:top w:val="single" w:sz="4" w:space="0" w:color="auto"/>
                    <w:left w:val="single" w:sz="6" w:space="0" w:color="auto"/>
                    <w:bottom w:val="single" w:sz="6" w:space="0" w:color="auto"/>
                    <w:right w:val="single" w:sz="4" w:space="0" w:color="auto"/>
                  </w:tcBorders>
                  <w:shd w:val="clear" w:color="000000" w:fill="D9D9D9"/>
                </w:tcPr>
                <w:p w14:paraId="6CB9D64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05DBAC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16D2660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845" w:type="dxa"/>
                  <w:tcBorders>
                    <w:top w:val="single" w:sz="4" w:space="0" w:color="auto"/>
                    <w:left w:val="nil"/>
                    <w:bottom w:val="single" w:sz="4" w:space="0" w:color="auto"/>
                    <w:right w:val="single" w:sz="4" w:space="0" w:color="auto"/>
                  </w:tcBorders>
                  <w:shd w:val="clear" w:color="000000" w:fill="D9D9D9"/>
                  <w:noWrap/>
                  <w:vAlign w:val="center"/>
                </w:tcPr>
                <w:p w14:paraId="20A1650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5932791"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772679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店铺</w:t>
                  </w:r>
                  <w:r>
                    <w:rPr>
                      <w:rFonts w:ascii="宋体" w:hAnsi="宋体" w:cs="宋体"/>
                      <w:color w:val="000000"/>
                      <w:kern w:val="0"/>
                      <w:sz w:val="22"/>
                      <w:szCs w:val="22"/>
                    </w:rPr>
                    <w:t>名称</w:t>
                  </w:r>
                  <w:r>
                    <w:rPr>
                      <w:rFonts w:ascii="宋体" w:hAnsi="宋体" w:cs="宋体" w:hint="eastAsia"/>
                      <w:color w:val="000000"/>
                      <w:kern w:val="0"/>
                      <w:sz w:val="22"/>
                      <w:szCs w:val="22"/>
                    </w:rPr>
                    <w:t xml:space="preserve"> </w:t>
                  </w:r>
                </w:p>
              </w:tc>
              <w:tc>
                <w:tcPr>
                  <w:tcW w:w="1303" w:type="dxa"/>
                  <w:tcBorders>
                    <w:top w:val="single" w:sz="6" w:space="0" w:color="auto"/>
                    <w:left w:val="nil"/>
                    <w:bottom w:val="single" w:sz="6" w:space="0" w:color="auto"/>
                    <w:right w:val="single" w:sz="6" w:space="0" w:color="auto"/>
                  </w:tcBorders>
                  <w:vAlign w:val="center"/>
                </w:tcPr>
                <w:p w14:paraId="1A0F72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5" w:type="dxa"/>
                  <w:tcBorders>
                    <w:top w:val="single" w:sz="6" w:space="0" w:color="auto"/>
                    <w:left w:val="single" w:sz="6" w:space="0" w:color="auto"/>
                    <w:bottom w:val="single" w:sz="6" w:space="0" w:color="auto"/>
                    <w:right w:val="single" w:sz="4" w:space="0" w:color="auto"/>
                  </w:tcBorders>
                  <w:vAlign w:val="center"/>
                </w:tcPr>
                <w:p w14:paraId="5D9FB4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2D7DB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E1F17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49E30712"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验证在</w:t>
                  </w:r>
                  <w:r>
                    <w:rPr>
                      <w:rFonts w:ascii="宋体" w:hAnsi="宋体" w:cs="宋体"/>
                      <w:b/>
                      <w:bCs/>
                      <w:color w:val="000000"/>
                      <w:kern w:val="0"/>
                      <w:sz w:val="22"/>
                      <w:szCs w:val="22"/>
                    </w:rPr>
                    <w:t>本账号的</w:t>
                  </w:r>
                  <w:r>
                    <w:rPr>
                      <w:rFonts w:ascii="宋体" w:hAnsi="宋体" w:cs="宋体" w:hint="eastAsia"/>
                      <w:b/>
                      <w:bCs/>
                      <w:color w:val="000000"/>
                      <w:kern w:val="0"/>
                      <w:sz w:val="22"/>
                      <w:szCs w:val="22"/>
                    </w:rPr>
                    <w:t>唯一性</w:t>
                  </w:r>
                </w:p>
              </w:tc>
            </w:tr>
            <w:tr w:rsidR="004837C2" w14:paraId="31140DF3"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196199F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w:t>
                  </w:r>
                  <w:r>
                    <w:rPr>
                      <w:rFonts w:ascii="宋体" w:hAnsi="宋体" w:cs="宋体"/>
                      <w:color w:val="000000"/>
                      <w:kern w:val="0"/>
                      <w:sz w:val="22"/>
                      <w:szCs w:val="22"/>
                    </w:rPr>
                    <w:t>平台</w:t>
                  </w:r>
                  <w:r>
                    <w:rPr>
                      <w:rFonts w:ascii="宋体" w:hAnsi="宋体" w:cs="宋体" w:hint="eastAsia"/>
                      <w:color w:val="000000"/>
                      <w:kern w:val="0"/>
                      <w:sz w:val="22"/>
                      <w:szCs w:val="22"/>
                    </w:rPr>
                    <w:t xml:space="preserve">  </w:t>
                  </w:r>
                </w:p>
              </w:tc>
              <w:tc>
                <w:tcPr>
                  <w:tcW w:w="1303" w:type="dxa"/>
                  <w:tcBorders>
                    <w:top w:val="single" w:sz="6" w:space="0" w:color="auto"/>
                    <w:left w:val="nil"/>
                    <w:bottom w:val="single" w:sz="6" w:space="0" w:color="auto"/>
                    <w:right w:val="single" w:sz="6" w:space="0" w:color="auto"/>
                  </w:tcBorders>
                  <w:vAlign w:val="center"/>
                </w:tcPr>
                <w:p w14:paraId="505CDD6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5" w:type="dxa"/>
                  <w:tcBorders>
                    <w:top w:val="single" w:sz="6" w:space="0" w:color="auto"/>
                    <w:left w:val="single" w:sz="6" w:space="0" w:color="auto"/>
                    <w:bottom w:val="single" w:sz="6" w:space="0" w:color="auto"/>
                    <w:right w:val="single" w:sz="4" w:space="0" w:color="auto"/>
                  </w:tcBorders>
                  <w:vAlign w:val="center"/>
                </w:tcPr>
                <w:p w14:paraId="15A7244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3</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82823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6EA49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2516421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字典（仅供</w:t>
                  </w:r>
                  <w:r>
                    <w:rPr>
                      <w:rFonts w:ascii="宋体" w:hAnsi="宋体" w:cs="宋体"/>
                      <w:color w:val="000000"/>
                      <w:kern w:val="0"/>
                      <w:sz w:val="22"/>
                      <w:szCs w:val="22"/>
                    </w:rPr>
                    <w:t>参考）</w:t>
                  </w:r>
                </w:p>
                <w:p w14:paraId="5D471743" w14:textId="77777777" w:rsidR="008A3361" w:rsidRPr="008A3361" w:rsidRDefault="008A3361" w:rsidP="008A3361">
                  <w:pPr>
                    <w:widowControl/>
                    <w:jc w:val="left"/>
                    <w:rPr>
                      <w:rFonts w:ascii="宋体" w:hAnsi="宋体" w:cs="宋体"/>
                      <w:color w:val="000000"/>
                      <w:kern w:val="0"/>
                      <w:sz w:val="22"/>
                      <w:szCs w:val="22"/>
                    </w:rPr>
                  </w:pPr>
                  <w:r w:rsidRPr="008A3361">
                    <w:rPr>
                      <w:rFonts w:ascii="宋体" w:hAnsi="宋体" w:cs="宋体"/>
                      <w:color w:val="000000"/>
                      <w:kern w:val="0"/>
                      <w:sz w:val="22"/>
                      <w:szCs w:val="22"/>
                    </w:rPr>
                    <w:t>Amazon.co.jp</w:t>
                  </w:r>
                </w:p>
                <w:p w14:paraId="0B5456B6" w14:textId="77777777" w:rsidR="008A3361" w:rsidRPr="008A3361" w:rsidRDefault="008A3361" w:rsidP="008A3361">
                  <w:pPr>
                    <w:widowControl/>
                    <w:jc w:val="left"/>
                    <w:rPr>
                      <w:rFonts w:ascii="宋体" w:hAnsi="宋体" w:cs="宋体"/>
                      <w:color w:val="000000"/>
                      <w:kern w:val="0"/>
                      <w:sz w:val="22"/>
                      <w:szCs w:val="22"/>
                    </w:rPr>
                  </w:pPr>
                  <w:r w:rsidRPr="008A3361">
                    <w:rPr>
                      <w:rFonts w:ascii="宋体" w:hAnsi="宋体" w:cs="宋体" w:hint="eastAsia"/>
                      <w:color w:val="000000"/>
                      <w:kern w:val="0"/>
                      <w:sz w:val="22"/>
                      <w:szCs w:val="22"/>
                    </w:rPr>
                    <w:t>楽天市場</w:t>
                  </w:r>
                </w:p>
                <w:p w14:paraId="3D8F30C6" w14:textId="77777777" w:rsidR="008A3361" w:rsidRPr="008A3361" w:rsidRDefault="008A3361" w:rsidP="008A3361">
                  <w:pPr>
                    <w:widowControl/>
                    <w:jc w:val="left"/>
                    <w:rPr>
                      <w:rFonts w:ascii="宋体" w:hAnsi="宋体" w:cs="宋体"/>
                      <w:color w:val="000000"/>
                      <w:kern w:val="0"/>
                      <w:sz w:val="22"/>
                      <w:szCs w:val="22"/>
                    </w:rPr>
                  </w:pPr>
                  <w:r w:rsidRPr="008A3361">
                    <w:rPr>
                      <w:rFonts w:ascii="宋体" w:hAnsi="宋体" w:cs="宋体" w:hint="eastAsia"/>
                      <w:color w:val="000000"/>
                      <w:kern w:val="0"/>
                      <w:sz w:val="22"/>
                      <w:szCs w:val="22"/>
                    </w:rPr>
                    <w:t>au one ショッピングモール</w:t>
                  </w:r>
                </w:p>
                <w:p w14:paraId="394EFFA9" w14:textId="77777777" w:rsidR="008A3361" w:rsidRPr="008A3361" w:rsidRDefault="008A3361" w:rsidP="008A3361">
                  <w:pPr>
                    <w:widowControl/>
                    <w:jc w:val="left"/>
                    <w:rPr>
                      <w:rFonts w:ascii="宋体" w:hAnsi="宋体" w:cs="宋体"/>
                      <w:color w:val="000000"/>
                      <w:kern w:val="0"/>
                      <w:sz w:val="22"/>
                      <w:szCs w:val="22"/>
                    </w:rPr>
                  </w:pPr>
                  <w:r w:rsidRPr="008A3361">
                    <w:rPr>
                      <w:rFonts w:ascii="宋体" w:hAnsi="宋体" w:cs="宋体" w:hint="eastAsia"/>
                      <w:color w:val="000000"/>
                      <w:kern w:val="0"/>
                      <w:sz w:val="22"/>
                      <w:szCs w:val="22"/>
                    </w:rPr>
                    <w:t>ビッダーズ</w:t>
                  </w:r>
                </w:p>
                <w:p w14:paraId="26B2C72B" w14:textId="77777777" w:rsidR="008A3361" w:rsidRPr="008A3361" w:rsidRDefault="008A3361" w:rsidP="008A3361">
                  <w:pPr>
                    <w:widowControl/>
                    <w:jc w:val="left"/>
                    <w:rPr>
                      <w:rFonts w:ascii="宋体" w:hAnsi="宋体" w:cs="宋体"/>
                      <w:color w:val="000000"/>
                      <w:kern w:val="0"/>
                      <w:sz w:val="22"/>
                      <w:szCs w:val="22"/>
                    </w:rPr>
                  </w:pPr>
                  <w:r w:rsidRPr="008A3361">
                    <w:rPr>
                      <w:rFonts w:ascii="宋体" w:hAnsi="宋体" w:cs="宋体" w:hint="eastAsia"/>
                      <w:color w:val="000000"/>
                      <w:kern w:val="0"/>
                      <w:sz w:val="22"/>
                      <w:szCs w:val="22"/>
                    </w:rPr>
                    <w:t>Yahoo!ショッピング</w:t>
                  </w:r>
                </w:p>
                <w:p w14:paraId="4131DDBA" w14:textId="338F8F1E" w:rsidR="004837C2" w:rsidRPr="008A3361" w:rsidRDefault="008A3361" w:rsidP="008A3361">
                  <w:pPr>
                    <w:widowControl/>
                    <w:jc w:val="left"/>
                    <w:rPr>
                      <w:rFonts w:ascii="宋体" w:hAnsi="宋体" w:cs="宋体"/>
                      <w:color w:val="000000"/>
                      <w:kern w:val="0"/>
                      <w:sz w:val="22"/>
                      <w:szCs w:val="22"/>
                    </w:rPr>
                  </w:pPr>
                  <w:r w:rsidRPr="008A3361">
                    <w:rPr>
                      <w:rFonts w:ascii="宋体" w:hAnsi="宋体" w:cs="宋体"/>
                      <w:color w:val="000000"/>
                      <w:kern w:val="0"/>
                      <w:sz w:val="22"/>
                      <w:szCs w:val="22"/>
                    </w:rPr>
                    <w:t>Other</w:t>
                  </w:r>
                </w:p>
              </w:tc>
            </w:tr>
          </w:tbl>
          <w:p w14:paraId="6967F3E6" w14:textId="77777777" w:rsidR="004837C2" w:rsidRDefault="004837C2">
            <w:pPr>
              <w:rPr>
                <w:rFonts w:ascii="Book Antiqua" w:hAnsi="Book Antiqua"/>
                <w:b/>
                <w:sz w:val="18"/>
                <w:szCs w:val="18"/>
              </w:rPr>
            </w:pPr>
          </w:p>
        </w:tc>
      </w:tr>
      <w:tr w:rsidR="004837C2" w14:paraId="3A40CD2D" w14:textId="77777777">
        <w:trPr>
          <w:trHeight w:val="3103"/>
          <w:jc w:val="center"/>
        </w:trPr>
        <w:tc>
          <w:tcPr>
            <w:tcW w:w="1583" w:type="dxa"/>
            <w:shd w:val="clear" w:color="auto" w:fill="F8F8F8"/>
            <w:vAlign w:val="center"/>
          </w:tcPr>
          <w:p w14:paraId="51E68EE0"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15041440" w14:textId="7AB47CC6" w:rsidR="004837C2" w:rsidRDefault="00890EC4" w:rsidP="00890EC4">
            <w:pPr>
              <w:jc w:val="center"/>
              <w:rPr>
                <w:rFonts w:ascii="Book Antiqua" w:hAnsi="Book Antiqua"/>
                <w:b/>
                <w:sz w:val="18"/>
                <w:szCs w:val="18"/>
              </w:rPr>
            </w:pPr>
            <w:r>
              <w:rPr>
                <w:noProof/>
              </w:rPr>
              <w:drawing>
                <wp:inline distT="0" distB="0" distL="0" distR="0" wp14:anchorId="7923A1F3" wp14:editId="6708E860">
                  <wp:extent cx="3391074" cy="2470277"/>
                  <wp:effectExtent l="0" t="0" r="0" b="635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91074" cy="2470277"/>
                          </a:xfrm>
                          <a:prstGeom prst="rect">
                            <a:avLst/>
                          </a:prstGeom>
                        </pic:spPr>
                      </pic:pic>
                    </a:graphicData>
                  </a:graphic>
                </wp:inline>
              </w:drawing>
            </w:r>
          </w:p>
          <w:p w14:paraId="58898BCD" w14:textId="77777777" w:rsidR="004837C2" w:rsidRDefault="005F3D5F">
            <w:pPr>
              <w:jc w:val="center"/>
              <w:rPr>
                <w:rFonts w:ascii="Book Antiqua" w:hAnsi="Book Antiqua"/>
                <w:b/>
                <w:sz w:val="18"/>
                <w:szCs w:val="18"/>
              </w:rPr>
            </w:pPr>
            <w:r>
              <w:rPr>
                <w:rFonts w:ascii="Book Antiqua" w:hAnsi="Book Antiqua" w:hint="eastAsia"/>
                <w:b/>
                <w:sz w:val="18"/>
                <w:szCs w:val="18"/>
              </w:rPr>
              <w:t>图</w:t>
            </w:r>
            <w:r>
              <w:rPr>
                <w:rFonts w:ascii="Book Antiqua" w:hAnsi="Book Antiqua"/>
                <w:b/>
                <w:sz w:val="18"/>
                <w:szCs w:val="18"/>
              </w:rPr>
              <w:t>-</w:t>
            </w:r>
            <w:r>
              <w:rPr>
                <w:rFonts w:ascii="Book Antiqua" w:hAnsi="Book Antiqua" w:hint="eastAsia"/>
                <w:b/>
                <w:sz w:val="18"/>
                <w:szCs w:val="18"/>
              </w:rPr>
              <w:t>添加</w:t>
            </w:r>
            <w:r>
              <w:rPr>
                <w:rFonts w:ascii="Book Antiqua" w:hAnsi="Book Antiqua"/>
                <w:b/>
                <w:sz w:val="18"/>
                <w:szCs w:val="18"/>
              </w:rPr>
              <w:t>Amazon</w:t>
            </w:r>
            <w:r>
              <w:rPr>
                <w:rFonts w:ascii="Book Antiqua" w:hAnsi="Book Antiqua"/>
                <w:b/>
                <w:sz w:val="18"/>
                <w:szCs w:val="18"/>
              </w:rPr>
              <w:t>店铺弹窗</w:t>
            </w:r>
          </w:p>
          <w:p w14:paraId="2FC52C4A" w14:textId="77777777" w:rsidR="004837C2" w:rsidRDefault="005F3D5F">
            <w:pPr>
              <w:rPr>
                <w:rFonts w:ascii="微软雅黑" w:eastAsia="微软雅黑" w:cs="微软雅黑"/>
                <w:kern w:val="0"/>
                <w:sz w:val="20"/>
                <w:szCs w:val="20"/>
              </w:rPr>
            </w:pPr>
            <w:r>
              <w:rPr>
                <w:rFonts w:ascii="Book Antiqua" w:hAnsi="Book Antiqua" w:hint="eastAsia"/>
                <w:sz w:val="18"/>
                <w:szCs w:val="18"/>
              </w:rPr>
              <w:t>点击</w:t>
            </w:r>
            <w:r>
              <w:rPr>
                <w:rFonts w:ascii="Book Antiqua" w:hAnsi="Book Antiqua"/>
                <w:sz w:val="18"/>
                <w:szCs w:val="18"/>
              </w:rPr>
              <w:t>“</w:t>
            </w:r>
            <w:r>
              <w:rPr>
                <w:rFonts w:ascii="Book Antiqua" w:hAnsi="Book Antiqua" w:hint="eastAsia"/>
                <w:color w:val="0070C0"/>
                <w:sz w:val="18"/>
                <w:szCs w:val="18"/>
              </w:rPr>
              <w:t>去</w:t>
            </w:r>
            <w:r>
              <w:rPr>
                <w:rFonts w:ascii="Book Antiqua" w:hAnsi="Book Antiqua"/>
                <w:color w:val="0070C0"/>
                <w:sz w:val="18"/>
                <w:szCs w:val="18"/>
              </w:rPr>
              <w:t>站点</w:t>
            </w:r>
            <w:r>
              <w:rPr>
                <w:rFonts w:ascii="Book Antiqua" w:hAnsi="Book Antiqua"/>
                <w:sz w:val="18"/>
                <w:szCs w:val="18"/>
              </w:rPr>
              <w:t>”</w:t>
            </w:r>
            <w:r>
              <w:rPr>
                <w:rFonts w:ascii="Book Antiqua" w:hAnsi="Book Antiqua" w:hint="eastAsia"/>
                <w:sz w:val="18"/>
                <w:szCs w:val="18"/>
              </w:rPr>
              <w:t>跳转</w:t>
            </w:r>
            <w:r>
              <w:rPr>
                <w:rFonts w:ascii="Book Antiqua" w:hAnsi="Book Antiqua"/>
                <w:sz w:val="18"/>
                <w:szCs w:val="18"/>
              </w:rPr>
              <w:t>到</w:t>
            </w:r>
            <w:r>
              <w:rPr>
                <w:rFonts w:ascii="Book Antiqua" w:hAnsi="Book Antiqua"/>
                <w:sz w:val="18"/>
                <w:szCs w:val="18"/>
              </w:rPr>
              <w:t xml:space="preserve"> </w:t>
            </w:r>
            <w:hyperlink r:id="rId110" w:history="1">
              <w:r>
                <w:rPr>
                  <w:rStyle w:val="af9"/>
                  <w:rFonts w:ascii="微软雅黑" w:eastAsia="微软雅黑" w:cs="微软雅黑"/>
                  <w:kern w:val="0"/>
                  <w:sz w:val="20"/>
                  <w:szCs w:val="20"/>
                </w:rPr>
                <w:t>https://developer.amazonservices.com/</w:t>
              </w:r>
            </w:hyperlink>
          </w:p>
        </w:tc>
      </w:tr>
      <w:tr w:rsidR="004837C2" w14:paraId="3A493E94" w14:textId="77777777">
        <w:trPr>
          <w:trHeight w:val="3818"/>
          <w:jc w:val="center"/>
        </w:trPr>
        <w:tc>
          <w:tcPr>
            <w:tcW w:w="1583" w:type="dxa"/>
            <w:shd w:val="clear" w:color="auto" w:fill="F8F8F8"/>
            <w:vAlign w:val="center"/>
          </w:tcPr>
          <w:p w14:paraId="630C1D53"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2</w:t>
            </w:r>
          </w:p>
        </w:tc>
        <w:tc>
          <w:tcPr>
            <w:tcW w:w="7529" w:type="dxa"/>
          </w:tcPr>
          <w:p w14:paraId="62CDDB28" w14:textId="77777777" w:rsidR="004837C2" w:rsidRDefault="005F3D5F">
            <w:pPr>
              <w:rPr>
                <w:rFonts w:ascii="Book Antiqua" w:hAnsi="Book Antiqua"/>
                <w:b/>
                <w:sz w:val="18"/>
                <w:szCs w:val="18"/>
              </w:rPr>
            </w:pPr>
            <w:r>
              <w:rPr>
                <w:rFonts w:ascii="Book Antiqua" w:hAnsi="Book Antiqua" w:hint="eastAsia"/>
                <w:b/>
                <w:sz w:val="18"/>
                <w:szCs w:val="18"/>
              </w:rPr>
              <w:t>描述</w:t>
            </w:r>
          </w:p>
          <w:p w14:paraId="0E5D7DDA" w14:textId="77777777" w:rsidR="004837C2" w:rsidRDefault="005F3D5F">
            <w:pPr>
              <w:pStyle w:val="afb"/>
              <w:numPr>
                <w:ilvl w:val="0"/>
                <w:numId w:val="21"/>
              </w:numPr>
              <w:rPr>
                <w:rFonts w:ascii="Book Antiqua" w:hAnsi="Book Antiqua"/>
                <w:color w:val="FF0000"/>
                <w:sz w:val="18"/>
                <w:szCs w:val="18"/>
              </w:rPr>
            </w:pPr>
            <w:r>
              <w:rPr>
                <w:rFonts w:ascii="Book Antiqua" w:hAnsi="Book Antiqua" w:hint="eastAsia"/>
                <w:color w:val="000000" w:themeColor="text1"/>
                <w:sz w:val="18"/>
                <w:szCs w:val="18"/>
              </w:rPr>
              <w:t>添加</w:t>
            </w:r>
            <w:r>
              <w:rPr>
                <w:rFonts w:ascii="Book Antiqua" w:hAnsi="Book Antiqua" w:hint="eastAsia"/>
                <w:color w:val="000000" w:themeColor="text1"/>
                <w:sz w:val="18"/>
                <w:szCs w:val="18"/>
              </w:rPr>
              <w:t>Amazon</w:t>
            </w:r>
            <w:r>
              <w:rPr>
                <w:rFonts w:ascii="Book Antiqua" w:hAnsi="Book Antiqua"/>
                <w:color w:val="000000" w:themeColor="text1"/>
                <w:sz w:val="18"/>
                <w:szCs w:val="18"/>
              </w:rPr>
              <w:t>店铺</w:t>
            </w:r>
          </w:p>
          <w:p w14:paraId="33B1D263" w14:textId="77777777" w:rsidR="004837C2" w:rsidRDefault="005F3D5F">
            <w:pPr>
              <w:rPr>
                <w:rFonts w:ascii="Book Antiqua" w:hAnsi="Book Antiqua"/>
                <w:b/>
                <w:sz w:val="18"/>
                <w:szCs w:val="18"/>
              </w:rPr>
            </w:pPr>
            <w:r>
              <w:rPr>
                <w:rFonts w:ascii="Book Antiqua" w:hAnsi="Book Antiqua" w:hint="eastAsia"/>
                <w:b/>
                <w:sz w:val="18"/>
                <w:szCs w:val="18"/>
              </w:rPr>
              <w:t>过程</w:t>
            </w:r>
          </w:p>
          <w:p w14:paraId="47E0F0AA" w14:textId="77777777" w:rsidR="004837C2" w:rsidRDefault="005F3D5F">
            <w:pPr>
              <w:pStyle w:val="afb"/>
              <w:numPr>
                <w:ilvl w:val="0"/>
                <w:numId w:val="21"/>
              </w:numPr>
              <w:rPr>
                <w:rFonts w:ascii="Book Antiqua" w:hAnsi="Book Antiqua"/>
                <w:b/>
                <w:color w:val="000000" w:themeColor="text1"/>
                <w:sz w:val="18"/>
                <w:szCs w:val="18"/>
              </w:rPr>
            </w:pPr>
            <w:r>
              <w:rPr>
                <w:rFonts w:ascii="Book Antiqua" w:hAnsi="Book Antiqua" w:hint="eastAsia"/>
                <w:sz w:val="18"/>
                <w:szCs w:val="18"/>
              </w:rPr>
              <w:t>添加</w:t>
            </w:r>
            <w:r>
              <w:rPr>
                <w:rFonts w:ascii="Book Antiqua" w:hAnsi="Book Antiqua"/>
                <w:sz w:val="18"/>
                <w:szCs w:val="18"/>
              </w:rPr>
              <w:t>Amazon</w:t>
            </w:r>
            <w:r>
              <w:rPr>
                <w:rFonts w:ascii="Book Antiqua" w:hAnsi="Book Antiqua"/>
                <w:sz w:val="18"/>
                <w:szCs w:val="18"/>
              </w:rPr>
              <w:t>店铺，</w:t>
            </w:r>
            <w:r>
              <w:rPr>
                <w:rFonts w:ascii="Book Antiqua" w:hAnsi="Book Antiqua" w:hint="eastAsia"/>
                <w:sz w:val="18"/>
                <w:szCs w:val="18"/>
              </w:rPr>
              <w:t>需填写</w:t>
            </w:r>
            <w:r>
              <w:rPr>
                <w:rFonts w:ascii="Book Antiqua" w:hAnsi="Book Antiqua"/>
                <w:sz w:val="18"/>
                <w:szCs w:val="18"/>
              </w:rPr>
              <w:t>”</w:t>
            </w:r>
            <w:r>
              <w:rPr>
                <w:rFonts w:ascii="Book Antiqua" w:hAnsi="Book Antiqua"/>
                <w:sz w:val="18"/>
                <w:szCs w:val="18"/>
              </w:rPr>
              <w:t>店铺名称</w:t>
            </w:r>
            <w:r>
              <w:rPr>
                <w:rFonts w:ascii="Book Antiqua" w:hAnsi="Book Antiqua" w:hint="eastAsia"/>
                <w:sz w:val="18"/>
                <w:szCs w:val="18"/>
              </w:rPr>
              <w:t>、</w:t>
            </w:r>
            <w:r>
              <w:rPr>
                <w:rFonts w:ascii="Book Antiqua" w:hAnsi="Book Antiqua"/>
                <w:sz w:val="18"/>
                <w:szCs w:val="18"/>
              </w:rPr>
              <w:t>Amazon</w:t>
            </w:r>
            <w:r>
              <w:rPr>
                <w:rFonts w:ascii="Book Antiqua" w:hAnsi="Book Antiqua"/>
                <w:sz w:val="18"/>
                <w:szCs w:val="18"/>
              </w:rPr>
              <w:t>账号、</w:t>
            </w:r>
            <w:r>
              <w:rPr>
                <w:rFonts w:ascii="Book Antiqua" w:hAnsi="Book Antiqua"/>
                <w:sz w:val="18"/>
                <w:szCs w:val="18"/>
              </w:rPr>
              <w:t>Merchant ID</w:t>
            </w:r>
            <w:r>
              <w:rPr>
                <w:rFonts w:ascii="Book Antiqua" w:hAnsi="Book Antiqua" w:hint="eastAsia"/>
                <w:sz w:val="18"/>
                <w:szCs w:val="18"/>
              </w:rPr>
              <w:t>、</w:t>
            </w:r>
            <w:proofErr w:type="spellStart"/>
            <w:r>
              <w:rPr>
                <w:rFonts w:ascii="Book Antiqua" w:hAnsi="Book Antiqua"/>
                <w:sz w:val="18"/>
                <w:szCs w:val="18"/>
              </w:rPr>
              <w:t>MWSAuth</w:t>
            </w:r>
            <w:proofErr w:type="spellEnd"/>
            <w:r>
              <w:rPr>
                <w:rFonts w:ascii="Book Antiqua" w:hAnsi="Book Antiqua"/>
                <w:sz w:val="18"/>
                <w:szCs w:val="18"/>
              </w:rPr>
              <w:t xml:space="preserve"> Token“</w:t>
            </w:r>
            <w:r>
              <w:rPr>
                <w:rFonts w:ascii="Book Antiqua" w:hAnsi="Book Antiqua" w:hint="eastAsia"/>
                <w:sz w:val="18"/>
                <w:szCs w:val="18"/>
              </w:rPr>
              <w:t>，选择“</w:t>
            </w:r>
            <w:r>
              <w:rPr>
                <w:rFonts w:ascii="Book Antiqua" w:hAnsi="Book Antiqua"/>
                <w:sz w:val="18"/>
                <w:szCs w:val="18"/>
              </w:rPr>
              <w:t>开户站</w:t>
            </w:r>
            <w:r>
              <w:rPr>
                <w:rFonts w:ascii="Book Antiqua" w:hAnsi="Book Antiqua"/>
                <w:sz w:val="18"/>
                <w:szCs w:val="18"/>
              </w:rPr>
              <w:t>“</w:t>
            </w:r>
            <w:r>
              <w:rPr>
                <w:rFonts w:ascii="Book Antiqua" w:hAnsi="Book Antiqua" w:hint="eastAsia"/>
                <w:sz w:val="18"/>
                <w:szCs w:val="18"/>
              </w:rPr>
              <w:t>；</w:t>
            </w:r>
          </w:p>
          <w:p w14:paraId="1B7D754A"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37094EF5" w14:textId="77777777" w:rsidR="004837C2" w:rsidRDefault="005F3D5F">
            <w:pPr>
              <w:pStyle w:val="afb"/>
              <w:numPr>
                <w:ilvl w:val="0"/>
                <w:numId w:val="21"/>
              </w:numPr>
              <w:rPr>
                <w:rFonts w:ascii="Book Antiqua" w:hAnsi="Book Antiqua"/>
                <w:sz w:val="18"/>
                <w:szCs w:val="18"/>
              </w:rPr>
            </w:pPr>
            <w:r>
              <w:rPr>
                <w:rFonts w:ascii="Book Antiqua" w:hAnsi="Book Antiqua" w:hint="eastAsia"/>
                <w:b/>
                <w:sz w:val="18"/>
                <w:szCs w:val="18"/>
              </w:rPr>
              <w:t>授权</w:t>
            </w:r>
            <w:r>
              <w:rPr>
                <w:rFonts w:ascii="Book Antiqua" w:hAnsi="Book Antiqua"/>
                <w:sz w:val="18"/>
                <w:szCs w:val="18"/>
              </w:rPr>
              <w:t>：</w:t>
            </w:r>
            <w:r>
              <w:rPr>
                <w:rFonts w:ascii="Book Antiqua" w:hAnsi="Book Antiqua" w:hint="eastAsia"/>
                <w:sz w:val="18"/>
                <w:szCs w:val="18"/>
              </w:rPr>
              <w:t>授权</w:t>
            </w:r>
            <w:r>
              <w:rPr>
                <w:rFonts w:ascii="Book Antiqua" w:hAnsi="Book Antiqua" w:hint="eastAsia"/>
                <w:sz w:val="18"/>
                <w:szCs w:val="18"/>
              </w:rPr>
              <w:t>Amazon</w:t>
            </w:r>
            <w:r>
              <w:rPr>
                <w:rFonts w:ascii="Book Antiqua" w:hAnsi="Book Antiqua" w:hint="eastAsia"/>
                <w:sz w:val="18"/>
                <w:szCs w:val="18"/>
              </w:rPr>
              <w:t>店铺时</w:t>
            </w:r>
          </w:p>
          <w:p w14:paraId="7B26D3E2" w14:textId="77777777" w:rsidR="004837C2" w:rsidRDefault="005F3D5F">
            <w:pPr>
              <w:pStyle w:val="afb"/>
              <w:ind w:left="360"/>
              <w:rPr>
                <w:rFonts w:ascii="Book Antiqua" w:hAnsi="Book Antiqua"/>
                <w:sz w:val="18"/>
                <w:szCs w:val="18"/>
              </w:rPr>
            </w:pPr>
            <w:r>
              <w:rPr>
                <w:rFonts w:ascii="Book Antiqua" w:hAnsi="Book Antiqua"/>
                <w:sz w:val="18"/>
                <w:szCs w:val="18"/>
              </w:rPr>
              <w:fldChar w:fldCharType="begin"/>
            </w:r>
            <w:r>
              <w:rPr>
                <w:rFonts w:ascii="Book Antiqua" w:hAnsi="Book Antiqua"/>
                <w:sz w:val="18"/>
                <w:szCs w:val="18"/>
              </w:rPr>
              <w:instrText xml:space="preserve"> </w:instrText>
            </w:r>
            <w:r>
              <w:rPr>
                <w:rFonts w:ascii="Book Antiqua" w:hAnsi="Book Antiqua" w:hint="eastAsia"/>
                <w:sz w:val="18"/>
                <w:szCs w:val="18"/>
              </w:rPr>
              <w:instrText>= 1 \* GB3</w:instrText>
            </w:r>
            <w:r>
              <w:rPr>
                <w:rFonts w:ascii="Book Antiqua" w:hAnsi="Book Antiqua"/>
                <w:sz w:val="18"/>
                <w:szCs w:val="18"/>
              </w:rPr>
              <w:instrText xml:space="preserve"> </w:instrText>
            </w:r>
            <w:r>
              <w:rPr>
                <w:rFonts w:ascii="Book Antiqua" w:hAnsi="Book Antiqua"/>
                <w:sz w:val="18"/>
                <w:szCs w:val="18"/>
              </w:rPr>
              <w:fldChar w:fldCharType="separate"/>
            </w:r>
            <w:r>
              <w:rPr>
                <w:rFonts w:ascii="Book Antiqua" w:hAnsi="Book Antiqua" w:hint="eastAsia"/>
                <w:sz w:val="18"/>
                <w:szCs w:val="18"/>
              </w:rPr>
              <w:t>①</w:t>
            </w:r>
            <w:r>
              <w:rPr>
                <w:rFonts w:ascii="Book Antiqua" w:hAnsi="Book Antiqua"/>
                <w:sz w:val="18"/>
                <w:szCs w:val="18"/>
              </w:rPr>
              <w:fldChar w:fldCharType="end"/>
            </w:r>
            <w:r>
              <w:rPr>
                <w:rFonts w:ascii="Book Antiqua" w:hAnsi="Book Antiqua" w:hint="eastAsia"/>
                <w:sz w:val="18"/>
                <w:szCs w:val="18"/>
              </w:rPr>
              <w:t>需</w:t>
            </w:r>
            <w:r>
              <w:rPr>
                <w:rFonts w:ascii="Book Antiqua" w:hAnsi="Book Antiqua"/>
                <w:sz w:val="18"/>
                <w:szCs w:val="18"/>
              </w:rPr>
              <w:t>判断</w:t>
            </w:r>
            <w:r>
              <w:rPr>
                <w:rFonts w:ascii="Book Antiqua" w:hAnsi="Book Antiqua" w:hint="eastAsia"/>
                <w:sz w:val="18"/>
                <w:szCs w:val="18"/>
              </w:rPr>
              <w:t>“</w:t>
            </w:r>
            <w:r>
              <w:rPr>
                <w:rFonts w:ascii="Book Antiqua" w:hAnsi="Book Antiqua"/>
                <w:sz w:val="18"/>
                <w:szCs w:val="18"/>
              </w:rPr>
              <w:t>店铺名称</w:t>
            </w:r>
            <w:r>
              <w:rPr>
                <w:rFonts w:ascii="Book Antiqua" w:hAnsi="Book Antiqua"/>
                <w:sz w:val="18"/>
                <w:szCs w:val="18"/>
              </w:rPr>
              <w:t>“</w:t>
            </w:r>
            <w:r>
              <w:rPr>
                <w:rFonts w:ascii="Book Antiqua" w:hAnsi="Book Antiqua"/>
                <w:sz w:val="18"/>
                <w:szCs w:val="18"/>
              </w:rPr>
              <w:t>在该</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hint="eastAsia"/>
                <w:sz w:val="18"/>
                <w:szCs w:val="18"/>
              </w:rPr>
              <w:t>账号</w:t>
            </w:r>
            <w:r>
              <w:rPr>
                <w:rFonts w:ascii="Book Antiqua" w:hAnsi="Book Antiqua"/>
                <w:sz w:val="18"/>
                <w:szCs w:val="18"/>
              </w:rPr>
              <w:t>“</w:t>
            </w:r>
            <w:r>
              <w:rPr>
                <w:rFonts w:ascii="Book Antiqua" w:hAnsi="Book Antiqua" w:hint="eastAsia"/>
                <w:sz w:val="18"/>
                <w:szCs w:val="18"/>
              </w:rPr>
              <w:t>上</w:t>
            </w:r>
            <w:r>
              <w:rPr>
                <w:rFonts w:ascii="Book Antiqua" w:hAnsi="Book Antiqua"/>
                <w:sz w:val="18"/>
                <w:szCs w:val="18"/>
              </w:rPr>
              <w:t>是否唯一</w:t>
            </w:r>
            <w:r>
              <w:rPr>
                <w:rFonts w:ascii="Book Antiqua" w:hAnsi="Book Antiqua" w:hint="eastAsia"/>
                <w:sz w:val="18"/>
                <w:szCs w:val="18"/>
              </w:rPr>
              <w:t>（</w:t>
            </w:r>
            <w:r>
              <w:rPr>
                <w:rFonts w:ascii="Book Antiqua" w:hAnsi="Book Antiqua"/>
                <w:sz w:val="18"/>
                <w:szCs w:val="18"/>
              </w:rPr>
              <w:t>不同账号的店铺名称可以重复）；</w:t>
            </w:r>
            <w:r>
              <w:rPr>
                <w:rFonts w:ascii="Book Antiqua" w:hAnsi="Book Antiqua"/>
                <w:sz w:val="18"/>
                <w:szCs w:val="18"/>
              </w:rPr>
              <w:t xml:space="preserve"> </w:t>
            </w:r>
            <w:r>
              <w:rPr>
                <w:rFonts w:ascii="Book Antiqua" w:hAnsi="Book Antiqua" w:hint="eastAsia"/>
                <w:sz w:val="18"/>
                <w:szCs w:val="18"/>
              </w:rPr>
              <w:t>重复</w:t>
            </w:r>
            <w:r>
              <w:rPr>
                <w:rFonts w:ascii="Book Antiqua" w:hAnsi="Book Antiqua"/>
                <w:sz w:val="18"/>
                <w:szCs w:val="18"/>
              </w:rPr>
              <w:t>则提醒</w:t>
            </w:r>
            <w:r>
              <w:rPr>
                <w:rFonts w:ascii="Book Antiqua" w:hAnsi="Book Antiqua"/>
                <w:sz w:val="18"/>
                <w:szCs w:val="18"/>
              </w:rPr>
              <w:t>“</w:t>
            </w:r>
            <w:r>
              <w:rPr>
                <w:rFonts w:ascii="Book Antiqua" w:hAnsi="Book Antiqua" w:hint="eastAsia"/>
                <w:sz w:val="18"/>
                <w:szCs w:val="18"/>
              </w:rPr>
              <w:t>该</w:t>
            </w:r>
            <w:r>
              <w:rPr>
                <w:rFonts w:ascii="Book Antiqua" w:hAnsi="Book Antiqua"/>
                <w:sz w:val="18"/>
                <w:szCs w:val="18"/>
              </w:rPr>
              <w:t>店铺名称已存在</w:t>
            </w:r>
            <w:r>
              <w:rPr>
                <w:rFonts w:ascii="Book Antiqua" w:hAnsi="Book Antiqua"/>
                <w:sz w:val="18"/>
                <w:szCs w:val="18"/>
              </w:rPr>
              <w:t>”</w:t>
            </w:r>
            <w:r>
              <w:rPr>
                <w:rFonts w:ascii="Book Antiqua" w:hAnsi="Book Antiqua" w:hint="eastAsia"/>
                <w:sz w:val="18"/>
                <w:szCs w:val="18"/>
              </w:rPr>
              <w:t>。</w:t>
            </w:r>
          </w:p>
          <w:p w14:paraId="1B9B7EDD" w14:textId="77777777" w:rsidR="004837C2" w:rsidRDefault="005F3D5F">
            <w:pPr>
              <w:pStyle w:val="afb"/>
              <w:ind w:left="360"/>
              <w:rPr>
                <w:rFonts w:ascii="Book Antiqua" w:hAnsi="Book Antiqua"/>
                <w:sz w:val="18"/>
                <w:szCs w:val="18"/>
              </w:rPr>
            </w:pPr>
            <w:r>
              <w:rPr>
                <w:rFonts w:ascii="Book Antiqua" w:hAnsi="Book Antiqua"/>
                <w:sz w:val="18"/>
                <w:szCs w:val="18"/>
              </w:rPr>
              <w:fldChar w:fldCharType="begin"/>
            </w:r>
            <w:r>
              <w:rPr>
                <w:rFonts w:ascii="Book Antiqua" w:hAnsi="Book Antiqua"/>
                <w:sz w:val="18"/>
                <w:szCs w:val="18"/>
              </w:rPr>
              <w:instrText xml:space="preserve"> </w:instrText>
            </w:r>
            <w:r>
              <w:rPr>
                <w:rFonts w:ascii="Book Antiqua" w:hAnsi="Book Antiqua" w:hint="eastAsia"/>
                <w:sz w:val="18"/>
                <w:szCs w:val="18"/>
              </w:rPr>
              <w:instrText>= 2 \* GB3</w:instrText>
            </w:r>
            <w:r>
              <w:rPr>
                <w:rFonts w:ascii="Book Antiqua" w:hAnsi="Book Antiqua"/>
                <w:sz w:val="18"/>
                <w:szCs w:val="18"/>
              </w:rPr>
              <w:instrText xml:space="preserve"> </w:instrText>
            </w:r>
            <w:r>
              <w:rPr>
                <w:rFonts w:ascii="Book Antiqua" w:hAnsi="Book Antiqua"/>
                <w:sz w:val="18"/>
                <w:szCs w:val="18"/>
              </w:rPr>
              <w:fldChar w:fldCharType="separate"/>
            </w:r>
            <w:r>
              <w:rPr>
                <w:rFonts w:ascii="Book Antiqua" w:hAnsi="Book Antiqua" w:hint="eastAsia"/>
                <w:sz w:val="18"/>
                <w:szCs w:val="18"/>
              </w:rPr>
              <w:t>②</w:t>
            </w:r>
            <w:r>
              <w:rPr>
                <w:rFonts w:ascii="Book Antiqua" w:hAnsi="Book Antiqua"/>
                <w:sz w:val="18"/>
                <w:szCs w:val="18"/>
              </w:rPr>
              <w:fldChar w:fldCharType="end"/>
            </w:r>
            <w:r>
              <w:rPr>
                <w:rFonts w:ascii="Book Antiqua" w:hAnsi="Book Antiqua"/>
                <w:sz w:val="18"/>
                <w:szCs w:val="18"/>
              </w:rPr>
              <w:t xml:space="preserve"> </w:t>
            </w:r>
            <w:r>
              <w:rPr>
                <w:rFonts w:ascii="Book Antiqua" w:hAnsi="Book Antiqua" w:hint="eastAsia"/>
                <w:sz w:val="18"/>
                <w:szCs w:val="18"/>
              </w:rPr>
              <w:t>一个“</w:t>
            </w:r>
            <w:r>
              <w:rPr>
                <w:rFonts w:ascii="Book Antiqua" w:hAnsi="Book Antiqua"/>
                <w:sz w:val="18"/>
                <w:szCs w:val="18"/>
              </w:rPr>
              <w:t>Amazon</w:t>
            </w:r>
            <w:r>
              <w:rPr>
                <w:rFonts w:ascii="Book Antiqua" w:hAnsi="Book Antiqua" w:hint="eastAsia"/>
                <w:sz w:val="18"/>
                <w:szCs w:val="18"/>
              </w:rPr>
              <w:t>店铺</w:t>
            </w:r>
            <w:r>
              <w:rPr>
                <w:rFonts w:ascii="Book Antiqua" w:hAnsi="Book Antiqua"/>
                <w:sz w:val="18"/>
                <w:szCs w:val="18"/>
              </w:rPr>
              <w:t>账号</w:t>
            </w:r>
            <w:r>
              <w:rPr>
                <w:rFonts w:ascii="Book Antiqua" w:hAnsi="Book Antiqua" w:hint="eastAsia"/>
                <w:sz w:val="18"/>
                <w:szCs w:val="18"/>
              </w:rPr>
              <w:t>“只能授权给</w:t>
            </w:r>
            <w:r>
              <w:rPr>
                <w:rFonts w:ascii="Book Antiqua" w:hAnsi="Book Antiqua"/>
                <w:sz w:val="18"/>
                <w:szCs w:val="18"/>
              </w:rPr>
              <w:t>一个</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sz w:val="18"/>
                <w:szCs w:val="18"/>
              </w:rPr>
              <w:t>账号</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否则提示：</w:t>
            </w:r>
            <w:r>
              <w:rPr>
                <w:rFonts w:ascii="Book Antiqua" w:hAnsi="Book Antiqua"/>
                <w:sz w:val="18"/>
                <w:szCs w:val="18"/>
              </w:rPr>
              <w:t>”</w:t>
            </w:r>
            <w:r>
              <w:rPr>
                <w:rFonts w:ascii="Book Antiqua" w:hAnsi="Book Antiqua"/>
                <w:sz w:val="18"/>
                <w:szCs w:val="18"/>
              </w:rPr>
              <w:t>该</w:t>
            </w:r>
            <w:r>
              <w:rPr>
                <w:rFonts w:ascii="Book Antiqua" w:hAnsi="Book Antiqua"/>
                <w:sz w:val="18"/>
                <w:szCs w:val="18"/>
              </w:rPr>
              <w:t>Amazon</w:t>
            </w:r>
            <w:r>
              <w:rPr>
                <w:rFonts w:ascii="Book Antiqua" w:hAnsi="Book Antiqua"/>
                <w:sz w:val="18"/>
                <w:szCs w:val="18"/>
              </w:rPr>
              <w:t>店铺已授权</w:t>
            </w:r>
            <w:r>
              <w:rPr>
                <w:rFonts w:ascii="Book Antiqua" w:hAnsi="Book Antiqua" w:hint="eastAsia"/>
                <w:sz w:val="18"/>
                <w:szCs w:val="18"/>
              </w:rPr>
              <w:t>其他</w:t>
            </w:r>
            <w:r>
              <w:rPr>
                <w:rFonts w:ascii="Book Antiqua" w:hAnsi="Book Antiqua"/>
                <w:sz w:val="18"/>
                <w:szCs w:val="18"/>
              </w:rPr>
              <w:t>速贸</w:t>
            </w:r>
            <w:r>
              <w:rPr>
                <w:rFonts w:ascii="Book Antiqua" w:hAnsi="Book Antiqua"/>
                <w:sz w:val="18"/>
                <w:szCs w:val="18"/>
              </w:rPr>
              <w:t>ERP</w:t>
            </w:r>
            <w:r>
              <w:rPr>
                <w:rFonts w:ascii="Book Antiqua" w:hAnsi="Book Antiqua"/>
                <w:sz w:val="18"/>
                <w:szCs w:val="18"/>
              </w:rPr>
              <w:t>账号</w:t>
            </w:r>
            <w:r>
              <w:rPr>
                <w:rFonts w:ascii="Book Antiqua" w:hAnsi="Book Antiqua"/>
                <w:sz w:val="18"/>
                <w:szCs w:val="18"/>
              </w:rPr>
              <w:t>“</w:t>
            </w:r>
            <w:r>
              <w:rPr>
                <w:rFonts w:ascii="Book Antiqua" w:hAnsi="Book Antiqua"/>
                <w:sz w:val="18"/>
                <w:szCs w:val="18"/>
              </w:rPr>
              <w:t>；</w:t>
            </w:r>
            <w:r>
              <w:rPr>
                <w:rFonts w:ascii="Book Antiqua" w:hAnsi="Book Antiqua"/>
                <w:sz w:val="18"/>
                <w:szCs w:val="18"/>
              </w:rPr>
              <w:t>”</w:t>
            </w:r>
            <w:r>
              <w:rPr>
                <w:rFonts w:ascii="Book Antiqua" w:hAnsi="Book Antiqua"/>
                <w:sz w:val="18"/>
                <w:szCs w:val="18"/>
              </w:rPr>
              <w:t>一个速贸</w:t>
            </w:r>
            <w:r>
              <w:rPr>
                <w:rFonts w:ascii="Book Antiqua" w:hAnsi="Book Antiqua"/>
                <w:sz w:val="18"/>
                <w:szCs w:val="18"/>
              </w:rPr>
              <w:t>ERP</w:t>
            </w:r>
            <w:r>
              <w:rPr>
                <w:rFonts w:ascii="Book Antiqua" w:hAnsi="Book Antiqua"/>
                <w:sz w:val="18"/>
                <w:szCs w:val="18"/>
              </w:rPr>
              <w:t>可添加多个</w:t>
            </w:r>
            <w:r>
              <w:rPr>
                <w:rFonts w:ascii="Book Antiqua" w:hAnsi="Book Antiqua"/>
                <w:sz w:val="18"/>
                <w:szCs w:val="18"/>
              </w:rPr>
              <w:t>Amazon</w:t>
            </w:r>
            <w:r>
              <w:rPr>
                <w:rFonts w:ascii="Book Antiqua" w:hAnsi="Book Antiqua" w:hint="eastAsia"/>
                <w:sz w:val="18"/>
                <w:szCs w:val="18"/>
              </w:rPr>
              <w:t>店铺</w:t>
            </w:r>
            <w:r>
              <w:rPr>
                <w:rFonts w:ascii="Book Antiqua" w:hAnsi="Book Antiqua"/>
                <w:sz w:val="18"/>
                <w:szCs w:val="18"/>
              </w:rPr>
              <w:t>“</w:t>
            </w:r>
            <w:r>
              <w:rPr>
                <w:rFonts w:ascii="Book Antiqua" w:hAnsi="Book Antiqua" w:hint="eastAsia"/>
                <w:sz w:val="18"/>
                <w:szCs w:val="18"/>
              </w:rPr>
              <w:t>；</w:t>
            </w:r>
          </w:p>
          <w:p w14:paraId="375E9E35" w14:textId="77777777" w:rsidR="004837C2" w:rsidRDefault="005F3D5F">
            <w:pPr>
              <w:pStyle w:val="afb"/>
              <w:numPr>
                <w:ilvl w:val="0"/>
                <w:numId w:val="21"/>
              </w:numPr>
              <w:rPr>
                <w:rFonts w:ascii="Book Antiqua" w:hAnsi="Book Antiqua"/>
                <w:sz w:val="18"/>
                <w:szCs w:val="18"/>
              </w:rPr>
            </w:pPr>
            <w:r>
              <w:rPr>
                <w:rFonts w:ascii="Book Antiqua" w:hAnsi="Book Antiqua" w:hint="eastAsia"/>
                <w:b/>
                <w:sz w:val="18"/>
                <w:szCs w:val="18"/>
              </w:rPr>
              <w:t>编辑</w:t>
            </w:r>
            <w:r>
              <w:rPr>
                <w:rFonts w:ascii="Book Antiqua" w:hAnsi="Book Antiqua"/>
                <w:sz w:val="18"/>
                <w:szCs w:val="18"/>
              </w:rPr>
              <w:t>：</w:t>
            </w:r>
            <w:r>
              <w:rPr>
                <w:rFonts w:ascii="Book Antiqua" w:hAnsi="Book Antiqua" w:hint="eastAsia"/>
                <w:sz w:val="18"/>
                <w:szCs w:val="18"/>
              </w:rPr>
              <w:t>可编辑</w:t>
            </w:r>
            <w:r>
              <w:rPr>
                <w:rFonts w:ascii="Book Antiqua" w:hAnsi="Book Antiqua"/>
                <w:sz w:val="18"/>
                <w:szCs w:val="18"/>
              </w:rPr>
              <w:t>Amazon</w:t>
            </w:r>
            <w:r>
              <w:rPr>
                <w:rFonts w:ascii="Book Antiqua" w:hAnsi="Book Antiqua"/>
                <w:sz w:val="18"/>
                <w:szCs w:val="18"/>
              </w:rPr>
              <w:t>店铺信息</w:t>
            </w:r>
          </w:p>
          <w:p w14:paraId="43E81A64" w14:textId="77777777" w:rsidR="004837C2" w:rsidRDefault="005F3D5F">
            <w:pPr>
              <w:pStyle w:val="afb"/>
              <w:numPr>
                <w:ilvl w:val="0"/>
                <w:numId w:val="21"/>
              </w:numPr>
              <w:rPr>
                <w:rFonts w:ascii="Book Antiqua" w:hAnsi="Book Antiqua"/>
                <w:sz w:val="18"/>
                <w:szCs w:val="18"/>
              </w:rPr>
            </w:pPr>
            <w:r>
              <w:rPr>
                <w:rFonts w:ascii="Book Antiqua" w:hAnsi="Book Antiqua" w:hint="eastAsia"/>
                <w:b/>
                <w:sz w:val="18"/>
                <w:szCs w:val="18"/>
              </w:rPr>
              <w:t>提示</w:t>
            </w:r>
            <w:r>
              <w:rPr>
                <w:rFonts w:ascii="Book Antiqua" w:hAnsi="Book Antiqua"/>
                <w:sz w:val="18"/>
                <w:szCs w:val="18"/>
              </w:rPr>
              <w:t>：</w:t>
            </w:r>
            <w:r>
              <w:rPr>
                <w:rFonts w:ascii="Book Antiqua" w:hAnsi="Book Antiqua" w:hint="eastAsia"/>
                <w:sz w:val="18"/>
                <w:szCs w:val="18"/>
              </w:rPr>
              <w:t>添加</w:t>
            </w:r>
            <w:r>
              <w:rPr>
                <w:rFonts w:ascii="Book Antiqua" w:hAnsi="Book Antiqua" w:hint="eastAsia"/>
                <w:sz w:val="18"/>
                <w:szCs w:val="18"/>
              </w:rPr>
              <w:t>Amazon</w:t>
            </w:r>
            <w:r>
              <w:rPr>
                <w:rFonts w:ascii="Book Antiqua" w:hAnsi="Book Antiqua" w:hint="eastAsia"/>
                <w:sz w:val="18"/>
                <w:szCs w:val="18"/>
              </w:rPr>
              <w:t>店铺时</w:t>
            </w:r>
            <w:r>
              <w:rPr>
                <w:rFonts w:ascii="Book Antiqua" w:hAnsi="Book Antiqua"/>
                <w:sz w:val="18"/>
                <w:szCs w:val="18"/>
              </w:rPr>
              <w:t>不进行</w:t>
            </w:r>
            <w:r>
              <w:rPr>
                <w:rFonts w:ascii="Book Antiqua" w:hAnsi="Book Antiqua" w:hint="eastAsia"/>
                <w:sz w:val="18"/>
                <w:szCs w:val="18"/>
              </w:rPr>
              <w:t>报错</w:t>
            </w:r>
            <w:r>
              <w:rPr>
                <w:rFonts w:ascii="Book Antiqua" w:hAnsi="Book Antiqua"/>
                <w:sz w:val="18"/>
                <w:szCs w:val="18"/>
              </w:rPr>
              <w:t>提示；</w:t>
            </w:r>
            <w:r>
              <w:rPr>
                <w:rFonts w:ascii="Book Antiqua" w:hAnsi="Book Antiqua" w:hint="eastAsia"/>
                <w:sz w:val="18"/>
                <w:szCs w:val="18"/>
              </w:rPr>
              <w:t>当</w:t>
            </w:r>
            <w:r>
              <w:rPr>
                <w:rFonts w:ascii="Book Antiqua" w:hAnsi="Book Antiqua"/>
                <w:sz w:val="18"/>
                <w:szCs w:val="18"/>
              </w:rPr>
              <w:t>跑定时任务抓单时，</w:t>
            </w:r>
            <w:r>
              <w:rPr>
                <w:rFonts w:ascii="Book Antiqua" w:hAnsi="Book Antiqua" w:hint="eastAsia"/>
                <w:sz w:val="18"/>
                <w:szCs w:val="18"/>
              </w:rPr>
              <w:t>检测</w:t>
            </w:r>
            <w:r>
              <w:rPr>
                <w:rFonts w:ascii="Book Antiqua" w:hAnsi="Book Antiqua"/>
                <w:sz w:val="18"/>
                <w:szCs w:val="18"/>
              </w:rPr>
              <w:t>到该店铺</w:t>
            </w:r>
            <w:r>
              <w:rPr>
                <w:rFonts w:ascii="Book Antiqua" w:hAnsi="Book Antiqua" w:hint="eastAsia"/>
                <w:sz w:val="18"/>
                <w:szCs w:val="18"/>
              </w:rPr>
              <w:t>未</w:t>
            </w:r>
            <w:r>
              <w:rPr>
                <w:rFonts w:ascii="Book Antiqua" w:hAnsi="Book Antiqua"/>
                <w:sz w:val="18"/>
                <w:szCs w:val="18"/>
              </w:rPr>
              <w:t>授权</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在图</w:t>
            </w:r>
            <w:r>
              <w:rPr>
                <w:rFonts w:ascii="Book Antiqua" w:hAnsi="Book Antiqua"/>
                <w:sz w:val="18"/>
                <w:szCs w:val="18"/>
              </w:rPr>
              <w:t>-</w:t>
            </w:r>
            <w:r>
              <w:rPr>
                <w:rFonts w:ascii="Book Antiqua" w:hAnsi="Book Antiqua"/>
                <w:sz w:val="18"/>
                <w:szCs w:val="18"/>
              </w:rPr>
              <w:t>店铺列表页</w:t>
            </w:r>
            <w:r>
              <w:rPr>
                <w:rFonts w:ascii="Book Antiqua" w:hAnsi="Book Antiqua" w:hint="eastAsia"/>
                <w:sz w:val="18"/>
                <w:szCs w:val="18"/>
              </w:rPr>
              <w:t>位置提示</w:t>
            </w:r>
            <w:r>
              <w:rPr>
                <w:rFonts w:ascii="Book Antiqua" w:hAnsi="Book Antiqua"/>
                <w:sz w:val="18"/>
                <w:szCs w:val="18"/>
              </w:rPr>
              <w:t>“</w:t>
            </w:r>
            <w:r>
              <w:rPr>
                <w:rFonts w:ascii="Book Antiqua" w:hAnsi="Book Antiqua"/>
                <w:sz w:val="18"/>
                <w:szCs w:val="18"/>
              </w:rPr>
              <w:t>店铺授权失败，请重新授权</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下次</w:t>
            </w:r>
            <w:r>
              <w:rPr>
                <w:rFonts w:ascii="Book Antiqua" w:hAnsi="Book Antiqua" w:hint="eastAsia"/>
                <w:sz w:val="18"/>
                <w:szCs w:val="18"/>
              </w:rPr>
              <w:t>跑</w:t>
            </w:r>
            <w:r>
              <w:rPr>
                <w:rFonts w:ascii="Book Antiqua" w:hAnsi="Book Antiqua"/>
                <w:sz w:val="18"/>
                <w:szCs w:val="18"/>
              </w:rPr>
              <w:t>定时任务</w:t>
            </w:r>
            <w:r>
              <w:rPr>
                <w:rFonts w:ascii="Book Antiqua" w:hAnsi="Book Antiqua" w:hint="eastAsia"/>
                <w:sz w:val="18"/>
                <w:szCs w:val="18"/>
              </w:rPr>
              <w:t>抓单</w:t>
            </w:r>
            <w:r>
              <w:rPr>
                <w:rFonts w:ascii="Book Antiqua" w:hAnsi="Book Antiqua"/>
                <w:sz w:val="18"/>
                <w:szCs w:val="18"/>
              </w:rPr>
              <w:t>时，不会</w:t>
            </w:r>
            <w:r>
              <w:rPr>
                <w:rFonts w:ascii="Book Antiqua" w:hAnsi="Book Antiqua" w:hint="eastAsia"/>
                <w:sz w:val="18"/>
                <w:szCs w:val="18"/>
              </w:rPr>
              <w:t>抓取</w:t>
            </w:r>
            <w:r>
              <w:rPr>
                <w:rFonts w:ascii="Book Antiqua" w:hAnsi="Book Antiqua"/>
                <w:sz w:val="18"/>
                <w:szCs w:val="18"/>
              </w:rPr>
              <w:t>该标记的店铺</w:t>
            </w:r>
            <w:r>
              <w:rPr>
                <w:rFonts w:ascii="Book Antiqua" w:hAnsi="Book Antiqua" w:hint="eastAsia"/>
                <w:sz w:val="18"/>
                <w:szCs w:val="18"/>
              </w:rPr>
              <w:t>，直到</w:t>
            </w:r>
            <w:r>
              <w:rPr>
                <w:rFonts w:ascii="Book Antiqua" w:hAnsi="Book Antiqua"/>
                <w:sz w:val="18"/>
                <w:szCs w:val="18"/>
              </w:rPr>
              <w:t>该店铺的信息被更新。</w:t>
            </w:r>
          </w:p>
        </w:tc>
      </w:tr>
      <w:tr w:rsidR="004837C2" w14:paraId="67FC0193" w14:textId="77777777">
        <w:trPr>
          <w:trHeight w:val="3103"/>
          <w:jc w:val="center"/>
        </w:trPr>
        <w:tc>
          <w:tcPr>
            <w:tcW w:w="9112" w:type="dxa"/>
            <w:gridSpan w:val="2"/>
            <w:shd w:val="clear" w:color="auto" w:fill="F8F8F8"/>
            <w:vAlign w:val="center"/>
          </w:tcPr>
          <w:p w14:paraId="26F27BD9"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b/>
                <w:sz w:val="18"/>
                <w:szCs w:val="18"/>
              </w:rPr>
              <w:t>Amazon</w:t>
            </w:r>
            <w:r>
              <w:rPr>
                <w:rFonts w:ascii="Book Antiqua" w:hAnsi="Book Antiqua"/>
                <w:b/>
                <w:sz w:val="18"/>
                <w:szCs w:val="18"/>
              </w:rPr>
              <w:t>店铺</w:t>
            </w:r>
          </w:p>
          <w:tbl>
            <w:tblPr>
              <w:tblW w:w="8838" w:type="dxa"/>
              <w:tblLayout w:type="fixed"/>
              <w:tblLook w:val="04A0" w:firstRow="1" w:lastRow="0" w:firstColumn="1" w:lastColumn="0" w:noHBand="0" w:noVBand="1"/>
            </w:tblPr>
            <w:tblGrid>
              <w:gridCol w:w="1751"/>
              <w:gridCol w:w="991"/>
              <w:gridCol w:w="543"/>
              <w:gridCol w:w="992"/>
              <w:gridCol w:w="716"/>
              <w:gridCol w:w="3845"/>
            </w:tblGrid>
            <w:tr w:rsidR="004837C2" w14:paraId="08858959"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F8603A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991" w:type="dxa"/>
                  <w:tcBorders>
                    <w:top w:val="single" w:sz="4" w:space="0" w:color="auto"/>
                    <w:left w:val="nil"/>
                    <w:bottom w:val="single" w:sz="6" w:space="0" w:color="auto"/>
                    <w:right w:val="single" w:sz="6" w:space="0" w:color="auto"/>
                  </w:tcBorders>
                  <w:shd w:val="clear" w:color="000000" w:fill="D9D9D9"/>
                </w:tcPr>
                <w:p w14:paraId="1346227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543" w:type="dxa"/>
                  <w:tcBorders>
                    <w:top w:val="single" w:sz="4" w:space="0" w:color="auto"/>
                    <w:left w:val="single" w:sz="6" w:space="0" w:color="auto"/>
                    <w:bottom w:val="single" w:sz="6" w:space="0" w:color="auto"/>
                    <w:right w:val="single" w:sz="4" w:space="0" w:color="auto"/>
                  </w:tcBorders>
                  <w:shd w:val="clear" w:color="000000" w:fill="D9D9D9"/>
                </w:tcPr>
                <w:p w14:paraId="04A5D79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94BE4C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1F94F0A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845" w:type="dxa"/>
                  <w:tcBorders>
                    <w:top w:val="single" w:sz="4" w:space="0" w:color="auto"/>
                    <w:left w:val="nil"/>
                    <w:bottom w:val="single" w:sz="4" w:space="0" w:color="auto"/>
                    <w:right w:val="single" w:sz="4" w:space="0" w:color="auto"/>
                  </w:tcBorders>
                  <w:shd w:val="clear" w:color="000000" w:fill="D9D9D9"/>
                  <w:noWrap/>
                  <w:vAlign w:val="center"/>
                </w:tcPr>
                <w:p w14:paraId="2FE1E7C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5644C758"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05F2DCD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店铺</w:t>
                  </w:r>
                  <w:r>
                    <w:rPr>
                      <w:rFonts w:ascii="宋体" w:hAnsi="宋体" w:cs="宋体"/>
                      <w:color w:val="000000"/>
                      <w:kern w:val="0"/>
                      <w:sz w:val="22"/>
                      <w:szCs w:val="22"/>
                    </w:rPr>
                    <w:t>名称</w:t>
                  </w:r>
                  <w:r>
                    <w:rPr>
                      <w:rFonts w:ascii="宋体" w:hAnsi="宋体" w:cs="宋体" w:hint="eastAsia"/>
                      <w:color w:val="000000"/>
                      <w:kern w:val="0"/>
                      <w:sz w:val="22"/>
                      <w:szCs w:val="22"/>
                    </w:rPr>
                    <w:t xml:space="preserve"> </w:t>
                  </w:r>
                </w:p>
              </w:tc>
              <w:tc>
                <w:tcPr>
                  <w:tcW w:w="991" w:type="dxa"/>
                  <w:tcBorders>
                    <w:top w:val="single" w:sz="6" w:space="0" w:color="auto"/>
                    <w:left w:val="nil"/>
                    <w:bottom w:val="single" w:sz="6" w:space="0" w:color="auto"/>
                    <w:right w:val="single" w:sz="6" w:space="0" w:color="auto"/>
                  </w:tcBorders>
                </w:tcPr>
                <w:p w14:paraId="510E34B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543" w:type="dxa"/>
                  <w:tcBorders>
                    <w:top w:val="single" w:sz="6" w:space="0" w:color="auto"/>
                    <w:left w:val="single" w:sz="6" w:space="0" w:color="auto"/>
                    <w:bottom w:val="single" w:sz="6" w:space="0" w:color="auto"/>
                    <w:right w:val="single" w:sz="4" w:space="0" w:color="auto"/>
                  </w:tcBorders>
                </w:tcPr>
                <w:p w14:paraId="290819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6D893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DA1C0B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316A4E26"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验证在</w:t>
                  </w:r>
                  <w:r>
                    <w:rPr>
                      <w:rFonts w:ascii="宋体" w:hAnsi="宋体" w:cs="宋体"/>
                      <w:b/>
                      <w:bCs/>
                      <w:color w:val="000000"/>
                      <w:kern w:val="0"/>
                      <w:sz w:val="22"/>
                      <w:szCs w:val="22"/>
                    </w:rPr>
                    <w:t>本账号的</w:t>
                  </w:r>
                  <w:r>
                    <w:rPr>
                      <w:rFonts w:ascii="宋体" w:hAnsi="宋体" w:cs="宋体" w:hint="eastAsia"/>
                      <w:b/>
                      <w:bCs/>
                      <w:color w:val="000000"/>
                      <w:kern w:val="0"/>
                      <w:sz w:val="22"/>
                      <w:szCs w:val="22"/>
                    </w:rPr>
                    <w:t>唯一性</w:t>
                  </w:r>
                </w:p>
              </w:tc>
            </w:tr>
            <w:tr w:rsidR="004837C2" w14:paraId="043A82F0"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27A056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Amazon</w:t>
                  </w:r>
                  <w:r>
                    <w:rPr>
                      <w:rFonts w:ascii="宋体" w:hAnsi="宋体" w:cs="宋体"/>
                      <w:color w:val="000000"/>
                      <w:kern w:val="0"/>
                      <w:sz w:val="22"/>
                      <w:szCs w:val="22"/>
                    </w:rPr>
                    <w:t>账号</w:t>
                  </w:r>
                </w:p>
              </w:tc>
              <w:tc>
                <w:tcPr>
                  <w:tcW w:w="991" w:type="dxa"/>
                  <w:tcBorders>
                    <w:top w:val="single" w:sz="6" w:space="0" w:color="auto"/>
                    <w:left w:val="nil"/>
                    <w:bottom w:val="single" w:sz="6" w:space="0" w:color="auto"/>
                    <w:right w:val="single" w:sz="6" w:space="0" w:color="auto"/>
                  </w:tcBorders>
                </w:tcPr>
                <w:p w14:paraId="4D1058C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543" w:type="dxa"/>
                  <w:tcBorders>
                    <w:top w:val="single" w:sz="6" w:space="0" w:color="auto"/>
                    <w:left w:val="single" w:sz="6" w:space="0" w:color="auto"/>
                    <w:bottom w:val="single" w:sz="6" w:space="0" w:color="auto"/>
                    <w:right w:val="single" w:sz="4" w:space="0" w:color="auto"/>
                  </w:tcBorders>
                </w:tcPr>
                <w:p w14:paraId="072B94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DF29E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4FC64A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0528AB2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Amazon注册</w:t>
                  </w:r>
                  <w:r>
                    <w:rPr>
                      <w:rFonts w:ascii="宋体" w:hAnsi="宋体" w:cs="宋体"/>
                      <w:color w:val="000000"/>
                      <w:kern w:val="0"/>
                      <w:sz w:val="22"/>
                      <w:szCs w:val="22"/>
                    </w:rPr>
                    <w:t>邮箱</w:t>
                  </w:r>
                </w:p>
              </w:tc>
            </w:tr>
            <w:tr w:rsidR="004837C2" w14:paraId="6557A24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3BDD22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开户</w:t>
                  </w:r>
                  <w:r>
                    <w:rPr>
                      <w:rFonts w:ascii="宋体" w:hAnsi="宋体" w:cs="宋体"/>
                      <w:color w:val="000000"/>
                      <w:kern w:val="0"/>
                      <w:sz w:val="22"/>
                      <w:szCs w:val="22"/>
                    </w:rPr>
                    <w:t>站</w:t>
                  </w:r>
                </w:p>
              </w:tc>
              <w:tc>
                <w:tcPr>
                  <w:tcW w:w="991" w:type="dxa"/>
                  <w:tcBorders>
                    <w:top w:val="single" w:sz="6" w:space="0" w:color="auto"/>
                    <w:left w:val="nil"/>
                    <w:bottom w:val="single" w:sz="6" w:space="0" w:color="auto"/>
                    <w:right w:val="single" w:sz="6" w:space="0" w:color="auto"/>
                  </w:tcBorders>
                  <w:vAlign w:val="center"/>
                </w:tcPr>
                <w:p w14:paraId="34341F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543" w:type="dxa"/>
                  <w:tcBorders>
                    <w:top w:val="single" w:sz="6" w:space="0" w:color="auto"/>
                    <w:left w:val="single" w:sz="6" w:space="0" w:color="auto"/>
                    <w:bottom w:val="single" w:sz="6" w:space="0" w:color="auto"/>
                    <w:right w:val="single" w:sz="4" w:space="0" w:color="auto"/>
                  </w:tcBorders>
                  <w:vAlign w:val="center"/>
                </w:tcPr>
                <w:p w14:paraId="4EA46D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50420D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A6C975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12F6F08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参考</w:t>
                  </w:r>
                  <w:r>
                    <w:rPr>
                      <w:rFonts w:ascii="宋体" w:hAnsi="宋体" w:cs="宋体"/>
                      <w:color w:val="000000"/>
                      <w:kern w:val="0"/>
                      <w:sz w:val="22"/>
                      <w:szCs w:val="22"/>
                    </w:rPr>
                    <w:t>Amazon接口要求；</w:t>
                  </w:r>
                </w:p>
                <w:p w14:paraId="267516B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日本、美国、加拿大、德国、西班牙</w:t>
                  </w:r>
                </w:p>
                <w:p w14:paraId="74F48D5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、法国、印度、意大利、英国、中国</w:t>
                  </w:r>
                </w:p>
                <w:p w14:paraId="64DF4B4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、澳大利亚、墨西哥</w:t>
                  </w:r>
                </w:p>
              </w:tc>
            </w:tr>
            <w:tr w:rsidR="004837C2" w14:paraId="54B80755"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DF8920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Merchant</w:t>
                  </w:r>
                  <w:r>
                    <w:rPr>
                      <w:rFonts w:ascii="宋体" w:hAnsi="宋体" w:cs="宋体"/>
                      <w:color w:val="000000"/>
                      <w:kern w:val="0"/>
                      <w:sz w:val="22"/>
                      <w:szCs w:val="22"/>
                    </w:rPr>
                    <w:t xml:space="preserve"> ID</w:t>
                  </w:r>
                </w:p>
              </w:tc>
              <w:tc>
                <w:tcPr>
                  <w:tcW w:w="991" w:type="dxa"/>
                  <w:tcBorders>
                    <w:top w:val="single" w:sz="6" w:space="0" w:color="auto"/>
                    <w:left w:val="nil"/>
                    <w:bottom w:val="single" w:sz="6" w:space="0" w:color="auto"/>
                    <w:right w:val="single" w:sz="6" w:space="0" w:color="auto"/>
                  </w:tcBorders>
                </w:tcPr>
                <w:p w14:paraId="7407A88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543" w:type="dxa"/>
                  <w:tcBorders>
                    <w:top w:val="single" w:sz="6" w:space="0" w:color="auto"/>
                    <w:left w:val="single" w:sz="6" w:space="0" w:color="auto"/>
                    <w:bottom w:val="single" w:sz="6" w:space="0" w:color="auto"/>
                    <w:right w:val="single" w:sz="4" w:space="0" w:color="auto"/>
                  </w:tcBorders>
                </w:tcPr>
                <w:p w14:paraId="64DA337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1F53B0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7E5D9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27DC97C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Amazon后台获取</w:t>
                  </w:r>
                </w:p>
              </w:tc>
            </w:tr>
            <w:tr w:rsidR="004837C2" w14:paraId="207680A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2FE37BF"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MWSAuth</w:t>
                  </w:r>
                  <w:proofErr w:type="spellEnd"/>
                  <w:r>
                    <w:rPr>
                      <w:rFonts w:ascii="宋体" w:hAnsi="宋体" w:cs="宋体"/>
                      <w:color w:val="000000"/>
                      <w:kern w:val="0"/>
                      <w:sz w:val="22"/>
                      <w:szCs w:val="22"/>
                    </w:rPr>
                    <w:t xml:space="preserve"> Token</w:t>
                  </w:r>
                </w:p>
              </w:tc>
              <w:tc>
                <w:tcPr>
                  <w:tcW w:w="991" w:type="dxa"/>
                  <w:tcBorders>
                    <w:top w:val="single" w:sz="6" w:space="0" w:color="auto"/>
                    <w:left w:val="nil"/>
                    <w:bottom w:val="single" w:sz="6" w:space="0" w:color="auto"/>
                    <w:right w:val="single" w:sz="6" w:space="0" w:color="auto"/>
                  </w:tcBorders>
                </w:tcPr>
                <w:p w14:paraId="5DAD7B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543" w:type="dxa"/>
                  <w:tcBorders>
                    <w:top w:val="single" w:sz="6" w:space="0" w:color="auto"/>
                    <w:left w:val="single" w:sz="6" w:space="0" w:color="auto"/>
                    <w:bottom w:val="single" w:sz="6" w:space="0" w:color="auto"/>
                    <w:right w:val="single" w:sz="4" w:space="0" w:color="auto"/>
                  </w:tcBorders>
                </w:tcPr>
                <w:p w14:paraId="63677A3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3C7BFC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116346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7BE522D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Amazon后台获取</w:t>
                  </w:r>
                </w:p>
              </w:tc>
            </w:tr>
          </w:tbl>
          <w:p w14:paraId="7D3150F7" w14:textId="77777777" w:rsidR="004837C2" w:rsidRDefault="004837C2">
            <w:pPr>
              <w:rPr>
                <w:rFonts w:ascii="Book Antiqua" w:hAnsi="Book Antiqua"/>
                <w:b/>
                <w:sz w:val="18"/>
                <w:szCs w:val="18"/>
              </w:rPr>
            </w:pPr>
          </w:p>
        </w:tc>
      </w:tr>
      <w:tr w:rsidR="004837C2" w14:paraId="242D6960" w14:textId="77777777">
        <w:trPr>
          <w:trHeight w:val="3103"/>
          <w:jc w:val="center"/>
        </w:trPr>
        <w:tc>
          <w:tcPr>
            <w:tcW w:w="1583" w:type="dxa"/>
            <w:shd w:val="clear" w:color="auto" w:fill="F8F8F8"/>
            <w:vAlign w:val="center"/>
          </w:tcPr>
          <w:p w14:paraId="49D54955"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3</w:t>
            </w:r>
          </w:p>
        </w:tc>
        <w:tc>
          <w:tcPr>
            <w:tcW w:w="7529" w:type="dxa"/>
          </w:tcPr>
          <w:p w14:paraId="166B0F0F" w14:textId="6D45EFD0" w:rsidR="004837C2" w:rsidRDefault="00765C0E" w:rsidP="000701F7">
            <w:pPr>
              <w:jc w:val="center"/>
              <w:rPr>
                <w:rFonts w:ascii="Book Antiqua" w:hAnsi="Book Antiqua"/>
                <w:b/>
                <w:sz w:val="18"/>
                <w:szCs w:val="18"/>
              </w:rPr>
            </w:pPr>
            <w:r>
              <w:rPr>
                <w:noProof/>
              </w:rPr>
              <w:drawing>
                <wp:inline distT="0" distB="0" distL="0" distR="0" wp14:anchorId="2F0DEA29" wp14:editId="43DCFA71">
                  <wp:extent cx="3606985" cy="2711589"/>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06985" cy="2711589"/>
                          </a:xfrm>
                          <a:prstGeom prst="rect">
                            <a:avLst/>
                          </a:prstGeom>
                        </pic:spPr>
                      </pic:pic>
                    </a:graphicData>
                  </a:graphic>
                </wp:inline>
              </w:drawing>
            </w:r>
          </w:p>
        </w:tc>
      </w:tr>
      <w:tr w:rsidR="004837C2" w14:paraId="67C3B1FE" w14:textId="77777777">
        <w:trPr>
          <w:trHeight w:val="841"/>
          <w:jc w:val="center"/>
        </w:trPr>
        <w:tc>
          <w:tcPr>
            <w:tcW w:w="1583" w:type="dxa"/>
            <w:shd w:val="clear" w:color="auto" w:fill="F8F8F8"/>
            <w:vAlign w:val="center"/>
          </w:tcPr>
          <w:p w14:paraId="7D3040D1"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3</w:t>
            </w:r>
          </w:p>
        </w:tc>
        <w:tc>
          <w:tcPr>
            <w:tcW w:w="7529" w:type="dxa"/>
          </w:tcPr>
          <w:p w14:paraId="3F3393ED" w14:textId="77777777" w:rsidR="004837C2" w:rsidRDefault="005F3D5F">
            <w:pPr>
              <w:rPr>
                <w:rFonts w:ascii="Book Antiqua" w:hAnsi="Book Antiqua"/>
                <w:b/>
                <w:sz w:val="18"/>
                <w:szCs w:val="18"/>
              </w:rPr>
            </w:pPr>
            <w:r>
              <w:rPr>
                <w:rFonts w:ascii="Book Antiqua" w:hAnsi="Book Antiqua" w:hint="eastAsia"/>
                <w:b/>
                <w:sz w:val="18"/>
                <w:szCs w:val="18"/>
              </w:rPr>
              <w:t>描述</w:t>
            </w:r>
          </w:p>
          <w:p w14:paraId="38BECAA2" w14:textId="77777777" w:rsidR="004837C2" w:rsidRDefault="005F3D5F">
            <w:pPr>
              <w:pStyle w:val="afb"/>
              <w:numPr>
                <w:ilvl w:val="0"/>
                <w:numId w:val="22"/>
              </w:numPr>
              <w:rPr>
                <w:rFonts w:ascii="Book Antiqua" w:hAnsi="Book Antiqua"/>
                <w:color w:val="FF0000"/>
                <w:sz w:val="18"/>
                <w:szCs w:val="18"/>
              </w:rPr>
            </w:pPr>
            <w:r>
              <w:rPr>
                <w:rFonts w:ascii="Book Antiqua" w:hAnsi="Book Antiqua" w:hint="eastAsia"/>
                <w:color w:val="000000" w:themeColor="text1"/>
                <w:sz w:val="18"/>
                <w:szCs w:val="18"/>
              </w:rPr>
              <w:t>添加乐天</w:t>
            </w:r>
            <w:r>
              <w:rPr>
                <w:rFonts w:ascii="Book Antiqua" w:hAnsi="Book Antiqua"/>
                <w:color w:val="000000" w:themeColor="text1"/>
                <w:sz w:val="18"/>
                <w:szCs w:val="18"/>
              </w:rPr>
              <w:t>店铺</w:t>
            </w:r>
          </w:p>
          <w:p w14:paraId="0A707309" w14:textId="77777777" w:rsidR="004837C2" w:rsidRDefault="005F3D5F">
            <w:pPr>
              <w:rPr>
                <w:rFonts w:ascii="Book Antiqua" w:hAnsi="Book Antiqua"/>
                <w:b/>
                <w:sz w:val="18"/>
                <w:szCs w:val="18"/>
              </w:rPr>
            </w:pPr>
            <w:r>
              <w:rPr>
                <w:rFonts w:ascii="Book Antiqua" w:hAnsi="Book Antiqua" w:hint="eastAsia"/>
                <w:b/>
                <w:sz w:val="18"/>
                <w:szCs w:val="18"/>
              </w:rPr>
              <w:t>过程</w:t>
            </w:r>
          </w:p>
          <w:p w14:paraId="16F9CD01" w14:textId="77777777" w:rsidR="004837C2" w:rsidRDefault="005F3D5F">
            <w:pPr>
              <w:pStyle w:val="afb"/>
              <w:numPr>
                <w:ilvl w:val="0"/>
                <w:numId w:val="22"/>
              </w:numPr>
              <w:rPr>
                <w:rFonts w:ascii="Book Antiqua" w:hAnsi="Book Antiqua"/>
                <w:b/>
                <w:color w:val="000000" w:themeColor="text1"/>
                <w:sz w:val="18"/>
                <w:szCs w:val="18"/>
              </w:rPr>
            </w:pPr>
            <w:r>
              <w:rPr>
                <w:rFonts w:ascii="Book Antiqua" w:hAnsi="Book Antiqua" w:hint="eastAsia"/>
                <w:sz w:val="18"/>
                <w:szCs w:val="18"/>
              </w:rPr>
              <w:t>添加乐天</w:t>
            </w:r>
            <w:r>
              <w:rPr>
                <w:rFonts w:ascii="Book Antiqua" w:hAnsi="Book Antiqua"/>
                <w:sz w:val="18"/>
                <w:szCs w:val="18"/>
              </w:rPr>
              <w:t>店铺，</w:t>
            </w:r>
            <w:r>
              <w:rPr>
                <w:rFonts w:ascii="Book Antiqua" w:hAnsi="Book Antiqua" w:hint="eastAsia"/>
                <w:sz w:val="18"/>
                <w:szCs w:val="18"/>
              </w:rPr>
              <w:t>需填写</w:t>
            </w:r>
            <w:r>
              <w:rPr>
                <w:rFonts w:ascii="Book Antiqua" w:hAnsi="Book Antiqua"/>
                <w:sz w:val="18"/>
                <w:szCs w:val="18"/>
              </w:rPr>
              <w:t>”</w:t>
            </w:r>
            <w:r>
              <w:rPr>
                <w:rFonts w:ascii="Book Antiqua" w:hAnsi="Book Antiqua"/>
                <w:sz w:val="18"/>
                <w:szCs w:val="18"/>
              </w:rPr>
              <w:t>店铺名称</w:t>
            </w:r>
            <w:r>
              <w:rPr>
                <w:rFonts w:ascii="Book Antiqua" w:hAnsi="Book Antiqua" w:hint="eastAsia"/>
                <w:sz w:val="18"/>
                <w:szCs w:val="18"/>
              </w:rPr>
              <w:t>、用户名</w:t>
            </w:r>
            <w:r>
              <w:rPr>
                <w:rFonts w:ascii="Book Antiqua" w:hAnsi="Book Antiqua"/>
                <w:sz w:val="18"/>
                <w:szCs w:val="18"/>
              </w:rPr>
              <w:t>、</w:t>
            </w:r>
            <w:r>
              <w:rPr>
                <w:rFonts w:ascii="Book Antiqua" w:hAnsi="Book Antiqua" w:hint="eastAsia"/>
                <w:sz w:val="18"/>
                <w:szCs w:val="18"/>
              </w:rPr>
              <w:t>店铺</w:t>
            </w:r>
            <w:r>
              <w:rPr>
                <w:rFonts w:ascii="Book Antiqua" w:hAnsi="Book Antiqua" w:hint="eastAsia"/>
                <w:sz w:val="18"/>
                <w:szCs w:val="18"/>
              </w:rPr>
              <w:t>URL</w:t>
            </w:r>
            <w:r>
              <w:rPr>
                <w:rFonts w:ascii="Book Antiqua" w:hAnsi="Book Antiqua" w:hint="eastAsia"/>
                <w:sz w:val="18"/>
                <w:szCs w:val="18"/>
              </w:rPr>
              <w:t>、</w:t>
            </w:r>
            <w:proofErr w:type="spellStart"/>
            <w:r>
              <w:rPr>
                <w:rFonts w:ascii="Book Antiqua" w:hAnsi="Book Antiqua"/>
                <w:sz w:val="18"/>
                <w:szCs w:val="18"/>
              </w:rPr>
              <w:t>serviceSecret</w:t>
            </w:r>
            <w:proofErr w:type="spellEnd"/>
            <w:r>
              <w:rPr>
                <w:rFonts w:ascii="Book Antiqua" w:hAnsi="Book Antiqua" w:hint="eastAsia"/>
                <w:sz w:val="18"/>
                <w:szCs w:val="18"/>
              </w:rPr>
              <w:t>、</w:t>
            </w:r>
            <w:r>
              <w:rPr>
                <w:rFonts w:ascii="Book Antiqua" w:hAnsi="Book Antiqua" w:hint="eastAsia"/>
                <w:sz w:val="18"/>
                <w:szCs w:val="18"/>
              </w:rPr>
              <w:t>LICENSEKEY</w:t>
            </w:r>
            <w:r>
              <w:rPr>
                <w:rFonts w:ascii="Book Antiqua" w:hAnsi="Book Antiqua"/>
                <w:sz w:val="18"/>
                <w:szCs w:val="18"/>
              </w:rPr>
              <w:t>“</w:t>
            </w:r>
            <w:r>
              <w:rPr>
                <w:rFonts w:ascii="Book Antiqua" w:hAnsi="Book Antiqua" w:hint="eastAsia"/>
                <w:sz w:val="18"/>
                <w:szCs w:val="18"/>
              </w:rPr>
              <w:t>；</w:t>
            </w:r>
          </w:p>
          <w:p w14:paraId="083A63B4"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30F96AE" w14:textId="77777777" w:rsidR="004837C2" w:rsidRDefault="005F3D5F">
            <w:pPr>
              <w:rPr>
                <w:rFonts w:ascii="Book Antiqua" w:hAnsi="Book Antiqua"/>
                <w:sz w:val="18"/>
                <w:szCs w:val="18"/>
              </w:rPr>
            </w:pPr>
            <w:r>
              <w:rPr>
                <w:rFonts w:ascii="Book Antiqua" w:hAnsi="Book Antiqua" w:hint="eastAsia"/>
                <w:b/>
                <w:sz w:val="18"/>
                <w:szCs w:val="18"/>
              </w:rPr>
              <w:t>3</w:t>
            </w:r>
            <w:r>
              <w:rPr>
                <w:rFonts w:ascii="Book Antiqua" w:hAnsi="Book Antiqua" w:hint="eastAsia"/>
                <w:b/>
                <w:sz w:val="18"/>
                <w:szCs w:val="18"/>
              </w:rPr>
              <w:t>、授权</w:t>
            </w:r>
            <w:r>
              <w:rPr>
                <w:rFonts w:ascii="Book Antiqua" w:hAnsi="Book Antiqua"/>
                <w:sz w:val="18"/>
                <w:szCs w:val="18"/>
              </w:rPr>
              <w:t>：</w:t>
            </w:r>
            <w:r>
              <w:rPr>
                <w:rFonts w:ascii="Book Antiqua" w:hAnsi="Book Antiqua" w:hint="eastAsia"/>
                <w:sz w:val="18"/>
                <w:szCs w:val="18"/>
              </w:rPr>
              <w:t>授权乐天店铺时</w:t>
            </w:r>
          </w:p>
          <w:p w14:paraId="48146415" w14:textId="77777777" w:rsidR="004837C2" w:rsidRDefault="005F3D5F">
            <w:pPr>
              <w:pStyle w:val="afb"/>
              <w:ind w:left="360"/>
              <w:rPr>
                <w:rFonts w:ascii="Book Antiqua" w:hAnsi="Book Antiqua"/>
                <w:sz w:val="18"/>
                <w:szCs w:val="18"/>
              </w:rPr>
            </w:pPr>
            <w:r>
              <w:rPr>
                <w:rFonts w:ascii="Book Antiqua" w:hAnsi="Book Antiqua"/>
                <w:sz w:val="18"/>
                <w:szCs w:val="18"/>
              </w:rPr>
              <w:fldChar w:fldCharType="begin"/>
            </w:r>
            <w:r>
              <w:rPr>
                <w:rFonts w:ascii="Book Antiqua" w:hAnsi="Book Antiqua"/>
                <w:sz w:val="18"/>
                <w:szCs w:val="18"/>
              </w:rPr>
              <w:instrText xml:space="preserve"> </w:instrText>
            </w:r>
            <w:r>
              <w:rPr>
                <w:rFonts w:ascii="Book Antiqua" w:hAnsi="Book Antiqua" w:hint="eastAsia"/>
                <w:sz w:val="18"/>
                <w:szCs w:val="18"/>
              </w:rPr>
              <w:instrText>= 1 \* GB3</w:instrText>
            </w:r>
            <w:r>
              <w:rPr>
                <w:rFonts w:ascii="Book Antiqua" w:hAnsi="Book Antiqua"/>
                <w:sz w:val="18"/>
                <w:szCs w:val="18"/>
              </w:rPr>
              <w:instrText xml:space="preserve"> </w:instrText>
            </w:r>
            <w:r>
              <w:rPr>
                <w:rFonts w:ascii="Book Antiqua" w:hAnsi="Book Antiqua"/>
                <w:sz w:val="18"/>
                <w:szCs w:val="18"/>
              </w:rPr>
              <w:fldChar w:fldCharType="separate"/>
            </w:r>
            <w:r>
              <w:rPr>
                <w:rFonts w:ascii="Book Antiqua" w:hAnsi="Book Antiqua" w:hint="eastAsia"/>
                <w:sz w:val="18"/>
                <w:szCs w:val="18"/>
              </w:rPr>
              <w:t>①</w:t>
            </w:r>
            <w:r>
              <w:rPr>
                <w:rFonts w:ascii="Book Antiqua" w:hAnsi="Book Antiqua"/>
                <w:sz w:val="18"/>
                <w:szCs w:val="18"/>
              </w:rPr>
              <w:fldChar w:fldCharType="end"/>
            </w:r>
            <w:r>
              <w:rPr>
                <w:rFonts w:ascii="Book Antiqua" w:hAnsi="Book Antiqua" w:hint="eastAsia"/>
                <w:sz w:val="18"/>
                <w:szCs w:val="18"/>
              </w:rPr>
              <w:t>需</w:t>
            </w:r>
            <w:r>
              <w:rPr>
                <w:rFonts w:ascii="Book Antiqua" w:hAnsi="Book Antiqua"/>
                <w:sz w:val="18"/>
                <w:szCs w:val="18"/>
              </w:rPr>
              <w:t>判断</w:t>
            </w:r>
            <w:r>
              <w:rPr>
                <w:rFonts w:ascii="Book Antiqua" w:hAnsi="Book Antiqua" w:hint="eastAsia"/>
                <w:sz w:val="18"/>
                <w:szCs w:val="18"/>
              </w:rPr>
              <w:t>“</w:t>
            </w:r>
            <w:r>
              <w:rPr>
                <w:rFonts w:ascii="Book Antiqua" w:hAnsi="Book Antiqua"/>
                <w:sz w:val="18"/>
                <w:szCs w:val="18"/>
              </w:rPr>
              <w:t>店铺名称</w:t>
            </w:r>
            <w:r>
              <w:rPr>
                <w:rFonts w:ascii="Book Antiqua" w:hAnsi="Book Antiqua"/>
                <w:sz w:val="18"/>
                <w:szCs w:val="18"/>
              </w:rPr>
              <w:t>“</w:t>
            </w:r>
            <w:r>
              <w:rPr>
                <w:rFonts w:ascii="Book Antiqua" w:hAnsi="Book Antiqua"/>
                <w:sz w:val="18"/>
                <w:szCs w:val="18"/>
              </w:rPr>
              <w:t>在该</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hint="eastAsia"/>
                <w:sz w:val="18"/>
                <w:szCs w:val="18"/>
              </w:rPr>
              <w:t>账号</w:t>
            </w:r>
            <w:r>
              <w:rPr>
                <w:rFonts w:ascii="Book Antiqua" w:hAnsi="Book Antiqua"/>
                <w:sz w:val="18"/>
                <w:szCs w:val="18"/>
              </w:rPr>
              <w:t>“</w:t>
            </w:r>
            <w:r>
              <w:rPr>
                <w:rFonts w:ascii="Book Antiqua" w:hAnsi="Book Antiqua" w:hint="eastAsia"/>
                <w:sz w:val="18"/>
                <w:szCs w:val="18"/>
              </w:rPr>
              <w:t>上</w:t>
            </w:r>
            <w:r>
              <w:rPr>
                <w:rFonts w:ascii="Book Antiqua" w:hAnsi="Book Antiqua"/>
                <w:sz w:val="18"/>
                <w:szCs w:val="18"/>
              </w:rPr>
              <w:t>是否唯一</w:t>
            </w:r>
            <w:r>
              <w:rPr>
                <w:rFonts w:ascii="Book Antiqua" w:hAnsi="Book Antiqua" w:hint="eastAsia"/>
                <w:sz w:val="18"/>
                <w:szCs w:val="18"/>
              </w:rPr>
              <w:t>（</w:t>
            </w:r>
            <w:r>
              <w:rPr>
                <w:rFonts w:ascii="Book Antiqua" w:hAnsi="Book Antiqua"/>
                <w:sz w:val="18"/>
                <w:szCs w:val="18"/>
              </w:rPr>
              <w:t>不同账号的店铺名称可以重复）；</w:t>
            </w:r>
            <w:r>
              <w:rPr>
                <w:rFonts w:ascii="Book Antiqua" w:hAnsi="Book Antiqua"/>
                <w:sz w:val="18"/>
                <w:szCs w:val="18"/>
              </w:rPr>
              <w:t xml:space="preserve"> </w:t>
            </w:r>
            <w:r>
              <w:rPr>
                <w:rFonts w:ascii="Book Antiqua" w:hAnsi="Book Antiqua" w:hint="eastAsia"/>
                <w:sz w:val="18"/>
                <w:szCs w:val="18"/>
              </w:rPr>
              <w:t>重复</w:t>
            </w:r>
            <w:r>
              <w:rPr>
                <w:rFonts w:ascii="Book Antiqua" w:hAnsi="Book Antiqua"/>
                <w:sz w:val="18"/>
                <w:szCs w:val="18"/>
              </w:rPr>
              <w:t>则提醒</w:t>
            </w:r>
            <w:r>
              <w:rPr>
                <w:rFonts w:ascii="Book Antiqua" w:hAnsi="Book Antiqua"/>
                <w:sz w:val="18"/>
                <w:szCs w:val="18"/>
              </w:rPr>
              <w:t>“</w:t>
            </w:r>
            <w:r>
              <w:rPr>
                <w:rFonts w:ascii="Book Antiqua" w:hAnsi="Book Antiqua" w:hint="eastAsia"/>
                <w:sz w:val="18"/>
                <w:szCs w:val="18"/>
              </w:rPr>
              <w:t>该</w:t>
            </w:r>
            <w:r>
              <w:rPr>
                <w:rFonts w:ascii="Book Antiqua" w:hAnsi="Book Antiqua"/>
                <w:sz w:val="18"/>
                <w:szCs w:val="18"/>
              </w:rPr>
              <w:t>店铺名称已存在</w:t>
            </w:r>
            <w:r>
              <w:rPr>
                <w:rFonts w:ascii="Book Antiqua" w:hAnsi="Book Antiqua"/>
                <w:sz w:val="18"/>
                <w:szCs w:val="18"/>
              </w:rPr>
              <w:t>”</w:t>
            </w:r>
            <w:r>
              <w:rPr>
                <w:rFonts w:ascii="Book Antiqua" w:hAnsi="Book Antiqua" w:hint="eastAsia"/>
                <w:sz w:val="18"/>
                <w:szCs w:val="18"/>
              </w:rPr>
              <w:t>。</w:t>
            </w:r>
          </w:p>
          <w:p w14:paraId="51504F6C" w14:textId="77777777" w:rsidR="004837C2" w:rsidRDefault="005F3D5F">
            <w:pPr>
              <w:pStyle w:val="afb"/>
              <w:ind w:left="360"/>
              <w:rPr>
                <w:rFonts w:ascii="Book Antiqua" w:hAnsi="Book Antiqua"/>
                <w:sz w:val="18"/>
                <w:szCs w:val="18"/>
              </w:rPr>
            </w:pPr>
            <w:r>
              <w:rPr>
                <w:rFonts w:ascii="Book Antiqua" w:hAnsi="Book Antiqua"/>
                <w:sz w:val="18"/>
                <w:szCs w:val="18"/>
              </w:rPr>
              <w:fldChar w:fldCharType="begin"/>
            </w:r>
            <w:r>
              <w:rPr>
                <w:rFonts w:ascii="Book Antiqua" w:hAnsi="Book Antiqua"/>
                <w:sz w:val="18"/>
                <w:szCs w:val="18"/>
              </w:rPr>
              <w:instrText xml:space="preserve"> </w:instrText>
            </w:r>
            <w:r>
              <w:rPr>
                <w:rFonts w:ascii="Book Antiqua" w:hAnsi="Book Antiqua" w:hint="eastAsia"/>
                <w:sz w:val="18"/>
                <w:szCs w:val="18"/>
              </w:rPr>
              <w:instrText>= 2 \* GB3</w:instrText>
            </w:r>
            <w:r>
              <w:rPr>
                <w:rFonts w:ascii="Book Antiqua" w:hAnsi="Book Antiqua"/>
                <w:sz w:val="18"/>
                <w:szCs w:val="18"/>
              </w:rPr>
              <w:instrText xml:space="preserve"> </w:instrText>
            </w:r>
            <w:r>
              <w:rPr>
                <w:rFonts w:ascii="Book Antiqua" w:hAnsi="Book Antiqua"/>
                <w:sz w:val="18"/>
                <w:szCs w:val="18"/>
              </w:rPr>
              <w:fldChar w:fldCharType="separate"/>
            </w:r>
            <w:r>
              <w:rPr>
                <w:rFonts w:ascii="Book Antiqua" w:hAnsi="Book Antiqua" w:hint="eastAsia"/>
                <w:sz w:val="18"/>
                <w:szCs w:val="18"/>
              </w:rPr>
              <w:t>②</w:t>
            </w:r>
            <w:r>
              <w:rPr>
                <w:rFonts w:ascii="Book Antiqua" w:hAnsi="Book Antiqua"/>
                <w:sz w:val="18"/>
                <w:szCs w:val="18"/>
              </w:rPr>
              <w:fldChar w:fldCharType="end"/>
            </w:r>
            <w:r>
              <w:rPr>
                <w:rFonts w:ascii="Book Antiqua" w:hAnsi="Book Antiqua"/>
                <w:sz w:val="18"/>
                <w:szCs w:val="18"/>
              </w:rPr>
              <w:t xml:space="preserve"> </w:t>
            </w:r>
            <w:r>
              <w:rPr>
                <w:rFonts w:ascii="Book Antiqua" w:hAnsi="Book Antiqua" w:hint="eastAsia"/>
                <w:sz w:val="18"/>
                <w:szCs w:val="18"/>
              </w:rPr>
              <w:t>一个“乐天店铺</w:t>
            </w:r>
            <w:r>
              <w:rPr>
                <w:rFonts w:ascii="Book Antiqua" w:hAnsi="Book Antiqua"/>
                <w:sz w:val="18"/>
                <w:szCs w:val="18"/>
              </w:rPr>
              <w:t>账号</w:t>
            </w:r>
            <w:r>
              <w:rPr>
                <w:rFonts w:ascii="Book Antiqua" w:hAnsi="Book Antiqua" w:hint="eastAsia"/>
                <w:sz w:val="18"/>
                <w:szCs w:val="18"/>
              </w:rPr>
              <w:t>“只能授权给</w:t>
            </w:r>
            <w:r>
              <w:rPr>
                <w:rFonts w:ascii="Book Antiqua" w:hAnsi="Book Antiqua"/>
                <w:sz w:val="18"/>
                <w:szCs w:val="18"/>
              </w:rPr>
              <w:t>一个</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sz w:val="18"/>
                <w:szCs w:val="18"/>
              </w:rPr>
              <w:t>账号</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否则提示：</w:t>
            </w:r>
            <w:r>
              <w:rPr>
                <w:rFonts w:ascii="Book Antiqua" w:hAnsi="Book Antiqua"/>
                <w:sz w:val="18"/>
                <w:szCs w:val="18"/>
              </w:rPr>
              <w:t>”</w:t>
            </w:r>
            <w:r>
              <w:rPr>
                <w:rFonts w:ascii="Book Antiqua" w:hAnsi="Book Antiqua"/>
                <w:sz w:val="18"/>
                <w:szCs w:val="18"/>
              </w:rPr>
              <w:t>该</w:t>
            </w:r>
            <w:r>
              <w:rPr>
                <w:rFonts w:ascii="Book Antiqua" w:hAnsi="Book Antiqua" w:hint="eastAsia"/>
                <w:sz w:val="18"/>
                <w:szCs w:val="18"/>
              </w:rPr>
              <w:t>乐天</w:t>
            </w:r>
            <w:r>
              <w:rPr>
                <w:rFonts w:ascii="Book Antiqua" w:hAnsi="Book Antiqua"/>
                <w:sz w:val="18"/>
                <w:szCs w:val="18"/>
              </w:rPr>
              <w:t>店铺已授权</w:t>
            </w:r>
            <w:r>
              <w:rPr>
                <w:rFonts w:ascii="Book Antiqua" w:hAnsi="Book Antiqua" w:hint="eastAsia"/>
                <w:sz w:val="18"/>
                <w:szCs w:val="18"/>
              </w:rPr>
              <w:t>其他</w:t>
            </w:r>
            <w:r>
              <w:rPr>
                <w:rFonts w:ascii="Book Antiqua" w:hAnsi="Book Antiqua"/>
                <w:sz w:val="18"/>
                <w:szCs w:val="18"/>
              </w:rPr>
              <w:t>速贸</w:t>
            </w:r>
            <w:r>
              <w:rPr>
                <w:rFonts w:ascii="Book Antiqua" w:hAnsi="Book Antiqua"/>
                <w:sz w:val="18"/>
                <w:szCs w:val="18"/>
              </w:rPr>
              <w:t>ERP</w:t>
            </w:r>
            <w:r>
              <w:rPr>
                <w:rFonts w:ascii="Book Antiqua" w:hAnsi="Book Antiqua"/>
                <w:sz w:val="18"/>
                <w:szCs w:val="18"/>
              </w:rPr>
              <w:t>账号</w:t>
            </w:r>
            <w:r>
              <w:rPr>
                <w:rFonts w:ascii="Book Antiqua" w:hAnsi="Book Antiqua"/>
                <w:sz w:val="18"/>
                <w:szCs w:val="18"/>
              </w:rPr>
              <w:t>“</w:t>
            </w:r>
            <w:r>
              <w:rPr>
                <w:rFonts w:ascii="Book Antiqua" w:hAnsi="Book Antiqua"/>
                <w:sz w:val="18"/>
                <w:szCs w:val="18"/>
              </w:rPr>
              <w:t>；</w:t>
            </w:r>
            <w:r>
              <w:rPr>
                <w:rFonts w:ascii="Book Antiqua" w:hAnsi="Book Antiqua"/>
                <w:sz w:val="18"/>
                <w:szCs w:val="18"/>
              </w:rPr>
              <w:t>”</w:t>
            </w:r>
            <w:r>
              <w:rPr>
                <w:rFonts w:ascii="Book Antiqua" w:hAnsi="Book Antiqua"/>
                <w:sz w:val="18"/>
                <w:szCs w:val="18"/>
              </w:rPr>
              <w:t>一个速贸</w:t>
            </w:r>
            <w:r>
              <w:rPr>
                <w:rFonts w:ascii="Book Antiqua" w:hAnsi="Book Antiqua"/>
                <w:sz w:val="18"/>
                <w:szCs w:val="18"/>
              </w:rPr>
              <w:t>ERP</w:t>
            </w:r>
            <w:r>
              <w:rPr>
                <w:rFonts w:ascii="Book Antiqua" w:hAnsi="Book Antiqua"/>
                <w:sz w:val="18"/>
                <w:szCs w:val="18"/>
              </w:rPr>
              <w:t>可添加多个</w:t>
            </w:r>
            <w:r>
              <w:rPr>
                <w:rFonts w:ascii="Book Antiqua" w:hAnsi="Book Antiqua" w:hint="eastAsia"/>
                <w:sz w:val="18"/>
                <w:szCs w:val="18"/>
              </w:rPr>
              <w:t>乐天店铺</w:t>
            </w:r>
            <w:r>
              <w:rPr>
                <w:rFonts w:ascii="Book Antiqua" w:hAnsi="Book Antiqua"/>
                <w:sz w:val="18"/>
                <w:szCs w:val="18"/>
              </w:rPr>
              <w:t>“</w:t>
            </w:r>
            <w:r>
              <w:rPr>
                <w:rFonts w:ascii="Book Antiqua" w:hAnsi="Book Antiqua" w:hint="eastAsia"/>
                <w:sz w:val="18"/>
                <w:szCs w:val="18"/>
              </w:rPr>
              <w:t>；</w:t>
            </w:r>
          </w:p>
          <w:p w14:paraId="1103BB41" w14:textId="77777777" w:rsidR="004837C2" w:rsidRDefault="005F3D5F">
            <w:pPr>
              <w:pStyle w:val="afb"/>
              <w:numPr>
                <w:ilvl w:val="0"/>
                <w:numId w:val="22"/>
              </w:numPr>
              <w:rPr>
                <w:rFonts w:ascii="Book Antiqua" w:hAnsi="Book Antiqua"/>
                <w:sz w:val="18"/>
                <w:szCs w:val="18"/>
              </w:rPr>
            </w:pPr>
            <w:r>
              <w:rPr>
                <w:rFonts w:ascii="Book Antiqua" w:hAnsi="Book Antiqua" w:hint="eastAsia"/>
                <w:b/>
                <w:sz w:val="18"/>
                <w:szCs w:val="18"/>
              </w:rPr>
              <w:t>编辑</w:t>
            </w:r>
            <w:r>
              <w:rPr>
                <w:rFonts w:ascii="Book Antiqua" w:hAnsi="Book Antiqua"/>
                <w:sz w:val="18"/>
                <w:szCs w:val="18"/>
              </w:rPr>
              <w:t>：</w:t>
            </w:r>
            <w:r>
              <w:rPr>
                <w:rFonts w:ascii="Book Antiqua" w:hAnsi="Book Antiqua" w:hint="eastAsia"/>
                <w:sz w:val="18"/>
                <w:szCs w:val="18"/>
              </w:rPr>
              <w:t>可编辑乐天</w:t>
            </w:r>
            <w:r>
              <w:rPr>
                <w:rFonts w:ascii="Book Antiqua" w:hAnsi="Book Antiqua"/>
                <w:sz w:val="18"/>
                <w:szCs w:val="18"/>
              </w:rPr>
              <w:t>店铺信息；</w:t>
            </w:r>
          </w:p>
          <w:p w14:paraId="573357FF" w14:textId="77777777" w:rsidR="004837C2" w:rsidRDefault="005F3D5F">
            <w:pPr>
              <w:pStyle w:val="afb"/>
              <w:numPr>
                <w:ilvl w:val="0"/>
                <w:numId w:val="22"/>
              </w:numPr>
              <w:rPr>
                <w:rFonts w:ascii="Book Antiqua" w:hAnsi="Book Antiqua"/>
                <w:sz w:val="18"/>
                <w:szCs w:val="18"/>
              </w:rPr>
            </w:pPr>
            <w:r>
              <w:rPr>
                <w:rFonts w:ascii="Book Antiqua" w:hAnsi="Book Antiqua" w:hint="eastAsia"/>
                <w:b/>
                <w:sz w:val="18"/>
                <w:szCs w:val="18"/>
              </w:rPr>
              <w:t>提示</w:t>
            </w:r>
            <w:r>
              <w:rPr>
                <w:rFonts w:ascii="Book Antiqua" w:hAnsi="Book Antiqua"/>
                <w:sz w:val="18"/>
                <w:szCs w:val="18"/>
              </w:rPr>
              <w:t>：</w:t>
            </w:r>
            <w:r>
              <w:rPr>
                <w:rFonts w:ascii="Book Antiqua" w:hAnsi="Book Antiqua" w:hint="eastAsia"/>
                <w:sz w:val="18"/>
                <w:szCs w:val="18"/>
              </w:rPr>
              <w:t>添加乐天店铺时</w:t>
            </w:r>
            <w:r>
              <w:rPr>
                <w:rFonts w:ascii="Book Antiqua" w:hAnsi="Book Antiqua"/>
                <w:sz w:val="18"/>
                <w:szCs w:val="18"/>
              </w:rPr>
              <w:t>不进行</w:t>
            </w:r>
            <w:r>
              <w:rPr>
                <w:rFonts w:ascii="Book Antiqua" w:hAnsi="Book Antiqua" w:hint="eastAsia"/>
                <w:sz w:val="18"/>
                <w:szCs w:val="18"/>
              </w:rPr>
              <w:t>报错</w:t>
            </w:r>
            <w:r>
              <w:rPr>
                <w:rFonts w:ascii="Book Antiqua" w:hAnsi="Book Antiqua"/>
                <w:sz w:val="18"/>
                <w:szCs w:val="18"/>
              </w:rPr>
              <w:t>提示；</w:t>
            </w:r>
            <w:r>
              <w:rPr>
                <w:rFonts w:ascii="Book Antiqua" w:hAnsi="Book Antiqua" w:hint="eastAsia"/>
                <w:sz w:val="18"/>
                <w:szCs w:val="18"/>
              </w:rPr>
              <w:t>当</w:t>
            </w:r>
            <w:r>
              <w:rPr>
                <w:rFonts w:ascii="Book Antiqua" w:hAnsi="Book Antiqua"/>
                <w:sz w:val="18"/>
                <w:szCs w:val="18"/>
              </w:rPr>
              <w:t>跑定时任务抓单时，</w:t>
            </w:r>
            <w:r>
              <w:rPr>
                <w:rFonts w:ascii="Book Antiqua" w:hAnsi="Book Antiqua" w:hint="eastAsia"/>
                <w:sz w:val="18"/>
                <w:szCs w:val="18"/>
              </w:rPr>
              <w:t>检测</w:t>
            </w:r>
            <w:r>
              <w:rPr>
                <w:rFonts w:ascii="Book Antiqua" w:hAnsi="Book Antiqua"/>
                <w:sz w:val="18"/>
                <w:szCs w:val="18"/>
              </w:rPr>
              <w:t>到该店铺</w:t>
            </w:r>
            <w:r>
              <w:rPr>
                <w:rFonts w:ascii="Book Antiqua" w:hAnsi="Book Antiqua" w:hint="eastAsia"/>
                <w:sz w:val="18"/>
                <w:szCs w:val="18"/>
              </w:rPr>
              <w:t>未</w:t>
            </w:r>
            <w:r>
              <w:rPr>
                <w:rFonts w:ascii="Book Antiqua" w:hAnsi="Book Antiqua"/>
                <w:sz w:val="18"/>
                <w:szCs w:val="18"/>
              </w:rPr>
              <w:t>授权</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在图</w:t>
            </w:r>
            <w:r>
              <w:rPr>
                <w:rFonts w:ascii="Book Antiqua" w:hAnsi="Book Antiqua"/>
                <w:sz w:val="18"/>
                <w:szCs w:val="18"/>
              </w:rPr>
              <w:t>-</w:t>
            </w:r>
            <w:r>
              <w:rPr>
                <w:rFonts w:ascii="Book Antiqua" w:hAnsi="Book Antiqua"/>
                <w:sz w:val="18"/>
                <w:szCs w:val="18"/>
              </w:rPr>
              <w:t>店铺列表页</w:t>
            </w:r>
            <w:r>
              <w:rPr>
                <w:rFonts w:ascii="Book Antiqua" w:hAnsi="Book Antiqua" w:hint="eastAsia"/>
                <w:sz w:val="18"/>
                <w:szCs w:val="18"/>
              </w:rPr>
              <w:t>位置提示</w:t>
            </w:r>
            <w:r>
              <w:rPr>
                <w:rFonts w:ascii="Book Antiqua" w:hAnsi="Book Antiqua"/>
                <w:sz w:val="18"/>
                <w:szCs w:val="18"/>
              </w:rPr>
              <w:t>“</w:t>
            </w:r>
            <w:r>
              <w:rPr>
                <w:rFonts w:ascii="Book Antiqua" w:hAnsi="Book Antiqua"/>
                <w:sz w:val="18"/>
                <w:szCs w:val="18"/>
              </w:rPr>
              <w:t>店铺授权失败，请重新授权</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下次</w:t>
            </w:r>
            <w:r>
              <w:rPr>
                <w:rFonts w:ascii="Book Antiqua" w:hAnsi="Book Antiqua" w:hint="eastAsia"/>
                <w:sz w:val="18"/>
                <w:szCs w:val="18"/>
              </w:rPr>
              <w:t>跑</w:t>
            </w:r>
            <w:r>
              <w:rPr>
                <w:rFonts w:ascii="Book Antiqua" w:hAnsi="Book Antiqua"/>
                <w:sz w:val="18"/>
                <w:szCs w:val="18"/>
              </w:rPr>
              <w:t>定时任务</w:t>
            </w:r>
            <w:r>
              <w:rPr>
                <w:rFonts w:ascii="Book Antiqua" w:hAnsi="Book Antiqua" w:hint="eastAsia"/>
                <w:sz w:val="18"/>
                <w:szCs w:val="18"/>
              </w:rPr>
              <w:t>抓单</w:t>
            </w:r>
            <w:r>
              <w:rPr>
                <w:rFonts w:ascii="Book Antiqua" w:hAnsi="Book Antiqua"/>
                <w:sz w:val="18"/>
                <w:szCs w:val="18"/>
              </w:rPr>
              <w:t>时，不会</w:t>
            </w:r>
            <w:r>
              <w:rPr>
                <w:rFonts w:ascii="Book Antiqua" w:hAnsi="Book Antiqua" w:hint="eastAsia"/>
                <w:sz w:val="18"/>
                <w:szCs w:val="18"/>
              </w:rPr>
              <w:t>抓取</w:t>
            </w:r>
            <w:r>
              <w:rPr>
                <w:rFonts w:ascii="Book Antiqua" w:hAnsi="Book Antiqua"/>
                <w:sz w:val="18"/>
                <w:szCs w:val="18"/>
              </w:rPr>
              <w:t>该标记的店铺</w:t>
            </w:r>
            <w:r>
              <w:rPr>
                <w:rFonts w:ascii="Book Antiqua" w:hAnsi="Book Antiqua" w:hint="eastAsia"/>
                <w:sz w:val="18"/>
                <w:szCs w:val="18"/>
              </w:rPr>
              <w:t>，直到</w:t>
            </w:r>
            <w:r>
              <w:rPr>
                <w:rFonts w:ascii="Book Antiqua" w:hAnsi="Book Antiqua"/>
                <w:sz w:val="18"/>
                <w:szCs w:val="18"/>
              </w:rPr>
              <w:t>该店铺的信息被更新。</w:t>
            </w:r>
          </w:p>
        </w:tc>
      </w:tr>
      <w:tr w:rsidR="004837C2" w:rsidRPr="00A027BF" w14:paraId="58432E69" w14:textId="77777777">
        <w:trPr>
          <w:trHeight w:val="561"/>
          <w:jc w:val="center"/>
        </w:trPr>
        <w:tc>
          <w:tcPr>
            <w:tcW w:w="9112" w:type="dxa"/>
            <w:gridSpan w:val="2"/>
            <w:shd w:val="clear" w:color="auto" w:fill="F8F8F8"/>
            <w:vAlign w:val="center"/>
          </w:tcPr>
          <w:p w14:paraId="59904DBD"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b/>
                <w:sz w:val="18"/>
                <w:szCs w:val="18"/>
              </w:rPr>
              <w:t>乐天店铺</w:t>
            </w:r>
          </w:p>
          <w:tbl>
            <w:tblPr>
              <w:tblW w:w="8838" w:type="dxa"/>
              <w:tblLayout w:type="fixed"/>
              <w:tblLook w:val="04A0" w:firstRow="1" w:lastRow="0" w:firstColumn="1" w:lastColumn="0" w:noHBand="0" w:noVBand="1"/>
            </w:tblPr>
            <w:tblGrid>
              <w:gridCol w:w="1751"/>
              <w:gridCol w:w="1274"/>
              <w:gridCol w:w="711"/>
              <w:gridCol w:w="992"/>
              <w:gridCol w:w="992"/>
              <w:gridCol w:w="3118"/>
            </w:tblGrid>
            <w:tr w:rsidR="004837C2" w14:paraId="620B0E73"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0033E2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274" w:type="dxa"/>
                  <w:tcBorders>
                    <w:top w:val="single" w:sz="4" w:space="0" w:color="auto"/>
                    <w:left w:val="nil"/>
                    <w:bottom w:val="single" w:sz="6" w:space="0" w:color="auto"/>
                    <w:right w:val="single" w:sz="6" w:space="0" w:color="auto"/>
                  </w:tcBorders>
                  <w:shd w:val="clear" w:color="000000" w:fill="D9D9D9"/>
                </w:tcPr>
                <w:p w14:paraId="6774269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711" w:type="dxa"/>
                  <w:tcBorders>
                    <w:top w:val="single" w:sz="4" w:space="0" w:color="auto"/>
                    <w:left w:val="single" w:sz="6" w:space="0" w:color="auto"/>
                    <w:bottom w:val="single" w:sz="6" w:space="0" w:color="auto"/>
                    <w:right w:val="single" w:sz="4" w:space="0" w:color="auto"/>
                  </w:tcBorders>
                  <w:shd w:val="clear" w:color="000000" w:fill="D9D9D9"/>
                </w:tcPr>
                <w:p w14:paraId="6DFA946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11C09D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992" w:type="dxa"/>
                  <w:tcBorders>
                    <w:top w:val="single" w:sz="4" w:space="0" w:color="auto"/>
                    <w:left w:val="nil"/>
                    <w:bottom w:val="single" w:sz="4" w:space="0" w:color="auto"/>
                    <w:right w:val="single" w:sz="4" w:space="0" w:color="auto"/>
                  </w:tcBorders>
                  <w:shd w:val="clear" w:color="000000" w:fill="D9D9D9"/>
                  <w:noWrap/>
                  <w:vAlign w:val="center"/>
                </w:tcPr>
                <w:p w14:paraId="6BB134A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8" w:type="dxa"/>
                  <w:tcBorders>
                    <w:top w:val="single" w:sz="4" w:space="0" w:color="auto"/>
                    <w:left w:val="nil"/>
                    <w:bottom w:val="single" w:sz="4" w:space="0" w:color="auto"/>
                    <w:right w:val="single" w:sz="4" w:space="0" w:color="auto"/>
                  </w:tcBorders>
                  <w:shd w:val="clear" w:color="000000" w:fill="D9D9D9"/>
                  <w:noWrap/>
                  <w:vAlign w:val="center"/>
                </w:tcPr>
                <w:p w14:paraId="083E889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45D298F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D364C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店铺</w:t>
                  </w:r>
                  <w:r>
                    <w:rPr>
                      <w:rFonts w:ascii="宋体" w:hAnsi="宋体" w:cs="宋体"/>
                      <w:color w:val="000000"/>
                      <w:kern w:val="0"/>
                      <w:sz w:val="22"/>
                      <w:szCs w:val="22"/>
                    </w:rPr>
                    <w:t>名称</w:t>
                  </w:r>
                  <w:r>
                    <w:rPr>
                      <w:rFonts w:ascii="宋体" w:hAnsi="宋体" w:cs="宋体" w:hint="eastAsia"/>
                      <w:color w:val="000000"/>
                      <w:kern w:val="0"/>
                      <w:sz w:val="22"/>
                      <w:szCs w:val="22"/>
                    </w:rPr>
                    <w:t xml:space="preserve"> </w:t>
                  </w:r>
                </w:p>
              </w:tc>
              <w:tc>
                <w:tcPr>
                  <w:tcW w:w="1274" w:type="dxa"/>
                  <w:tcBorders>
                    <w:top w:val="single" w:sz="6" w:space="0" w:color="auto"/>
                    <w:left w:val="nil"/>
                    <w:bottom w:val="single" w:sz="6" w:space="0" w:color="auto"/>
                    <w:right w:val="single" w:sz="6" w:space="0" w:color="auto"/>
                  </w:tcBorders>
                </w:tcPr>
                <w:p w14:paraId="072D84C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784BAF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A984F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992" w:type="dxa"/>
                  <w:tcBorders>
                    <w:top w:val="nil"/>
                    <w:left w:val="nil"/>
                    <w:bottom w:val="single" w:sz="4" w:space="0" w:color="auto"/>
                    <w:right w:val="single" w:sz="4" w:space="0" w:color="auto"/>
                  </w:tcBorders>
                  <w:shd w:val="clear" w:color="auto" w:fill="auto"/>
                  <w:noWrap/>
                  <w:vAlign w:val="center"/>
                </w:tcPr>
                <w:p w14:paraId="102F2D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7CE705B3"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验证在</w:t>
                  </w:r>
                  <w:r>
                    <w:rPr>
                      <w:rFonts w:ascii="宋体" w:hAnsi="宋体" w:cs="宋体"/>
                      <w:b/>
                      <w:bCs/>
                      <w:color w:val="000000"/>
                      <w:kern w:val="0"/>
                      <w:sz w:val="22"/>
                      <w:szCs w:val="22"/>
                    </w:rPr>
                    <w:t>本账号的</w:t>
                  </w:r>
                  <w:r>
                    <w:rPr>
                      <w:rFonts w:ascii="宋体" w:hAnsi="宋体" w:cs="宋体" w:hint="eastAsia"/>
                      <w:b/>
                      <w:bCs/>
                      <w:color w:val="000000"/>
                      <w:kern w:val="0"/>
                      <w:sz w:val="22"/>
                      <w:szCs w:val="22"/>
                    </w:rPr>
                    <w:t>唯一性</w:t>
                  </w:r>
                </w:p>
              </w:tc>
            </w:tr>
            <w:tr w:rsidR="004837C2" w14:paraId="254B48F0"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B44109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名</w:t>
                  </w:r>
                  <w:r>
                    <w:rPr>
                      <w:rFonts w:ascii="宋体" w:hAnsi="宋体" w:cs="宋体" w:hint="eastAsia"/>
                      <w:color w:val="000000"/>
                      <w:kern w:val="0"/>
                      <w:sz w:val="22"/>
                      <w:szCs w:val="22"/>
                    </w:rPr>
                    <w:t xml:space="preserve"> </w:t>
                  </w:r>
                </w:p>
              </w:tc>
              <w:tc>
                <w:tcPr>
                  <w:tcW w:w="1274" w:type="dxa"/>
                  <w:tcBorders>
                    <w:top w:val="single" w:sz="6" w:space="0" w:color="auto"/>
                    <w:left w:val="nil"/>
                    <w:bottom w:val="single" w:sz="6" w:space="0" w:color="auto"/>
                    <w:right w:val="single" w:sz="6" w:space="0" w:color="auto"/>
                  </w:tcBorders>
                </w:tcPr>
                <w:p w14:paraId="3D3CE27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711" w:type="dxa"/>
                  <w:tcBorders>
                    <w:top w:val="single" w:sz="6" w:space="0" w:color="auto"/>
                    <w:left w:val="single" w:sz="6" w:space="0" w:color="auto"/>
                    <w:bottom w:val="single" w:sz="6" w:space="0" w:color="auto"/>
                    <w:right w:val="single" w:sz="4" w:space="0" w:color="auto"/>
                  </w:tcBorders>
                </w:tcPr>
                <w:p w14:paraId="63C8F4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F4E3E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992" w:type="dxa"/>
                  <w:tcBorders>
                    <w:top w:val="nil"/>
                    <w:left w:val="nil"/>
                    <w:bottom w:val="single" w:sz="4" w:space="0" w:color="auto"/>
                    <w:right w:val="single" w:sz="4" w:space="0" w:color="auto"/>
                  </w:tcBorders>
                  <w:shd w:val="clear" w:color="auto" w:fill="auto"/>
                  <w:noWrap/>
                  <w:vAlign w:val="center"/>
                </w:tcPr>
                <w:p w14:paraId="67C8F7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23B9ADB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w:t>
                  </w:r>
                  <w:r>
                    <w:rPr>
                      <w:rFonts w:ascii="宋体" w:hAnsi="宋体" w:cs="宋体"/>
                      <w:color w:val="000000"/>
                      <w:kern w:val="0"/>
                      <w:sz w:val="22"/>
                      <w:szCs w:val="22"/>
                    </w:rPr>
                    <w:t>店铺的用户名</w:t>
                  </w:r>
                </w:p>
              </w:tc>
            </w:tr>
            <w:tr w:rsidR="004837C2" w14:paraId="32EBCF7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439DCC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店铺</w:t>
                  </w:r>
                  <w:r>
                    <w:rPr>
                      <w:rFonts w:ascii="宋体" w:hAnsi="宋体" w:cs="宋体"/>
                      <w:color w:val="000000"/>
                      <w:kern w:val="0"/>
                      <w:sz w:val="22"/>
                      <w:szCs w:val="22"/>
                    </w:rPr>
                    <w:t>URL</w:t>
                  </w:r>
                </w:p>
              </w:tc>
              <w:tc>
                <w:tcPr>
                  <w:tcW w:w="1274" w:type="dxa"/>
                  <w:tcBorders>
                    <w:top w:val="single" w:sz="6" w:space="0" w:color="auto"/>
                    <w:left w:val="nil"/>
                    <w:bottom w:val="single" w:sz="6" w:space="0" w:color="auto"/>
                    <w:right w:val="single" w:sz="6" w:space="0" w:color="auto"/>
                  </w:tcBorders>
                </w:tcPr>
                <w:p w14:paraId="4AD7A3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4DBA4D9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F3F744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992" w:type="dxa"/>
                  <w:tcBorders>
                    <w:top w:val="nil"/>
                    <w:left w:val="nil"/>
                    <w:bottom w:val="single" w:sz="4" w:space="0" w:color="auto"/>
                    <w:right w:val="single" w:sz="4" w:space="0" w:color="auto"/>
                  </w:tcBorders>
                  <w:shd w:val="clear" w:color="auto" w:fill="auto"/>
                  <w:noWrap/>
                  <w:vAlign w:val="center"/>
                </w:tcPr>
                <w:p w14:paraId="405D444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55121CE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乐天店铺</w:t>
                  </w:r>
                  <w:r>
                    <w:rPr>
                      <w:rFonts w:ascii="宋体" w:hAnsi="宋体" w:cs="宋体"/>
                      <w:color w:val="000000"/>
                      <w:kern w:val="0"/>
                      <w:sz w:val="22"/>
                      <w:szCs w:val="22"/>
                    </w:rPr>
                    <w:t>的链接</w:t>
                  </w:r>
                </w:p>
              </w:tc>
            </w:tr>
            <w:tr w:rsidR="004837C2" w14:paraId="24A82FA9"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B81EFC1"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ervice</w:t>
                  </w:r>
                  <w:r>
                    <w:rPr>
                      <w:rFonts w:ascii="宋体" w:hAnsi="宋体" w:cs="宋体"/>
                      <w:color w:val="000000"/>
                      <w:kern w:val="0"/>
                      <w:sz w:val="22"/>
                      <w:szCs w:val="22"/>
                    </w:rPr>
                    <w:t>Secret</w:t>
                  </w:r>
                  <w:proofErr w:type="spellEnd"/>
                </w:p>
              </w:tc>
              <w:tc>
                <w:tcPr>
                  <w:tcW w:w="1274" w:type="dxa"/>
                  <w:tcBorders>
                    <w:top w:val="single" w:sz="6" w:space="0" w:color="auto"/>
                    <w:left w:val="nil"/>
                    <w:bottom w:val="single" w:sz="6" w:space="0" w:color="auto"/>
                    <w:right w:val="single" w:sz="6" w:space="0" w:color="auto"/>
                  </w:tcBorders>
                </w:tcPr>
                <w:p w14:paraId="62D7807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0067A49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2322863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992" w:type="dxa"/>
                  <w:tcBorders>
                    <w:top w:val="nil"/>
                    <w:left w:val="nil"/>
                    <w:bottom w:val="single" w:sz="4" w:space="0" w:color="auto"/>
                    <w:right w:val="single" w:sz="4" w:space="0" w:color="auto"/>
                  </w:tcBorders>
                  <w:shd w:val="clear" w:color="auto" w:fill="auto"/>
                  <w:noWrap/>
                  <w:vAlign w:val="center"/>
                </w:tcPr>
                <w:p w14:paraId="7E83660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11EF4EA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乐天后台获取</w:t>
                  </w:r>
                </w:p>
              </w:tc>
            </w:tr>
            <w:tr w:rsidR="00260033" w14:paraId="2263E0AF"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4DE22E36" w14:textId="07ACC6CF" w:rsidR="00260033" w:rsidRDefault="00260033" w:rsidP="00260033">
                  <w:pPr>
                    <w:widowControl/>
                    <w:jc w:val="left"/>
                    <w:rPr>
                      <w:rFonts w:ascii="宋体" w:hAnsi="宋体" w:cs="宋体"/>
                      <w:color w:val="000000"/>
                      <w:kern w:val="0"/>
                      <w:sz w:val="22"/>
                      <w:szCs w:val="22"/>
                    </w:rPr>
                  </w:pPr>
                  <w:r>
                    <w:rPr>
                      <w:rFonts w:ascii="宋体" w:hAnsi="宋体" w:cs="宋体" w:hint="eastAsia"/>
                      <w:color w:val="000000"/>
                      <w:kern w:val="0"/>
                      <w:sz w:val="22"/>
                      <w:szCs w:val="22"/>
                    </w:rPr>
                    <w:t>LICENSEKEY</w:t>
                  </w:r>
                </w:p>
              </w:tc>
              <w:tc>
                <w:tcPr>
                  <w:tcW w:w="1274" w:type="dxa"/>
                  <w:tcBorders>
                    <w:top w:val="single" w:sz="6" w:space="0" w:color="auto"/>
                    <w:left w:val="nil"/>
                    <w:bottom w:val="single" w:sz="6" w:space="0" w:color="auto"/>
                    <w:right w:val="single" w:sz="6" w:space="0" w:color="auto"/>
                  </w:tcBorders>
                </w:tcPr>
                <w:p w14:paraId="7913A475" w14:textId="0A5396CB" w:rsidR="00260033" w:rsidRDefault="00260033" w:rsidP="00260033">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01990A5A" w14:textId="43CCA7F0" w:rsidR="00260033" w:rsidRDefault="00260033" w:rsidP="00260033">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672EDD42" w14:textId="1D5372E3" w:rsidR="00260033" w:rsidRDefault="00260033" w:rsidP="00260033">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992" w:type="dxa"/>
                  <w:tcBorders>
                    <w:top w:val="nil"/>
                    <w:left w:val="nil"/>
                    <w:bottom w:val="single" w:sz="4" w:space="0" w:color="auto"/>
                    <w:right w:val="single" w:sz="4" w:space="0" w:color="auto"/>
                  </w:tcBorders>
                  <w:shd w:val="clear" w:color="auto" w:fill="auto"/>
                  <w:noWrap/>
                  <w:vAlign w:val="center"/>
                </w:tcPr>
                <w:p w14:paraId="0BEB2085" w14:textId="256B39FF" w:rsidR="00260033" w:rsidRDefault="00260033" w:rsidP="00260033">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564B50B4" w14:textId="1D9CA2B6" w:rsidR="00260033" w:rsidRDefault="00260033" w:rsidP="00260033">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乐天后台获取</w:t>
                  </w:r>
                </w:p>
              </w:tc>
            </w:tr>
            <w:tr w:rsidR="00137019" w14:paraId="1AB06428"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6156141" w14:textId="5A27E828" w:rsidR="00137019" w:rsidRDefault="00137019" w:rsidP="00137019">
                  <w:pPr>
                    <w:widowControl/>
                    <w:jc w:val="left"/>
                    <w:rPr>
                      <w:rFonts w:ascii="宋体" w:hAnsi="宋体" w:cs="宋体"/>
                      <w:color w:val="000000"/>
                      <w:kern w:val="0"/>
                      <w:sz w:val="22"/>
                      <w:szCs w:val="22"/>
                    </w:rPr>
                  </w:pPr>
                  <w:r>
                    <w:rPr>
                      <w:rFonts w:ascii="宋体" w:hAnsi="宋体" w:cs="宋体" w:hint="eastAsia"/>
                      <w:color w:val="000000"/>
                      <w:kern w:val="0"/>
                      <w:sz w:val="22"/>
                      <w:szCs w:val="22"/>
                    </w:rPr>
                    <w:t>F</w:t>
                  </w:r>
                  <w:r>
                    <w:rPr>
                      <w:rFonts w:ascii="宋体" w:hAnsi="宋体" w:cs="宋体"/>
                      <w:color w:val="000000"/>
                      <w:kern w:val="0"/>
                      <w:sz w:val="22"/>
                      <w:szCs w:val="22"/>
                    </w:rPr>
                    <w:t>TP</w:t>
                  </w:r>
                  <w:r>
                    <w:rPr>
                      <w:rFonts w:ascii="宋体" w:hAnsi="宋体" w:cs="宋体" w:hint="eastAsia"/>
                      <w:color w:val="000000"/>
                      <w:kern w:val="0"/>
                      <w:sz w:val="22"/>
                      <w:szCs w:val="22"/>
                    </w:rPr>
                    <w:t>U用户名</w:t>
                  </w:r>
                </w:p>
              </w:tc>
              <w:tc>
                <w:tcPr>
                  <w:tcW w:w="1274" w:type="dxa"/>
                  <w:tcBorders>
                    <w:top w:val="single" w:sz="6" w:space="0" w:color="auto"/>
                    <w:left w:val="nil"/>
                    <w:bottom w:val="single" w:sz="6" w:space="0" w:color="auto"/>
                    <w:right w:val="single" w:sz="6" w:space="0" w:color="auto"/>
                  </w:tcBorders>
                </w:tcPr>
                <w:p w14:paraId="4D40B236" w14:textId="4058AC5B" w:rsidR="00137019" w:rsidRDefault="00137019" w:rsidP="00137019">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460192EA" w14:textId="24D90736" w:rsidR="00137019" w:rsidRDefault="00137019" w:rsidP="00137019">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56DF7EB" w14:textId="34F66887" w:rsidR="00137019" w:rsidRDefault="00137019" w:rsidP="00137019">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992" w:type="dxa"/>
                  <w:tcBorders>
                    <w:top w:val="nil"/>
                    <w:left w:val="nil"/>
                    <w:bottom w:val="single" w:sz="4" w:space="0" w:color="auto"/>
                    <w:right w:val="single" w:sz="4" w:space="0" w:color="auto"/>
                  </w:tcBorders>
                  <w:shd w:val="clear" w:color="auto" w:fill="auto"/>
                  <w:noWrap/>
                  <w:vAlign w:val="center"/>
                </w:tcPr>
                <w:p w14:paraId="26CCD534" w14:textId="6C14C893" w:rsidR="00137019" w:rsidRDefault="00137019" w:rsidP="00137019">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1B1BF5C6" w14:textId="745F9ED1" w:rsidR="00137019" w:rsidRDefault="00137019" w:rsidP="00137019">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乐天后台获取</w:t>
                  </w:r>
                  <w:r>
                    <w:rPr>
                      <w:rFonts w:ascii="宋体" w:hAnsi="宋体" w:cs="宋体" w:hint="eastAsia"/>
                      <w:color w:val="000000"/>
                      <w:kern w:val="0"/>
                      <w:sz w:val="22"/>
                      <w:szCs w:val="22"/>
                    </w:rPr>
                    <w:t>，用于平台商品图片管理</w:t>
                  </w:r>
                </w:p>
              </w:tc>
            </w:tr>
            <w:tr w:rsidR="00137019" w14:paraId="13D62DD4"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3393092" w14:textId="3CBD74D0" w:rsidR="00137019" w:rsidRDefault="00137019" w:rsidP="00137019">
                  <w:pPr>
                    <w:widowControl/>
                    <w:jc w:val="left"/>
                    <w:rPr>
                      <w:rFonts w:ascii="宋体" w:hAnsi="宋体" w:cs="宋体"/>
                      <w:color w:val="000000"/>
                      <w:kern w:val="0"/>
                      <w:sz w:val="22"/>
                      <w:szCs w:val="22"/>
                    </w:rPr>
                  </w:pPr>
                  <w:r>
                    <w:rPr>
                      <w:rFonts w:ascii="宋体" w:hAnsi="宋体" w:cs="宋体"/>
                      <w:color w:val="000000"/>
                      <w:kern w:val="0"/>
                      <w:sz w:val="22"/>
                      <w:szCs w:val="22"/>
                    </w:rPr>
                    <w:t>FTP</w:t>
                  </w:r>
                  <w:r>
                    <w:rPr>
                      <w:rFonts w:ascii="宋体" w:hAnsi="宋体" w:cs="宋体" w:hint="eastAsia"/>
                      <w:color w:val="000000"/>
                      <w:kern w:val="0"/>
                      <w:sz w:val="22"/>
                      <w:szCs w:val="22"/>
                    </w:rPr>
                    <w:t>密码</w:t>
                  </w:r>
                </w:p>
              </w:tc>
              <w:tc>
                <w:tcPr>
                  <w:tcW w:w="1274" w:type="dxa"/>
                  <w:tcBorders>
                    <w:top w:val="single" w:sz="6" w:space="0" w:color="auto"/>
                    <w:left w:val="nil"/>
                    <w:bottom w:val="single" w:sz="6" w:space="0" w:color="auto"/>
                    <w:right w:val="single" w:sz="6" w:space="0" w:color="auto"/>
                  </w:tcBorders>
                </w:tcPr>
                <w:p w14:paraId="24094A80" w14:textId="77777777" w:rsidR="00137019" w:rsidRDefault="00137019" w:rsidP="00137019">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711" w:type="dxa"/>
                  <w:tcBorders>
                    <w:top w:val="single" w:sz="6" w:space="0" w:color="auto"/>
                    <w:left w:val="single" w:sz="6" w:space="0" w:color="auto"/>
                    <w:bottom w:val="single" w:sz="6" w:space="0" w:color="auto"/>
                    <w:right w:val="single" w:sz="4" w:space="0" w:color="auto"/>
                  </w:tcBorders>
                </w:tcPr>
                <w:p w14:paraId="137BD4D6" w14:textId="77777777" w:rsidR="00137019" w:rsidRDefault="00137019" w:rsidP="00137019">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0A0E266" w14:textId="38E9C0A4" w:rsidR="00137019" w:rsidRDefault="00137019" w:rsidP="00137019">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992" w:type="dxa"/>
                  <w:tcBorders>
                    <w:top w:val="nil"/>
                    <w:left w:val="nil"/>
                    <w:bottom w:val="single" w:sz="4" w:space="0" w:color="auto"/>
                    <w:right w:val="single" w:sz="4" w:space="0" w:color="auto"/>
                  </w:tcBorders>
                  <w:shd w:val="clear" w:color="auto" w:fill="auto"/>
                  <w:noWrap/>
                  <w:vAlign w:val="center"/>
                </w:tcPr>
                <w:p w14:paraId="071A0F91" w14:textId="77777777" w:rsidR="00137019" w:rsidRDefault="00137019" w:rsidP="00137019">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8" w:type="dxa"/>
                  <w:tcBorders>
                    <w:top w:val="nil"/>
                    <w:left w:val="nil"/>
                    <w:bottom w:val="single" w:sz="4" w:space="0" w:color="auto"/>
                    <w:right w:val="single" w:sz="4" w:space="0" w:color="auto"/>
                  </w:tcBorders>
                  <w:shd w:val="clear" w:color="000000" w:fill="FFFFFF"/>
                  <w:noWrap/>
                  <w:vAlign w:val="center"/>
                </w:tcPr>
                <w:p w14:paraId="0DD3DD1C" w14:textId="31EB0C32" w:rsidR="00137019" w:rsidRDefault="00137019" w:rsidP="00137019">
                  <w:pPr>
                    <w:widowControl/>
                    <w:jc w:val="left"/>
                    <w:rPr>
                      <w:rFonts w:ascii="宋体" w:hAnsi="宋体" w:cs="宋体"/>
                      <w:color w:val="000000"/>
                      <w:kern w:val="0"/>
                      <w:sz w:val="22"/>
                      <w:szCs w:val="22"/>
                    </w:rPr>
                  </w:pPr>
                  <w:r>
                    <w:rPr>
                      <w:rFonts w:ascii="宋体" w:hAnsi="宋体" w:cs="宋体" w:hint="eastAsia"/>
                      <w:color w:val="000000"/>
                      <w:kern w:val="0"/>
                      <w:sz w:val="22"/>
                      <w:szCs w:val="22"/>
                    </w:rPr>
                    <w:t>从</w:t>
                  </w:r>
                  <w:r>
                    <w:rPr>
                      <w:rFonts w:ascii="宋体" w:hAnsi="宋体" w:cs="宋体"/>
                      <w:color w:val="000000"/>
                      <w:kern w:val="0"/>
                      <w:sz w:val="22"/>
                      <w:szCs w:val="22"/>
                    </w:rPr>
                    <w:t>乐天后台获取</w:t>
                  </w:r>
                  <w:r>
                    <w:rPr>
                      <w:rFonts w:ascii="宋体" w:hAnsi="宋体" w:cs="宋体" w:hint="eastAsia"/>
                      <w:color w:val="000000"/>
                      <w:kern w:val="0"/>
                      <w:sz w:val="22"/>
                      <w:szCs w:val="22"/>
                    </w:rPr>
                    <w:t>，用于平台商品图片管理</w:t>
                  </w:r>
                </w:p>
              </w:tc>
            </w:tr>
          </w:tbl>
          <w:p w14:paraId="1AA8C967" w14:textId="77777777" w:rsidR="004837C2" w:rsidRDefault="004837C2">
            <w:pPr>
              <w:rPr>
                <w:rFonts w:ascii="Book Antiqua" w:hAnsi="Book Antiqua"/>
                <w:sz w:val="18"/>
                <w:szCs w:val="18"/>
              </w:rPr>
            </w:pPr>
          </w:p>
        </w:tc>
      </w:tr>
      <w:tr w:rsidR="004837C2" w14:paraId="43562CB7" w14:textId="77777777">
        <w:trPr>
          <w:trHeight w:val="363"/>
          <w:jc w:val="center"/>
        </w:trPr>
        <w:tc>
          <w:tcPr>
            <w:tcW w:w="1583" w:type="dxa"/>
            <w:shd w:val="clear" w:color="auto" w:fill="F8F8F8"/>
            <w:vAlign w:val="center"/>
          </w:tcPr>
          <w:p w14:paraId="2458629D" w14:textId="77777777" w:rsidR="004837C2" w:rsidRDefault="005F3D5F">
            <w:pPr>
              <w:rPr>
                <w:rFonts w:ascii="Book Antiqua" w:hAnsi="Book Antiqua"/>
                <w:sz w:val="18"/>
                <w:szCs w:val="18"/>
              </w:rPr>
            </w:pPr>
            <w:r>
              <w:rPr>
                <w:rFonts w:ascii="Book Antiqua" w:hAnsi="Book Antiqua"/>
                <w:sz w:val="18"/>
                <w:szCs w:val="18"/>
              </w:rPr>
              <w:lastRenderedPageBreak/>
              <w:t>特别需求</w:t>
            </w:r>
          </w:p>
        </w:tc>
        <w:tc>
          <w:tcPr>
            <w:tcW w:w="7529" w:type="dxa"/>
          </w:tcPr>
          <w:p w14:paraId="6DCBED29" w14:textId="77777777" w:rsidR="004837C2" w:rsidRDefault="005F3D5F">
            <w:r>
              <w:rPr>
                <w:rFonts w:ascii="Book Antiqua" w:hAnsi="Book Antiqua" w:hint="eastAsia"/>
                <w:sz w:val="18"/>
                <w:szCs w:val="18"/>
              </w:rPr>
              <w:t>无</w:t>
            </w:r>
          </w:p>
        </w:tc>
      </w:tr>
      <w:tr w:rsidR="004837C2" w14:paraId="5318B4F0" w14:textId="77777777">
        <w:trPr>
          <w:trHeight w:val="321"/>
          <w:jc w:val="center"/>
        </w:trPr>
        <w:tc>
          <w:tcPr>
            <w:tcW w:w="1583" w:type="dxa"/>
            <w:shd w:val="clear" w:color="auto" w:fill="F8F8F8"/>
            <w:vAlign w:val="center"/>
          </w:tcPr>
          <w:p w14:paraId="5BFE34D5"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23DACBD" w14:textId="77777777" w:rsidR="004837C2" w:rsidRDefault="004837C2">
            <w:pPr>
              <w:rPr>
                <w:rFonts w:ascii="Book Antiqua" w:hAnsi="Book Antiqua"/>
                <w:sz w:val="18"/>
                <w:szCs w:val="18"/>
              </w:rPr>
            </w:pPr>
          </w:p>
        </w:tc>
      </w:tr>
    </w:tbl>
    <w:p w14:paraId="75E232B3" w14:textId="77777777" w:rsidR="004837C2" w:rsidRDefault="005F3D5F">
      <w:pPr>
        <w:pStyle w:val="3"/>
        <w:numPr>
          <w:ilvl w:val="2"/>
          <w:numId w:val="23"/>
        </w:numPr>
        <w:rPr>
          <w:rFonts w:ascii="黑体" w:eastAsia="黑体" w:hAnsi="黑体"/>
          <w:sz w:val="24"/>
          <w:szCs w:val="24"/>
        </w:rPr>
      </w:pPr>
      <w:bookmarkStart w:id="59" w:name="_Toc12719541"/>
      <w:bookmarkStart w:id="60" w:name="_Toc1487785"/>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16</w:t>
      </w:r>
      <w:r>
        <w:rPr>
          <w:rFonts w:ascii="黑体" w:eastAsia="黑体" w:hAnsi="黑体" w:hint="eastAsia"/>
          <w:sz w:val="24"/>
          <w:szCs w:val="24"/>
        </w:rPr>
        <w:t>.0 仓库管理</w:t>
      </w:r>
      <w:bookmarkEnd w:id="5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F8FE652" w14:textId="77777777">
        <w:trPr>
          <w:jc w:val="center"/>
        </w:trPr>
        <w:tc>
          <w:tcPr>
            <w:tcW w:w="1583" w:type="dxa"/>
            <w:shd w:val="clear" w:color="auto" w:fill="F8F8F8"/>
            <w:vAlign w:val="center"/>
          </w:tcPr>
          <w:p w14:paraId="01C0033A"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E4887D6"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16</w:t>
            </w:r>
            <w:r>
              <w:rPr>
                <w:rFonts w:ascii="Book Antiqua" w:hAnsi="Book Antiqua" w:hint="eastAsia"/>
                <w:b/>
                <w:color w:val="00B050"/>
                <w:sz w:val="18"/>
                <w:szCs w:val="18"/>
              </w:rPr>
              <w:t>.0</w:t>
            </w:r>
          </w:p>
        </w:tc>
      </w:tr>
      <w:tr w:rsidR="004837C2" w14:paraId="783174F1" w14:textId="77777777">
        <w:trPr>
          <w:jc w:val="center"/>
        </w:trPr>
        <w:tc>
          <w:tcPr>
            <w:tcW w:w="1583" w:type="dxa"/>
            <w:shd w:val="clear" w:color="auto" w:fill="F8F8F8"/>
            <w:vAlign w:val="center"/>
          </w:tcPr>
          <w:p w14:paraId="4E83D6DE"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2D6DEE3" w14:textId="77777777" w:rsidR="004837C2" w:rsidRDefault="005F3D5F">
            <w:pPr>
              <w:rPr>
                <w:rFonts w:ascii="Book Antiqua" w:hAnsi="Book Antiqua"/>
                <w:sz w:val="18"/>
                <w:szCs w:val="18"/>
              </w:rPr>
            </w:pPr>
            <w:r>
              <w:rPr>
                <w:rFonts w:ascii="宋体" w:hAnsi="宋体" w:hint="eastAsia"/>
                <w:sz w:val="18"/>
                <w:szCs w:val="18"/>
              </w:rPr>
              <w:t>仓库</w:t>
            </w:r>
            <w:r>
              <w:rPr>
                <w:rFonts w:ascii="宋体" w:hAnsi="宋体"/>
                <w:sz w:val="18"/>
                <w:szCs w:val="18"/>
              </w:rPr>
              <w:t>管理</w:t>
            </w:r>
          </w:p>
        </w:tc>
      </w:tr>
      <w:tr w:rsidR="004837C2" w14:paraId="4D36A7A0" w14:textId="77777777">
        <w:trPr>
          <w:jc w:val="center"/>
        </w:trPr>
        <w:tc>
          <w:tcPr>
            <w:tcW w:w="1583" w:type="dxa"/>
            <w:shd w:val="clear" w:color="auto" w:fill="F8F8F8"/>
            <w:vAlign w:val="center"/>
          </w:tcPr>
          <w:p w14:paraId="1C603086"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3132389B" w14:textId="77777777" w:rsidR="004837C2" w:rsidRDefault="005F3D5F">
            <w:pPr>
              <w:rPr>
                <w:rFonts w:ascii="Book Antiqua" w:hAnsi="Book Antiqua"/>
                <w:sz w:val="18"/>
                <w:szCs w:val="18"/>
              </w:rPr>
            </w:pPr>
            <w:r>
              <w:rPr>
                <w:rFonts w:ascii="Book Antiqua" w:hAnsi="Book Antiqua" w:hint="eastAsia"/>
                <w:sz w:val="18"/>
                <w:szCs w:val="18"/>
              </w:rPr>
              <w:t>可以添加、</w:t>
            </w:r>
            <w:r>
              <w:rPr>
                <w:rFonts w:ascii="Book Antiqua" w:hAnsi="Book Antiqua"/>
                <w:sz w:val="18"/>
                <w:szCs w:val="18"/>
              </w:rPr>
              <w:t>编辑、查看自定义仓库</w:t>
            </w:r>
          </w:p>
          <w:p w14:paraId="6EB2676D" w14:textId="77777777" w:rsidR="004837C2" w:rsidRDefault="005F3D5F">
            <w:pPr>
              <w:rPr>
                <w:rFonts w:ascii="Book Antiqua" w:hAnsi="Book Antiqua"/>
                <w:sz w:val="18"/>
                <w:szCs w:val="18"/>
              </w:rPr>
            </w:pPr>
            <w:r>
              <w:rPr>
                <w:rFonts w:ascii="Book Antiqua" w:hAnsi="Book Antiqua" w:hint="eastAsia"/>
                <w:sz w:val="18"/>
                <w:szCs w:val="18"/>
              </w:rPr>
              <w:t>可以添加、</w:t>
            </w:r>
            <w:r>
              <w:rPr>
                <w:rFonts w:ascii="Book Antiqua" w:hAnsi="Book Antiqua"/>
                <w:sz w:val="18"/>
                <w:szCs w:val="18"/>
              </w:rPr>
              <w:t>编辑速贸仓储</w:t>
            </w:r>
          </w:p>
        </w:tc>
      </w:tr>
      <w:tr w:rsidR="004837C2" w14:paraId="3DF34D5E" w14:textId="77777777">
        <w:trPr>
          <w:jc w:val="center"/>
        </w:trPr>
        <w:tc>
          <w:tcPr>
            <w:tcW w:w="1583" w:type="dxa"/>
            <w:shd w:val="clear" w:color="auto" w:fill="F8F8F8"/>
            <w:vAlign w:val="center"/>
          </w:tcPr>
          <w:p w14:paraId="44C975AC"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FB42B6F" w14:textId="77777777" w:rsidR="004837C2" w:rsidRDefault="005F3D5F">
            <w:pPr>
              <w:rPr>
                <w:rFonts w:ascii="宋体" w:hAnsi="宋体"/>
                <w:sz w:val="18"/>
                <w:szCs w:val="18"/>
              </w:rPr>
            </w:pPr>
            <w:r>
              <w:rPr>
                <w:rFonts w:ascii="宋体" w:hAnsi="宋体" w:hint="eastAsia"/>
                <w:sz w:val="18"/>
                <w:szCs w:val="18"/>
              </w:rPr>
              <w:t>郭荣</w:t>
            </w:r>
          </w:p>
        </w:tc>
      </w:tr>
      <w:tr w:rsidR="004837C2" w14:paraId="64C3E52A" w14:textId="77777777">
        <w:trPr>
          <w:jc w:val="center"/>
        </w:trPr>
        <w:tc>
          <w:tcPr>
            <w:tcW w:w="1583" w:type="dxa"/>
            <w:shd w:val="clear" w:color="auto" w:fill="F8F8F8"/>
            <w:vAlign w:val="center"/>
          </w:tcPr>
          <w:p w14:paraId="39EBD55B"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764E578"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315EB07C" w14:textId="77777777">
        <w:trPr>
          <w:jc w:val="center"/>
        </w:trPr>
        <w:tc>
          <w:tcPr>
            <w:tcW w:w="1583" w:type="dxa"/>
            <w:shd w:val="clear" w:color="auto" w:fill="F8F8F8"/>
            <w:vAlign w:val="center"/>
          </w:tcPr>
          <w:p w14:paraId="4A3B5B6B"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22EE592" w14:textId="77777777" w:rsidR="004837C2" w:rsidRDefault="005F3D5F">
            <w:r>
              <w:rPr>
                <w:noProof/>
              </w:rPr>
              <w:drawing>
                <wp:inline distT="0" distB="0" distL="0" distR="0" wp14:anchorId="2822D794" wp14:editId="5BB51E08">
                  <wp:extent cx="4643755" cy="2150110"/>
                  <wp:effectExtent l="0" t="0" r="444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2"/>
                          <a:stretch>
                            <a:fillRect/>
                          </a:stretch>
                        </pic:blipFill>
                        <pic:spPr>
                          <a:xfrm>
                            <a:off x="0" y="0"/>
                            <a:ext cx="4643755" cy="2150110"/>
                          </a:xfrm>
                          <a:prstGeom prst="rect">
                            <a:avLst/>
                          </a:prstGeom>
                        </pic:spPr>
                      </pic:pic>
                    </a:graphicData>
                  </a:graphic>
                </wp:inline>
              </w:drawing>
            </w:r>
          </w:p>
          <w:p w14:paraId="3C29F9BE" w14:textId="77777777" w:rsidR="004837C2" w:rsidRDefault="005F3D5F">
            <w:pPr>
              <w:jc w:val="center"/>
              <w:rPr>
                <w:rFonts w:ascii="宋体" w:hAnsi="宋体"/>
                <w:sz w:val="18"/>
                <w:szCs w:val="18"/>
              </w:rPr>
            </w:pPr>
            <w:r>
              <w:rPr>
                <w:rFonts w:ascii="宋体" w:hAnsi="宋体" w:hint="eastAsia"/>
                <w:sz w:val="18"/>
                <w:szCs w:val="18"/>
              </w:rPr>
              <w:t>图-仓库</w:t>
            </w:r>
            <w:r>
              <w:rPr>
                <w:rFonts w:ascii="宋体" w:hAnsi="宋体"/>
                <w:sz w:val="18"/>
                <w:szCs w:val="18"/>
              </w:rPr>
              <w:t>列表页</w:t>
            </w:r>
          </w:p>
        </w:tc>
      </w:tr>
      <w:tr w:rsidR="004837C2" w14:paraId="6B510BA7" w14:textId="77777777">
        <w:trPr>
          <w:jc w:val="center"/>
        </w:trPr>
        <w:tc>
          <w:tcPr>
            <w:tcW w:w="1583" w:type="dxa"/>
            <w:shd w:val="clear" w:color="auto" w:fill="F8F8F8"/>
            <w:vAlign w:val="center"/>
          </w:tcPr>
          <w:p w14:paraId="18A5634F"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1BDF9482"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7101CC81" w14:textId="77777777">
        <w:trPr>
          <w:jc w:val="center"/>
        </w:trPr>
        <w:tc>
          <w:tcPr>
            <w:tcW w:w="1583" w:type="dxa"/>
            <w:shd w:val="clear" w:color="auto" w:fill="F8F8F8"/>
            <w:vAlign w:val="center"/>
          </w:tcPr>
          <w:p w14:paraId="1F38EA00"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6575BDDE" w14:textId="77777777" w:rsidR="004837C2" w:rsidRDefault="005F3D5F">
            <w:pPr>
              <w:rPr>
                <w:rFonts w:ascii="Book Antiqua" w:hAnsi="Book Antiqua"/>
                <w:sz w:val="18"/>
                <w:szCs w:val="18"/>
              </w:rPr>
            </w:pPr>
            <w:r>
              <w:rPr>
                <w:rFonts w:ascii="Book Antiqua" w:hAnsi="Book Antiqua" w:hint="eastAsia"/>
                <w:sz w:val="18"/>
                <w:szCs w:val="18"/>
              </w:rPr>
              <w:t>来源（全部</w:t>
            </w:r>
            <w:r>
              <w:rPr>
                <w:rFonts w:ascii="Book Antiqua" w:hAnsi="Book Antiqua"/>
                <w:sz w:val="18"/>
                <w:szCs w:val="18"/>
              </w:rPr>
              <w:t>、</w:t>
            </w:r>
            <w:r>
              <w:rPr>
                <w:rFonts w:ascii="Book Antiqua" w:hAnsi="Book Antiqua" w:hint="eastAsia"/>
                <w:sz w:val="18"/>
                <w:szCs w:val="18"/>
              </w:rPr>
              <w:t>速贸仓储</w:t>
            </w:r>
            <w:r>
              <w:rPr>
                <w:rFonts w:ascii="Book Antiqua" w:hAnsi="Book Antiqua"/>
                <w:sz w:val="18"/>
                <w:szCs w:val="18"/>
              </w:rPr>
              <w:t>、自定义）</w:t>
            </w:r>
            <w:r>
              <w:rPr>
                <w:rFonts w:ascii="Book Antiqua" w:hAnsi="Book Antiqua" w:hint="eastAsia"/>
                <w:sz w:val="18"/>
                <w:szCs w:val="18"/>
              </w:rPr>
              <w:t>、是否启用</w:t>
            </w:r>
            <w:r>
              <w:rPr>
                <w:rFonts w:ascii="Book Antiqua" w:hAnsi="Book Antiqua"/>
                <w:sz w:val="18"/>
                <w:szCs w:val="18"/>
              </w:rPr>
              <w:t>（</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否</w:t>
            </w:r>
            <w:r>
              <w:rPr>
                <w:rFonts w:ascii="Book Antiqua" w:hAnsi="Book Antiqua"/>
                <w:sz w:val="18"/>
                <w:szCs w:val="18"/>
              </w:rPr>
              <w:t>、</w:t>
            </w:r>
            <w:r>
              <w:rPr>
                <w:rFonts w:ascii="Book Antiqua" w:hAnsi="Book Antiqua" w:hint="eastAsia"/>
                <w:sz w:val="18"/>
                <w:szCs w:val="18"/>
              </w:rPr>
              <w:t>是</w:t>
            </w:r>
            <w:r>
              <w:rPr>
                <w:rFonts w:ascii="Book Antiqua" w:hAnsi="Book Antiqua"/>
                <w:sz w:val="18"/>
                <w:szCs w:val="18"/>
              </w:rPr>
              <w:t>）</w:t>
            </w:r>
            <w:r>
              <w:rPr>
                <w:rFonts w:ascii="Book Antiqua" w:hAnsi="Book Antiqua" w:hint="eastAsia"/>
                <w:sz w:val="18"/>
                <w:szCs w:val="18"/>
              </w:rPr>
              <w:t>、仓库</w:t>
            </w:r>
            <w:r>
              <w:rPr>
                <w:rFonts w:ascii="Book Antiqua" w:hAnsi="Book Antiqua"/>
                <w:sz w:val="18"/>
                <w:szCs w:val="18"/>
              </w:rPr>
              <w:t>名称</w:t>
            </w:r>
            <w:r>
              <w:rPr>
                <w:rFonts w:ascii="Book Antiqua" w:hAnsi="Book Antiqua" w:hint="eastAsia"/>
                <w:sz w:val="18"/>
                <w:szCs w:val="18"/>
              </w:rPr>
              <w:t>（</w:t>
            </w:r>
            <w:r>
              <w:rPr>
                <w:rFonts w:ascii="Book Antiqua" w:hAnsi="Book Antiqua"/>
                <w:sz w:val="18"/>
                <w:szCs w:val="18"/>
              </w:rPr>
              <w:t>模糊查询）</w:t>
            </w:r>
          </w:p>
        </w:tc>
      </w:tr>
      <w:tr w:rsidR="004837C2" w14:paraId="658A8E65" w14:textId="77777777">
        <w:trPr>
          <w:jc w:val="center"/>
        </w:trPr>
        <w:tc>
          <w:tcPr>
            <w:tcW w:w="1583" w:type="dxa"/>
            <w:shd w:val="clear" w:color="auto" w:fill="F8F8F8"/>
            <w:vAlign w:val="center"/>
          </w:tcPr>
          <w:p w14:paraId="6D0F6F6A"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04322DC6"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302"/>
              <w:gridCol w:w="5811"/>
            </w:tblGrid>
            <w:tr w:rsidR="004837C2" w14:paraId="02CDAC8E" w14:textId="77777777">
              <w:trPr>
                <w:trHeight w:val="270"/>
              </w:trPr>
              <w:tc>
                <w:tcPr>
                  <w:tcW w:w="130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12A69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811" w:type="dxa"/>
                  <w:tcBorders>
                    <w:top w:val="single" w:sz="4" w:space="0" w:color="auto"/>
                    <w:left w:val="nil"/>
                    <w:bottom w:val="single" w:sz="6" w:space="0" w:color="auto"/>
                    <w:right w:val="single" w:sz="6" w:space="0" w:color="auto"/>
                  </w:tcBorders>
                  <w:shd w:val="clear" w:color="000000" w:fill="D9D9D9"/>
                </w:tcPr>
                <w:p w14:paraId="2A8D1E3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21BAF08F"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2761856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811" w:type="dxa"/>
                  <w:tcBorders>
                    <w:top w:val="single" w:sz="6" w:space="0" w:color="auto"/>
                    <w:left w:val="nil"/>
                    <w:bottom w:val="single" w:sz="6" w:space="0" w:color="auto"/>
                    <w:right w:val="single" w:sz="6" w:space="0" w:color="auto"/>
                  </w:tcBorders>
                  <w:vAlign w:val="center"/>
                </w:tcPr>
                <w:p w14:paraId="634679C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17C24C98"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BAB5DF1" w14:textId="77777777" w:rsidR="004837C2" w:rsidRDefault="005F3D5F">
                  <w:pPr>
                    <w:widowControl/>
                    <w:jc w:val="left"/>
                    <w:rPr>
                      <w:rFonts w:ascii="Book Antiqua" w:hAnsi="Book Antiqua"/>
                      <w:sz w:val="18"/>
                      <w:szCs w:val="18"/>
                    </w:rPr>
                  </w:pPr>
                  <w:r>
                    <w:rPr>
                      <w:rFonts w:ascii="Book Antiqua" w:hAnsi="Book Antiqua" w:hint="eastAsia"/>
                      <w:sz w:val="18"/>
                      <w:szCs w:val="18"/>
                    </w:rPr>
                    <w:t>服务</w:t>
                  </w:r>
                  <w:r>
                    <w:rPr>
                      <w:rFonts w:ascii="Book Antiqua" w:hAnsi="Book Antiqua"/>
                      <w:sz w:val="18"/>
                      <w:szCs w:val="18"/>
                    </w:rPr>
                    <w:t>商名称</w:t>
                  </w:r>
                </w:p>
              </w:tc>
              <w:tc>
                <w:tcPr>
                  <w:tcW w:w="5811" w:type="dxa"/>
                  <w:tcBorders>
                    <w:top w:val="single" w:sz="6" w:space="0" w:color="auto"/>
                    <w:left w:val="nil"/>
                    <w:bottom w:val="single" w:sz="6" w:space="0" w:color="auto"/>
                    <w:right w:val="single" w:sz="6" w:space="0" w:color="auto"/>
                  </w:tcBorders>
                  <w:vAlign w:val="center"/>
                </w:tcPr>
                <w:p w14:paraId="183F9EA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自己填写</w:t>
                  </w:r>
                  <w:r>
                    <w:rPr>
                      <w:rFonts w:ascii="宋体" w:hAnsi="宋体" w:cs="宋体" w:hint="eastAsia"/>
                      <w:color w:val="000000"/>
                      <w:kern w:val="0"/>
                      <w:sz w:val="22"/>
                      <w:szCs w:val="22"/>
                    </w:rPr>
                    <w:t>值</w:t>
                  </w:r>
                  <w:r>
                    <w:rPr>
                      <w:rFonts w:ascii="宋体" w:hAnsi="宋体" w:cs="宋体"/>
                      <w:color w:val="000000"/>
                      <w:kern w:val="0"/>
                      <w:sz w:val="22"/>
                      <w:szCs w:val="22"/>
                    </w:rPr>
                    <w:t>：</w:t>
                  </w:r>
                  <w:r>
                    <w:rPr>
                      <w:rFonts w:ascii="宋体" w:hAnsi="宋体" w:cs="宋体" w:hint="eastAsia"/>
                      <w:color w:val="000000"/>
                      <w:kern w:val="0"/>
                      <w:sz w:val="22"/>
                      <w:szCs w:val="22"/>
                    </w:rPr>
                    <w:t>添加自定义仓库时用户</w:t>
                  </w:r>
                  <w:r>
                    <w:rPr>
                      <w:rFonts w:ascii="宋体" w:hAnsi="宋体" w:cs="宋体"/>
                      <w:color w:val="000000"/>
                      <w:kern w:val="0"/>
                      <w:sz w:val="22"/>
                      <w:szCs w:val="22"/>
                    </w:rPr>
                    <w:t>自己填的</w:t>
                  </w:r>
                </w:p>
                <w:p w14:paraId="5BB70832"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速贸仓储</w:t>
                  </w:r>
                  <w:r>
                    <w:rPr>
                      <w:rFonts w:ascii="宋体" w:hAnsi="宋体" w:cs="宋体" w:hint="eastAsia"/>
                      <w:color w:val="000000"/>
                      <w:kern w:val="0"/>
                      <w:sz w:val="22"/>
                      <w:szCs w:val="22"/>
                    </w:rPr>
                    <w:t>：速贸</w:t>
                  </w:r>
                  <w:r>
                    <w:rPr>
                      <w:rFonts w:ascii="宋体" w:hAnsi="宋体" w:cs="宋体"/>
                      <w:color w:val="000000"/>
                      <w:kern w:val="0"/>
                      <w:sz w:val="22"/>
                      <w:szCs w:val="22"/>
                    </w:rPr>
                    <w:t>仓储</w:t>
                  </w:r>
                  <w:r>
                    <w:rPr>
                      <w:rFonts w:ascii="宋体" w:hAnsi="宋体" w:cs="宋体" w:hint="eastAsia"/>
                      <w:color w:val="000000"/>
                      <w:kern w:val="0"/>
                      <w:sz w:val="22"/>
                      <w:szCs w:val="22"/>
                    </w:rPr>
                    <w:t>，</w:t>
                  </w:r>
                  <w:r>
                    <w:rPr>
                      <w:rFonts w:ascii="宋体" w:hAnsi="宋体" w:cs="宋体"/>
                      <w:color w:val="000000"/>
                      <w:kern w:val="0"/>
                      <w:sz w:val="22"/>
                      <w:szCs w:val="22"/>
                    </w:rPr>
                    <w:t>值</w:t>
                  </w:r>
                  <w:r>
                    <w:rPr>
                      <w:rFonts w:ascii="宋体" w:hAnsi="宋体" w:cs="宋体" w:hint="eastAsia"/>
                      <w:color w:val="000000"/>
                      <w:kern w:val="0"/>
                      <w:sz w:val="22"/>
                      <w:szCs w:val="22"/>
                    </w:rPr>
                    <w:t>都</w:t>
                  </w:r>
                  <w:r>
                    <w:rPr>
                      <w:rFonts w:ascii="宋体" w:hAnsi="宋体" w:cs="宋体"/>
                      <w:color w:val="000000"/>
                      <w:kern w:val="0"/>
                      <w:sz w:val="22"/>
                      <w:szCs w:val="22"/>
                    </w:rPr>
                    <w:t>为“速贸仓储”</w:t>
                  </w:r>
                </w:p>
              </w:tc>
            </w:tr>
            <w:tr w:rsidR="004837C2" w14:paraId="05E0E5B0"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4012250"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仓库</w:t>
                  </w:r>
                  <w:r>
                    <w:rPr>
                      <w:rFonts w:ascii="Book Antiqua" w:hAnsi="Book Antiqua"/>
                      <w:sz w:val="18"/>
                      <w:szCs w:val="18"/>
                    </w:rPr>
                    <w:t>名称</w:t>
                  </w:r>
                </w:p>
              </w:tc>
              <w:tc>
                <w:tcPr>
                  <w:tcW w:w="5811" w:type="dxa"/>
                  <w:tcBorders>
                    <w:top w:val="single" w:sz="6" w:space="0" w:color="auto"/>
                    <w:left w:val="nil"/>
                    <w:bottom w:val="single" w:sz="6" w:space="0" w:color="auto"/>
                    <w:right w:val="single" w:sz="6" w:space="0" w:color="auto"/>
                  </w:tcBorders>
                  <w:vAlign w:val="center"/>
                </w:tcPr>
                <w:p w14:paraId="0A8E084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自定义</w:t>
                  </w:r>
                </w:p>
              </w:tc>
            </w:tr>
            <w:tr w:rsidR="004837C2" w14:paraId="2A693792"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FD84C82" w14:textId="77777777" w:rsidR="004837C2" w:rsidRDefault="005F3D5F">
                  <w:pPr>
                    <w:widowControl/>
                    <w:jc w:val="left"/>
                    <w:rPr>
                      <w:rFonts w:ascii="宋体" w:hAnsi="宋体" w:cs="宋体"/>
                      <w:color w:val="000000"/>
                      <w:kern w:val="0"/>
                      <w:sz w:val="22"/>
                      <w:szCs w:val="22"/>
                    </w:rPr>
                  </w:pPr>
                  <w:r>
                    <w:rPr>
                      <w:rFonts w:ascii="Book Antiqua" w:hAnsi="Book Antiqua"/>
                      <w:sz w:val="18"/>
                      <w:szCs w:val="18"/>
                    </w:rPr>
                    <w:lastRenderedPageBreak/>
                    <w:t>来源</w:t>
                  </w:r>
                </w:p>
              </w:tc>
              <w:tc>
                <w:tcPr>
                  <w:tcW w:w="5811" w:type="dxa"/>
                  <w:tcBorders>
                    <w:top w:val="single" w:sz="6" w:space="0" w:color="auto"/>
                    <w:left w:val="nil"/>
                    <w:bottom w:val="single" w:sz="6" w:space="0" w:color="auto"/>
                    <w:right w:val="single" w:sz="6" w:space="0" w:color="auto"/>
                  </w:tcBorders>
                  <w:vAlign w:val="center"/>
                </w:tcPr>
                <w:p w14:paraId="47FBDA3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w:t>
                  </w:r>
                  <w:r>
                    <w:rPr>
                      <w:rFonts w:ascii="宋体" w:hAnsi="宋体" w:cs="宋体"/>
                      <w:color w:val="000000"/>
                      <w:kern w:val="0"/>
                      <w:sz w:val="22"/>
                      <w:szCs w:val="22"/>
                    </w:rPr>
                    <w:t>：</w:t>
                  </w:r>
                  <w:r>
                    <w:rPr>
                      <w:rFonts w:ascii="宋体" w:hAnsi="宋体" w:cs="宋体" w:hint="eastAsia"/>
                      <w:color w:val="000000"/>
                      <w:kern w:val="0"/>
                      <w:sz w:val="22"/>
                      <w:szCs w:val="22"/>
                    </w:rPr>
                    <w:t>添加</w:t>
                  </w:r>
                  <w:r>
                    <w:rPr>
                      <w:rFonts w:ascii="宋体" w:hAnsi="宋体" w:cs="宋体"/>
                      <w:color w:val="000000"/>
                      <w:kern w:val="0"/>
                      <w:sz w:val="22"/>
                      <w:szCs w:val="22"/>
                    </w:rPr>
                    <w:t>自定义仓储</w:t>
                  </w:r>
                  <w:r>
                    <w:rPr>
                      <w:rFonts w:ascii="宋体" w:hAnsi="宋体" w:cs="宋体" w:hint="eastAsia"/>
                      <w:color w:val="000000"/>
                      <w:kern w:val="0"/>
                      <w:sz w:val="22"/>
                      <w:szCs w:val="22"/>
                    </w:rPr>
                    <w:t>则</w:t>
                  </w:r>
                  <w:r>
                    <w:rPr>
                      <w:rFonts w:ascii="宋体" w:hAnsi="宋体" w:cs="宋体"/>
                      <w:color w:val="000000"/>
                      <w:kern w:val="0"/>
                      <w:sz w:val="22"/>
                      <w:szCs w:val="22"/>
                    </w:rPr>
                    <w:t>值为“自定义”</w:t>
                  </w:r>
                </w:p>
                <w:p w14:paraId="23EF324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速贸</w:t>
                  </w:r>
                  <w:r>
                    <w:rPr>
                      <w:rFonts w:ascii="宋体" w:hAnsi="宋体" w:cs="宋体"/>
                      <w:color w:val="000000"/>
                      <w:kern w:val="0"/>
                      <w:sz w:val="22"/>
                      <w:szCs w:val="22"/>
                    </w:rPr>
                    <w:t>仓储</w:t>
                  </w:r>
                  <w:r>
                    <w:rPr>
                      <w:rFonts w:ascii="宋体" w:hAnsi="宋体" w:cs="宋体" w:hint="eastAsia"/>
                      <w:color w:val="000000"/>
                      <w:kern w:val="0"/>
                      <w:sz w:val="22"/>
                      <w:szCs w:val="22"/>
                    </w:rPr>
                    <w:t>：添加</w:t>
                  </w:r>
                  <w:r>
                    <w:rPr>
                      <w:rFonts w:ascii="宋体" w:hAnsi="宋体" w:cs="宋体"/>
                      <w:color w:val="000000"/>
                      <w:kern w:val="0"/>
                      <w:sz w:val="22"/>
                      <w:szCs w:val="22"/>
                    </w:rPr>
                    <w:t>速贸仓储</w:t>
                  </w:r>
                  <w:r>
                    <w:rPr>
                      <w:rFonts w:ascii="宋体" w:hAnsi="宋体" w:cs="宋体" w:hint="eastAsia"/>
                      <w:color w:val="000000"/>
                      <w:kern w:val="0"/>
                      <w:sz w:val="22"/>
                      <w:szCs w:val="22"/>
                    </w:rPr>
                    <w:t>则</w:t>
                  </w:r>
                  <w:r>
                    <w:rPr>
                      <w:rFonts w:ascii="宋体" w:hAnsi="宋体" w:cs="宋体"/>
                      <w:color w:val="000000"/>
                      <w:kern w:val="0"/>
                      <w:sz w:val="22"/>
                      <w:szCs w:val="22"/>
                    </w:rPr>
                    <w:t>值为</w:t>
                  </w:r>
                  <w:r>
                    <w:rPr>
                      <w:rFonts w:ascii="宋体" w:hAnsi="宋体" w:cs="宋体" w:hint="eastAsia"/>
                      <w:color w:val="000000"/>
                      <w:kern w:val="0"/>
                      <w:sz w:val="22"/>
                      <w:szCs w:val="22"/>
                    </w:rPr>
                    <w:t>“</w:t>
                  </w:r>
                  <w:r>
                    <w:rPr>
                      <w:rFonts w:ascii="宋体" w:hAnsi="宋体" w:cs="宋体"/>
                      <w:color w:val="000000"/>
                      <w:kern w:val="0"/>
                      <w:sz w:val="22"/>
                      <w:szCs w:val="22"/>
                    </w:rPr>
                    <w:t>速贸仓储”</w:t>
                  </w:r>
                </w:p>
              </w:tc>
            </w:tr>
            <w:tr w:rsidR="004837C2" w14:paraId="6F5AE747"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2185AB17"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w:t>
                  </w:r>
                  <w:r>
                    <w:rPr>
                      <w:rFonts w:ascii="Book Antiqua" w:hAnsi="Book Antiqua"/>
                      <w:sz w:val="18"/>
                      <w:szCs w:val="18"/>
                    </w:rPr>
                    <w:t>启用</w:t>
                  </w:r>
                </w:p>
              </w:tc>
              <w:tc>
                <w:tcPr>
                  <w:tcW w:w="5811" w:type="dxa"/>
                  <w:tcBorders>
                    <w:top w:val="single" w:sz="6" w:space="0" w:color="auto"/>
                    <w:left w:val="nil"/>
                    <w:bottom w:val="single" w:sz="6" w:space="0" w:color="auto"/>
                    <w:right w:val="single" w:sz="6" w:space="0" w:color="auto"/>
                  </w:tcBorders>
                  <w:vAlign w:val="center"/>
                </w:tcPr>
                <w:p w14:paraId="20015D0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w:t>
                  </w:r>
                  <w:r>
                    <w:rPr>
                      <w:rFonts w:ascii="宋体" w:hAnsi="宋体" w:cs="宋体"/>
                      <w:color w:val="000000"/>
                      <w:kern w:val="0"/>
                      <w:sz w:val="22"/>
                      <w:szCs w:val="22"/>
                    </w:rPr>
                    <w:t>、否</w:t>
                  </w:r>
                </w:p>
              </w:tc>
            </w:tr>
            <w:tr w:rsidR="004837C2" w14:paraId="23E184FA"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D6773C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时间</w:t>
                  </w:r>
                </w:p>
              </w:tc>
              <w:tc>
                <w:tcPr>
                  <w:tcW w:w="5811" w:type="dxa"/>
                  <w:tcBorders>
                    <w:top w:val="single" w:sz="6" w:space="0" w:color="auto"/>
                    <w:left w:val="nil"/>
                    <w:bottom w:val="single" w:sz="6" w:space="0" w:color="auto"/>
                    <w:right w:val="single" w:sz="6" w:space="0" w:color="auto"/>
                  </w:tcBorders>
                  <w:vAlign w:val="center"/>
                </w:tcPr>
                <w:p w14:paraId="54D22D4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w:t>
                  </w:r>
                  <w:r>
                    <w:rPr>
                      <w:rFonts w:ascii="宋体" w:hAnsi="宋体" w:cs="宋体"/>
                      <w:color w:val="000000"/>
                      <w:kern w:val="0"/>
                      <w:sz w:val="22"/>
                      <w:szCs w:val="22"/>
                    </w:rPr>
                    <w:t>时间：用户创建该记录的时间</w:t>
                  </w:r>
                </w:p>
                <w:p w14:paraId="1E1EEFC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w:t>
                  </w:r>
                  <w:r>
                    <w:rPr>
                      <w:rFonts w:ascii="宋体" w:hAnsi="宋体" w:cs="宋体"/>
                      <w:color w:val="000000"/>
                      <w:kern w:val="0"/>
                      <w:sz w:val="22"/>
                      <w:szCs w:val="22"/>
                    </w:rPr>
                    <w:t>时间：</w:t>
                  </w:r>
                  <w:r>
                    <w:rPr>
                      <w:rFonts w:ascii="宋体" w:hAnsi="宋体" w:cs="宋体" w:hint="eastAsia"/>
                      <w:color w:val="000000"/>
                      <w:kern w:val="0"/>
                      <w:sz w:val="22"/>
                      <w:szCs w:val="22"/>
                    </w:rPr>
                    <w:t>该记录</w:t>
                  </w:r>
                  <w:r>
                    <w:rPr>
                      <w:rFonts w:ascii="宋体" w:hAnsi="宋体" w:cs="宋体"/>
                      <w:color w:val="000000"/>
                      <w:kern w:val="0"/>
                      <w:sz w:val="22"/>
                      <w:szCs w:val="22"/>
                    </w:rPr>
                    <w:t>最近编辑</w:t>
                  </w:r>
                  <w:r>
                    <w:rPr>
                      <w:rFonts w:ascii="宋体" w:hAnsi="宋体" w:cs="宋体" w:hint="eastAsia"/>
                      <w:color w:val="000000"/>
                      <w:kern w:val="0"/>
                      <w:sz w:val="22"/>
                      <w:szCs w:val="22"/>
                    </w:rPr>
                    <w:t xml:space="preserve"> </w:t>
                  </w:r>
                  <w:r>
                    <w:rPr>
                      <w:rFonts w:ascii="宋体" w:hAnsi="宋体" w:cs="宋体"/>
                      <w:color w:val="000000"/>
                      <w:kern w:val="0"/>
                      <w:sz w:val="22"/>
                      <w:szCs w:val="22"/>
                    </w:rPr>
                    <w:t xml:space="preserve">or </w:t>
                  </w:r>
                  <w:r>
                    <w:rPr>
                      <w:rFonts w:ascii="宋体" w:hAnsi="宋体" w:cs="宋体" w:hint="eastAsia"/>
                      <w:color w:val="000000"/>
                      <w:kern w:val="0"/>
                      <w:sz w:val="22"/>
                      <w:szCs w:val="22"/>
                    </w:rPr>
                    <w:t>状态</w:t>
                  </w:r>
                  <w:r>
                    <w:rPr>
                      <w:rFonts w:ascii="宋体" w:hAnsi="宋体" w:cs="宋体"/>
                      <w:color w:val="000000"/>
                      <w:kern w:val="0"/>
                      <w:sz w:val="22"/>
                      <w:szCs w:val="22"/>
                    </w:rPr>
                    <w:t>变更的</w:t>
                  </w:r>
                  <w:r>
                    <w:rPr>
                      <w:rFonts w:ascii="宋体" w:hAnsi="宋体" w:cs="宋体" w:hint="eastAsia"/>
                      <w:color w:val="000000"/>
                      <w:kern w:val="0"/>
                      <w:sz w:val="22"/>
                      <w:szCs w:val="22"/>
                    </w:rPr>
                    <w:t>时间；</w:t>
                  </w:r>
                </w:p>
              </w:tc>
            </w:tr>
            <w:tr w:rsidR="004837C2" w14:paraId="2C5FAC7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DB742F0" w14:textId="77777777" w:rsidR="004837C2" w:rsidRDefault="005F3D5F">
                  <w:pPr>
                    <w:widowControl/>
                    <w:jc w:val="left"/>
                    <w:rPr>
                      <w:rFonts w:ascii="宋体" w:hAnsi="宋体" w:cs="宋体"/>
                      <w:color w:val="000000"/>
                      <w:kern w:val="0"/>
                      <w:sz w:val="22"/>
                      <w:szCs w:val="22"/>
                    </w:rPr>
                  </w:pPr>
                  <w:r>
                    <w:rPr>
                      <w:rFonts w:ascii="Book Antiqua" w:hAnsi="Book Antiqua"/>
                      <w:sz w:val="18"/>
                      <w:szCs w:val="18"/>
                    </w:rPr>
                    <w:t>操作</w:t>
                  </w:r>
                </w:p>
              </w:tc>
              <w:tc>
                <w:tcPr>
                  <w:tcW w:w="5811" w:type="dxa"/>
                  <w:tcBorders>
                    <w:top w:val="single" w:sz="6" w:space="0" w:color="auto"/>
                    <w:left w:val="nil"/>
                    <w:bottom w:val="single" w:sz="6" w:space="0" w:color="auto"/>
                    <w:right w:val="single" w:sz="6" w:space="0" w:color="auto"/>
                  </w:tcBorders>
                  <w:vAlign w:val="center"/>
                </w:tcPr>
                <w:tbl>
                  <w:tblPr>
                    <w:tblStyle w:val="af5"/>
                    <w:tblW w:w="4482" w:type="dxa"/>
                    <w:tblLayout w:type="fixed"/>
                    <w:tblLook w:val="04A0" w:firstRow="1" w:lastRow="0" w:firstColumn="1" w:lastColumn="0" w:noHBand="0" w:noVBand="1"/>
                  </w:tblPr>
                  <w:tblGrid>
                    <w:gridCol w:w="1907"/>
                    <w:gridCol w:w="2575"/>
                  </w:tblGrid>
                  <w:tr w:rsidR="004837C2" w14:paraId="4FD5663D" w14:textId="77777777">
                    <w:tc>
                      <w:tcPr>
                        <w:tcW w:w="1907" w:type="dxa"/>
                        <w:shd w:val="clear" w:color="auto" w:fill="F2F2F2" w:themeFill="background1" w:themeFillShade="F2"/>
                      </w:tcPr>
                      <w:p w14:paraId="1A8FBC0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w:t>
                        </w:r>
                      </w:p>
                    </w:tc>
                    <w:tc>
                      <w:tcPr>
                        <w:tcW w:w="2575" w:type="dxa"/>
                        <w:shd w:val="clear" w:color="auto" w:fill="F2F2F2" w:themeFill="background1" w:themeFillShade="F2"/>
                      </w:tcPr>
                      <w:p w14:paraId="172DB71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r>
                  <w:tr w:rsidR="004837C2" w14:paraId="4371C932" w14:textId="77777777">
                    <w:tc>
                      <w:tcPr>
                        <w:tcW w:w="1907" w:type="dxa"/>
                      </w:tcPr>
                      <w:p w14:paraId="48C0022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自定义仓库</w:t>
                        </w:r>
                      </w:p>
                    </w:tc>
                    <w:tc>
                      <w:tcPr>
                        <w:tcW w:w="2575" w:type="dxa"/>
                      </w:tcPr>
                      <w:p w14:paraId="09209E9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w:t>
                        </w:r>
                        <w:r>
                          <w:rPr>
                            <w:rFonts w:ascii="宋体" w:hAnsi="宋体" w:cs="宋体" w:hint="eastAsia"/>
                            <w:color w:val="000000"/>
                            <w:kern w:val="0"/>
                            <w:sz w:val="22"/>
                            <w:szCs w:val="22"/>
                          </w:rPr>
                          <w:t>编辑</w:t>
                        </w:r>
                      </w:p>
                    </w:tc>
                  </w:tr>
                  <w:tr w:rsidR="004837C2" w14:paraId="5BA2D442" w14:textId="77777777">
                    <w:tc>
                      <w:tcPr>
                        <w:tcW w:w="1907" w:type="dxa"/>
                      </w:tcPr>
                      <w:p w14:paraId="7F406D0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速贸</w:t>
                        </w:r>
                        <w:r>
                          <w:rPr>
                            <w:rFonts w:ascii="宋体" w:hAnsi="宋体" w:cs="宋体"/>
                            <w:color w:val="000000"/>
                            <w:kern w:val="0"/>
                            <w:sz w:val="22"/>
                            <w:szCs w:val="22"/>
                          </w:rPr>
                          <w:t>仓库</w:t>
                        </w:r>
                      </w:p>
                    </w:tc>
                    <w:tc>
                      <w:tcPr>
                        <w:tcW w:w="2575" w:type="dxa"/>
                      </w:tcPr>
                      <w:p w14:paraId="65A3E55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添加、</w:t>
                        </w:r>
                        <w:r>
                          <w:rPr>
                            <w:rFonts w:ascii="宋体" w:hAnsi="宋体" w:cs="宋体"/>
                            <w:color w:val="000000"/>
                            <w:kern w:val="0"/>
                            <w:sz w:val="22"/>
                            <w:szCs w:val="22"/>
                          </w:rPr>
                          <w:t>编辑</w:t>
                        </w:r>
                      </w:p>
                    </w:tc>
                  </w:tr>
                </w:tbl>
                <w:p w14:paraId="10B5E004" w14:textId="77777777" w:rsidR="004837C2" w:rsidRDefault="004837C2">
                  <w:pPr>
                    <w:widowControl/>
                    <w:jc w:val="left"/>
                    <w:rPr>
                      <w:rFonts w:ascii="宋体" w:hAnsi="宋体" w:cs="宋体"/>
                      <w:color w:val="000000"/>
                      <w:kern w:val="0"/>
                      <w:sz w:val="22"/>
                      <w:szCs w:val="22"/>
                    </w:rPr>
                  </w:pPr>
                </w:p>
              </w:tc>
            </w:tr>
          </w:tbl>
          <w:p w14:paraId="6D68B8E8" w14:textId="77777777" w:rsidR="004837C2" w:rsidRDefault="004837C2">
            <w:pPr>
              <w:rPr>
                <w:rFonts w:ascii="Book Antiqua" w:hAnsi="Book Antiqua"/>
                <w:sz w:val="18"/>
                <w:szCs w:val="18"/>
              </w:rPr>
            </w:pPr>
          </w:p>
        </w:tc>
      </w:tr>
      <w:tr w:rsidR="004837C2" w14:paraId="6892ADCA" w14:textId="77777777">
        <w:trPr>
          <w:trHeight w:val="561"/>
          <w:jc w:val="center"/>
        </w:trPr>
        <w:tc>
          <w:tcPr>
            <w:tcW w:w="1583" w:type="dxa"/>
            <w:shd w:val="clear" w:color="auto" w:fill="F8F8F8"/>
            <w:vAlign w:val="center"/>
          </w:tcPr>
          <w:p w14:paraId="0F85AB1C"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160212A9" w14:textId="2BC43DE1" w:rsidR="004837C2" w:rsidRDefault="00890EC4" w:rsidP="00890EC4">
            <w:pPr>
              <w:jc w:val="center"/>
              <w:rPr>
                <w:rFonts w:ascii="Book Antiqua" w:hAnsi="Book Antiqua"/>
                <w:color w:val="595959" w:themeColor="text1" w:themeTint="A6"/>
                <w:sz w:val="18"/>
                <w:szCs w:val="18"/>
              </w:rPr>
            </w:pPr>
            <w:r>
              <w:rPr>
                <w:noProof/>
              </w:rPr>
              <w:drawing>
                <wp:inline distT="0" distB="0" distL="0" distR="0" wp14:anchorId="2286AB38" wp14:editId="23634BF4">
                  <wp:extent cx="2235315" cy="243852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315" cy="2438525"/>
                          </a:xfrm>
                          <a:prstGeom prst="rect">
                            <a:avLst/>
                          </a:prstGeom>
                        </pic:spPr>
                      </pic:pic>
                    </a:graphicData>
                  </a:graphic>
                </wp:inline>
              </w:drawing>
            </w:r>
          </w:p>
        </w:tc>
      </w:tr>
      <w:tr w:rsidR="004837C2" w14:paraId="5DC8C6CE" w14:textId="77777777">
        <w:trPr>
          <w:trHeight w:val="561"/>
          <w:jc w:val="center"/>
        </w:trPr>
        <w:tc>
          <w:tcPr>
            <w:tcW w:w="1583" w:type="dxa"/>
            <w:shd w:val="clear" w:color="auto" w:fill="F8F8F8"/>
            <w:vAlign w:val="center"/>
          </w:tcPr>
          <w:p w14:paraId="5E221AC3"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5D6998C2" w14:textId="77777777" w:rsidR="004837C2" w:rsidRDefault="005F3D5F">
            <w:pPr>
              <w:rPr>
                <w:rFonts w:ascii="Book Antiqua" w:hAnsi="Book Antiqua"/>
                <w:b/>
                <w:sz w:val="18"/>
                <w:szCs w:val="18"/>
              </w:rPr>
            </w:pPr>
            <w:r>
              <w:rPr>
                <w:rFonts w:ascii="Book Antiqua" w:hAnsi="Book Antiqua" w:hint="eastAsia"/>
                <w:b/>
                <w:sz w:val="18"/>
                <w:szCs w:val="18"/>
              </w:rPr>
              <w:t>描述</w:t>
            </w:r>
          </w:p>
          <w:p w14:paraId="37163639" w14:textId="77777777" w:rsidR="004837C2" w:rsidRDefault="005F3D5F">
            <w:pPr>
              <w:pStyle w:val="afb"/>
              <w:numPr>
                <w:ilvl w:val="0"/>
                <w:numId w:val="24"/>
              </w:numPr>
              <w:rPr>
                <w:rFonts w:ascii="Book Antiqua" w:hAnsi="Book Antiqua"/>
                <w:color w:val="FF0000"/>
                <w:sz w:val="18"/>
                <w:szCs w:val="18"/>
              </w:rPr>
            </w:pPr>
            <w:r>
              <w:rPr>
                <w:rFonts w:ascii="Book Antiqua" w:hAnsi="Book Antiqua" w:hint="eastAsia"/>
                <w:color w:val="000000" w:themeColor="text1"/>
                <w:sz w:val="18"/>
                <w:szCs w:val="18"/>
              </w:rPr>
              <w:t>添加</w:t>
            </w:r>
            <w:r>
              <w:rPr>
                <w:rFonts w:ascii="Book Antiqua" w:hAnsi="Book Antiqua"/>
                <w:color w:val="000000" w:themeColor="text1"/>
                <w:sz w:val="18"/>
                <w:szCs w:val="18"/>
              </w:rPr>
              <w:t>自定义</w:t>
            </w:r>
            <w:r>
              <w:rPr>
                <w:rFonts w:ascii="Book Antiqua" w:hAnsi="Book Antiqua" w:hint="eastAsia"/>
                <w:color w:val="000000" w:themeColor="text1"/>
                <w:sz w:val="18"/>
                <w:szCs w:val="18"/>
              </w:rPr>
              <w:t>仓库</w:t>
            </w:r>
          </w:p>
          <w:p w14:paraId="6A2B0A30" w14:textId="77777777" w:rsidR="004837C2" w:rsidRDefault="005F3D5F">
            <w:pPr>
              <w:rPr>
                <w:rFonts w:ascii="Book Antiqua" w:hAnsi="Book Antiqua"/>
                <w:b/>
                <w:sz w:val="18"/>
                <w:szCs w:val="18"/>
              </w:rPr>
            </w:pPr>
            <w:r>
              <w:rPr>
                <w:rFonts w:ascii="Book Antiqua" w:hAnsi="Book Antiqua" w:hint="eastAsia"/>
                <w:b/>
                <w:sz w:val="18"/>
                <w:szCs w:val="18"/>
              </w:rPr>
              <w:t>过程</w:t>
            </w:r>
          </w:p>
          <w:p w14:paraId="1032B958" w14:textId="77777777" w:rsidR="004837C2" w:rsidRDefault="005F3D5F">
            <w:pPr>
              <w:pStyle w:val="afb"/>
              <w:numPr>
                <w:ilvl w:val="0"/>
                <w:numId w:val="24"/>
              </w:numPr>
              <w:rPr>
                <w:rFonts w:ascii="Book Antiqua" w:hAnsi="Book Antiqua"/>
                <w:b/>
                <w:color w:val="000000" w:themeColor="text1"/>
                <w:sz w:val="18"/>
                <w:szCs w:val="18"/>
              </w:rPr>
            </w:pPr>
            <w:r>
              <w:rPr>
                <w:rFonts w:ascii="Book Antiqua" w:hAnsi="Book Antiqua" w:hint="eastAsia"/>
                <w:sz w:val="18"/>
                <w:szCs w:val="18"/>
              </w:rPr>
              <w:t>添加自定义</w:t>
            </w:r>
            <w:r>
              <w:rPr>
                <w:rFonts w:ascii="Book Antiqua" w:hAnsi="Book Antiqua"/>
                <w:sz w:val="18"/>
                <w:szCs w:val="18"/>
              </w:rPr>
              <w:t>店铺，</w:t>
            </w:r>
            <w:r>
              <w:rPr>
                <w:rFonts w:ascii="Book Antiqua" w:hAnsi="Book Antiqua" w:hint="eastAsia"/>
                <w:sz w:val="18"/>
                <w:szCs w:val="18"/>
              </w:rPr>
              <w:t>需填写</w:t>
            </w:r>
            <w:r>
              <w:rPr>
                <w:rFonts w:ascii="Book Antiqua" w:hAnsi="Book Antiqua"/>
                <w:sz w:val="18"/>
                <w:szCs w:val="18"/>
              </w:rPr>
              <w:t>”</w:t>
            </w:r>
            <w:r>
              <w:rPr>
                <w:rFonts w:ascii="Book Antiqua" w:hAnsi="Book Antiqua" w:hint="eastAsia"/>
                <w:sz w:val="18"/>
                <w:szCs w:val="18"/>
              </w:rPr>
              <w:t>服务</w:t>
            </w:r>
            <w:r>
              <w:rPr>
                <w:rFonts w:ascii="Book Antiqua" w:hAnsi="Book Antiqua"/>
                <w:sz w:val="18"/>
                <w:szCs w:val="18"/>
              </w:rPr>
              <w:t>商名称</w:t>
            </w:r>
            <w:r>
              <w:rPr>
                <w:rFonts w:ascii="Book Antiqua" w:hAnsi="Book Antiqua" w:hint="eastAsia"/>
                <w:sz w:val="18"/>
                <w:szCs w:val="18"/>
              </w:rPr>
              <w:t>、</w:t>
            </w:r>
            <w:r>
              <w:rPr>
                <w:rFonts w:ascii="Book Antiqua" w:hAnsi="Book Antiqua"/>
                <w:sz w:val="18"/>
                <w:szCs w:val="18"/>
              </w:rPr>
              <w:t>仓库名称、负责人、</w:t>
            </w:r>
            <w:r>
              <w:rPr>
                <w:rFonts w:ascii="Book Antiqua" w:hAnsi="Book Antiqua" w:hint="eastAsia"/>
                <w:sz w:val="18"/>
                <w:szCs w:val="18"/>
              </w:rPr>
              <w:t>联系</w:t>
            </w:r>
            <w:r>
              <w:rPr>
                <w:rFonts w:ascii="Book Antiqua" w:hAnsi="Book Antiqua"/>
                <w:sz w:val="18"/>
                <w:szCs w:val="18"/>
              </w:rPr>
              <w:t>电话、</w:t>
            </w:r>
            <w:r>
              <w:rPr>
                <w:rFonts w:ascii="Book Antiqua" w:hAnsi="Book Antiqua"/>
                <w:sz w:val="18"/>
                <w:szCs w:val="18"/>
              </w:rPr>
              <w:t>QQ</w:t>
            </w:r>
            <w:r>
              <w:rPr>
                <w:rFonts w:ascii="Book Antiqua" w:hAnsi="Book Antiqua"/>
                <w:sz w:val="18"/>
                <w:szCs w:val="18"/>
              </w:rPr>
              <w:t>、地址</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选择</w:t>
            </w:r>
            <w:r>
              <w:rPr>
                <w:rFonts w:ascii="Book Antiqua" w:hAnsi="Book Antiqua"/>
                <w:sz w:val="18"/>
                <w:szCs w:val="18"/>
              </w:rPr>
              <w:t>”</w:t>
            </w:r>
            <w:r>
              <w:rPr>
                <w:rFonts w:ascii="Book Antiqua" w:hAnsi="Book Antiqua"/>
                <w:sz w:val="18"/>
                <w:szCs w:val="18"/>
              </w:rPr>
              <w:t>来源平台</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设置是否启用</w:t>
            </w:r>
            <w:r>
              <w:rPr>
                <w:rFonts w:ascii="Book Antiqua" w:hAnsi="Book Antiqua" w:hint="eastAsia"/>
                <w:sz w:val="18"/>
                <w:szCs w:val="18"/>
              </w:rPr>
              <w:t>；</w:t>
            </w:r>
          </w:p>
          <w:p w14:paraId="04FD19A6"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7CCD9D03" w14:textId="77777777" w:rsidR="004837C2" w:rsidRDefault="005F3D5F">
            <w:pPr>
              <w:rPr>
                <w:rFonts w:ascii="Book Antiqua" w:hAnsi="Book Antiqua"/>
                <w:sz w:val="18"/>
                <w:szCs w:val="18"/>
              </w:rPr>
            </w:pPr>
            <w:r>
              <w:rPr>
                <w:rFonts w:ascii="Book Antiqua" w:hAnsi="Book Antiqua" w:hint="eastAsia"/>
                <w:b/>
                <w:sz w:val="18"/>
                <w:szCs w:val="18"/>
              </w:rPr>
              <w:t>3</w:t>
            </w:r>
            <w:r>
              <w:rPr>
                <w:rFonts w:ascii="Book Antiqua" w:hAnsi="Book Antiqua" w:hint="eastAsia"/>
                <w:b/>
                <w:sz w:val="18"/>
                <w:szCs w:val="18"/>
              </w:rPr>
              <w:t>、添加</w:t>
            </w:r>
            <w:r>
              <w:rPr>
                <w:rFonts w:ascii="Book Antiqua" w:hAnsi="Book Antiqua"/>
                <w:sz w:val="18"/>
                <w:szCs w:val="18"/>
              </w:rPr>
              <w:t>：</w:t>
            </w:r>
            <w:r>
              <w:rPr>
                <w:rFonts w:ascii="Book Antiqua" w:hAnsi="Book Antiqua" w:hint="eastAsia"/>
                <w:sz w:val="18"/>
                <w:szCs w:val="18"/>
              </w:rPr>
              <w:t>添加自定义</w:t>
            </w:r>
            <w:r>
              <w:rPr>
                <w:rFonts w:ascii="Book Antiqua" w:hAnsi="Book Antiqua"/>
                <w:sz w:val="18"/>
                <w:szCs w:val="18"/>
              </w:rPr>
              <w:t>店铺</w:t>
            </w:r>
            <w:r>
              <w:rPr>
                <w:rFonts w:ascii="Book Antiqua" w:hAnsi="Book Antiqua" w:hint="eastAsia"/>
                <w:sz w:val="18"/>
                <w:szCs w:val="18"/>
              </w:rPr>
              <w:t>时，需</w:t>
            </w:r>
            <w:r>
              <w:rPr>
                <w:rFonts w:ascii="Book Antiqua" w:hAnsi="Book Antiqua"/>
                <w:sz w:val="18"/>
                <w:szCs w:val="18"/>
              </w:rPr>
              <w:t>判断</w:t>
            </w:r>
            <w:r>
              <w:rPr>
                <w:rFonts w:ascii="Book Antiqua" w:hAnsi="Book Antiqua" w:hint="eastAsia"/>
                <w:sz w:val="18"/>
                <w:szCs w:val="18"/>
              </w:rPr>
              <w:t>“仓库</w:t>
            </w:r>
            <w:r>
              <w:rPr>
                <w:rFonts w:ascii="Book Antiqua" w:hAnsi="Book Antiqua"/>
                <w:sz w:val="18"/>
                <w:szCs w:val="18"/>
              </w:rPr>
              <w:t>名称</w:t>
            </w:r>
            <w:r>
              <w:rPr>
                <w:rFonts w:ascii="Book Antiqua" w:hAnsi="Book Antiqua"/>
                <w:sz w:val="18"/>
                <w:szCs w:val="18"/>
              </w:rPr>
              <w:t>“</w:t>
            </w:r>
            <w:r>
              <w:rPr>
                <w:rFonts w:ascii="Book Antiqua" w:hAnsi="Book Antiqua"/>
                <w:sz w:val="18"/>
                <w:szCs w:val="18"/>
              </w:rPr>
              <w:t>在该</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hint="eastAsia"/>
                <w:sz w:val="18"/>
                <w:szCs w:val="18"/>
              </w:rPr>
              <w:t>账号</w:t>
            </w:r>
            <w:r>
              <w:rPr>
                <w:rFonts w:ascii="Book Antiqua" w:hAnsi="Book Antiqua"/>
                <w:sz w:val="18"/>
                <w:szCs w:val="18"/>
              </w:rPr>
              <w:t>“</w:t>
            </w:r>
            <w:r>
              <w:rPr>
                <w:rFonts w:ascii="Book Antiqua" w:hAnsi="Book Antiqua" w:hint="eastAsia"/>
                <w:sz w:val="18"/>
                <w:szCs w:val="18"/>
              </w:rPr>
              <w:t>上</w:t>
            </w:r>
            <w:r>
              <w:rPr>
                <w:rFonts w:ascii="Book Antiqua" w:hAnsi="Book Antiqua"/>
                <w:sz w:val="18"/>
                <w:szCs w:val="18"/>
              </w:rPr>
              <w:t>是否唯一</w:t>
            </w:r>
            <w:r>
              <w:rPr>
                <w:rFonts w:ascii="Book Antiqua" w:hAnsi="Book Antiqua" w:hint="eastAsia"/>
                <w:sz w:val="18"/>
                <w:szCs w:val="18"/>
              </w:rPr>
              <w:t>（</w:t>
            </w:r>
            <w:r>
              <w:rPr>
                <w:rFonts w:ascii="Book Antiqua" w:hAnsi="Book Antiqua"/>
                <w:sz w:val="18"/>
                <w:szCs w:val="18"/>
              </w:rPr>
              <w:t>不同账号的</w:t>
            </w:r>
            <w:r>
              <w:rPr>
                <w:rFonts w:ascii="Book Antiqua" w:hAnsi="Book Antiqua" w:hint="eastAsia"/>
                <w:sz w:val="18"/>
                <w:szCs w:val="18"/>
              </w:rPr>
              <w:t>仓库</w:t>
            </w:r>
            <w:r>
              <w:rPr>
                <w:rFonts w:ascii="Book Antiqua" w:hAnsi="Book Antiqua"/>
                <w:sz w:val="18"/>
                <w:szCs w:val="18"/>
              </w:rPr>
              <w:t>名称可以重复）；</w:t>
            </w:r>
            <w:r>
              <w:rPr>
                <w:rFonts w:ascii="Book Antiqua" w:hAnsi="Book Antiqua"/>
                <w:sz w:val="18"/>
                <w:szCs w:val="18"/>
              </w:rPr>
              <w:t xml:space="preserve"> </w:t>
            </w:r>
            <w:r>
              <w:rPr>
                <w:rFonts w:ascii="Book Antiqua" w:hAnsi="Book Antiqua" w:hint="eastAsia"/>
                <w:sz w:val="18"/>
                <w:szCs w:val="18"/>
              </w:rPr>
              <w:t>重复</w:t>
            </w:r>
            <w:r>
              <w:rPr>
                <w:rFonts w:ascii="Book Antiqua" w:hAnsi="Book Antiqua"/>
                <w:sz w:val="18"/>
                <w:szCs w:val="18"/>
              </w:rPr>
              <w:t>则提醒</w:t>
            </w:r>
            <w:r>
              <w:rPr>
                <w:rFonts w:ascii="Book Antiqua" w:hAnsi="Book Antiqua"/>
                <w:sz w:val="18"/>
                <w:szCs w:val="18"/>
              </w:rPr>
              <w:t>“</w:t>
            </w:r>
            <w:r>
              <w:rPr>
                <w:rFonts w:ascii="Book Antiqua" w:hAnsi="Book Antiqua" w:hint="eastAsia"/>
                <w:sz w:val="18"/>
                <w:szCs w:val="18"/>
              </w:rPr>
              <w:t>该仓库</w:t>
            </w:r>
            <w:r>
              <w:rPr>
                <w:rFonts w:ascii="Book Antiqua" w:hAnsi="Book Antiqua"/>
                <w:sz w:val="18"/>
                <w:szCs w:val="18"/>
              </w:rPr>
              <w:t>名称已存在</w:t>
            </w:r>
            <w:r>
              <w:rPr>
                <w:rFonts w:ascii="Book Antiqua" w:hAnsi="Book Antiqua"/>
                <w:sz w:val="18"/>
                <w:szCs w:val="18"/>
              </w:rPr>
              <w:t>”</w:t>
            </w:r>
            <w:r>
              <w:rPr>
                <w:rFonts w:ascii="Book Antiqua" w:hAnsi="Book Antiqua"/>
                <w:sz w:val="18"/>
                <w:szCs w:val="18"/>
              </w:rPr>
              <w:t>；</w:t>
            </w:r>
          </w:p>
          <w:p w14:paraId="770D86A1" w14:textId="77777777" w:rsidR="004837C2" w:rsidRDefault="005F3D5F">
            <w:pPr>
              <w:rPr>
                <w:rFonts w:ascii="Book Antiqua" w:hAnsi="Book Antiqua"/>
                <w:sz w:val="18"/>
                <w:szCs w:val="18"/>
              </w:rPr>
            </w:pPr>
            <w:r>
              <w:rPr>
                <w:rFonts w:ascii="Book Antiqua" w:hAnsi="Book Antiqua" w:hint="eastAsia"/>
                <w:b/>
                <w:sz w:val="18"/>
                <w:szCs w:val="18"/>
              </w:rPr>
              <w:t>4</w:t>
            </w:r>
            <w:r>
              <w:rPr>
                <w:rFonts w:ascii="Book Antiqua" w:hAnsi="Book Antiqua" w:hint="eastAsia"/>
                <w:b/>
                <w:sz w:val="18"/>
                <w:szCs w:val="18"/>
              </w:rPr>
              <w:t>、编辑</w:t>
            </w:r>
            <w:r>
              <w:rPr>
                <w:rFonts w:ascii="Book Antiqua" w:hAnsi="Book Antiqua"/>
                <w:sz w:val="18"/>
                <w:szCs w:val="18"/>
              </w:rPr>
              <w:t>：</w:t>
            </w:r>
            <w:r>
              <w:rPr>
                <w:rFonts w:ascii="Book Antiqua" w:hAnsi="Book Antiqua" w:hint="eastAsia"/>
                <w:sz w:val="18"/>
                <w:szCs w:val="18"/>
              </w:rPr>
              <w:t>所有</w:t>
            </w:r>
            <w:r>
              <w:rPr>
                <w:rFonts w:ascii="Book Antiqua" w:hAnsi="Book Antiqua"/>
                <w:sz w:val="18"/>
                <w:szCs w:val="18"/>
              </w:rPr>
              <w:t>数据项都可编辑</w:t>
            </w:r>
            <w:r>
              <w:rPr>
                <w:rFonts w:ascii="Book Antiqua" w:hAnsi="Book Antiqua" w:hint="eastAsia"/>
                <w:sz w:val="18"/>
                <w:szCs w:val="18"/>
              </w:rPr>
              <w:t>；</w:t>
            </w:r>
          </w:p>
          <w:p w14:paraId="5CF2C925" w14:textId="77777777" w:rsidR="004837C2" w:rsidRDefault="005F3D5F">
            <w:pPr>
              <w:rPr>
                <w:rFonts w:ascii="Book Antiqua" w:hAnsi="Book Antiqua"/>
                <w:color w:val="FF0000"/>
                <w:sz w:val="18"/>
                <w:szCs w:val="18"/>
              </w:rPr>
            </w:pPr>
            <w:r>
              <w:rPr>
                <w:rFonts w:ascii="Book Antiqua" w:hAnsi="Book Antiqua" w:hint="eastAsia"/>
                <w:sz w:val="18"/>
                <w:szCs w:val="18"/>
              </w:rPr>
              <w:t>5</w:t>
            </w:r>
            <w:r>
              <w:rPr>
                <w:rFonts w:ascii="Book Antiqua" w:hAnsi="Book Antiqua" w:hint="eastAsia"/>
                <w:sz w:val="18"/>
                <w:szCs w:val="18"/>
              </w:rPr>
              <w:t>、</w:t>
            </w:r>
            <w:r>
              <w:rPr>
                <w:rFonts w:ascii="Book Antiqua" w:hAnsi="Book Antiqua" w:hint="eastAsia"/>
                <w:b/>
                <w:sz w:val="18"/>
                <w:szCs w:val="18"/>
              </w:rPr>
              <w:t>查看</w:t>
            </w:r>
            <w:r>
              <w:rPr>
                <w:rFonts w:ascii="Book Antiqua" w:hAnsi="Book Antiqua"/>
                <w:sz w:val="18"/>
                <w:szCs w:val="18"/>
              </w:rPr>
              <w:t>：</w:t>
            </w:r>
            <w:r>
              <w:rPr>
                <w:rFonts w:ascii="Book Antiqua" w:hAnsi="Book Antiqua" w:hint="eastAsia"/>
                <w:sz w:val="18"/>
                <w:szCs w:val="18"/>
              </w:rPr>
              <w:t>可</w:t>
            </w:r>
            <w:r>
              <w:rPr>
                <w:rFonts w:ascii="Book Antiqua" w:hAnsi="Book Antiqua"/>
                <w:sz w:val="18"/>
                <w:szCs w:val="18"/>
              </w:rPr>
              <w:t>查看自定义</w:t>
            </w:r>
            <w:r>
              <w:rPr>
                <w:rFonts w:ascii="Book Antiqua" w:hAnsi="Book Antiqua" w:hint="eastAsia"/>
                <w:sz w:val="18"/>
                <w:szCs w:val="18"/>
              </w:rPr>
              <w:t>仓库</w:t>
            </w:r>
            <w:r>
              <w:rPr>
                <w:rFonts w:ascii="Book Antiqua" w:hAnsi="Book Antiqua"/>
                <w:color w:val="FF0000"/>
                <w:sz w:val="18"/>
                <w:szCs w:val="18"/>
              </w:rPr>
              <w:t>；</w:t>
            </w:r>
          </w:p>
          <w:p w14:paraId="691B779E" w14:textId="77777777" w:rsidR="004837C2" w:rsidRDefault="005F3D5F">
            <w:pPr>
              <w:rPr>
                <w:rFonts w:ascii="Book Antiqua" w:hAnsi="Book Antiqua"/>
                <w:color w:val="595959" w:themeColor="text1" w:themeTint="A6"/>
                <w:sz w:val="18"/>
                <w:szCs w:val="18"/>
              </w:rPr>
            </w:pPr>
            <w:r>
              <w:rPr>
                <w:rFonts w:ascii="Book Antiqua" w:hAnsi="Book Antiqua" w:hint="eastAsia"/>
                <w:color w:val="000000" w:themeColor="text1"/>
                <w:sz w:val="18"/>
                <w:szCs w:val="18"/>
              </w:rPr>
              <w:t>6</w:t>
            </w:r>
            <w:r>
              <w:rPr>
                <w:rFonts w:ascii="Book Antiqua" w:hAnsi="Book Antiqua" w:hint="eastAsia"/>
                <w:color w:val="000000" w:themeColor="text1"/>
                <w:sz w:val="18"/>
                <w:szCs w:val="18"/>
              </w:rPr>
              <w:t>、</w:t>
            </w:r>
            <w:r>
              <w:rPr>
                <w:rFonts w:ascii="Book Antiqua" w:hAnsi="Book Antiqua"/>
                <w:color w:val="000000" w:themeColor="text1"/>
                <w:sz w:val="18"/>
                <w:szCs w:val="18"/>
              </w:rPr>
              <w:t>表单列</w:t>
            </w:r>
            <w:r>
              <w:rPr>
                <w:rFonts w:ascii="Book Antiqua" w:hAnsi="Book Antiqua" w:hint="eastAsia"/>
                <w:color w:val="000000" w:themeColor="text1"/>
                <w:sz w:val="18"/>
                <w:szCs w:val="18"/>
              </w:rPr>
              <w:t>排列</w:t>
            </w:r>
            <w:r>
              <w:rPr>
                <w:rFonts w:ascii="Book Antiqua" w:hAnsi="Book Antiqua"/>
                <w:color w:val="000000" w:themeColor="text1"/>
                <w:sz w:val="18"/>
                <w:szCs w:val="18"/>
              </w:rPr>
              <w:t>顺序：最新添加的</w:t>
            </w:r>
            <w:r>
              <w:rPr>
                <w:rFonts w:ascii="Book Antiqua" w:hAnsi="Book Antiqua" w:hint="eastAsia"/>
                <w:color w:val="000000" w:themeColor="text1"/>
                <w:sz w:val="18"/>
                <w:szCs w:val="18"/>
              </w:rPr>
              <w:t>仓库</w:t>
            </w:r>
            <w:r>
              <w:rPr>
                <w:rFonts w:ascii="Book Antiqua" w:hAnsi="Book Antiqua"/>
                <w:color w:val="000000" w:themeColor="text1"/>
                <w:sz w:val="18"/>
                <w:szCs w:val="18"/>
              </w:rPr>
              <w:t>排列在前面；</w:t>
            </w:r>
          </w:p>
        </w:tc>
      </w:tr>
      <w:tr w:rsidR="004837C2" w14:paraId="188D5201" w14:textId="77777777">
        <w:trPr>
          <w:trHeight w:val="561"/>
          <w:jc w:val="center"/>
        </w:trPr>
        <w:tc>
          <w:tcPr>
            <w:tcW w:w="9112" w:type="dxa"/>
            <w:gridSpan w:val="2"/>
            <w:shd w:val="clear" w:color="auto" w:fill="F8F8F8"/>
            <w:vAlign w:val="center"/>
          </w:tcPr>
          <w:p w14:paraId="7A7FC7F1"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b/>
                <w:sz w:val="18"/>
                <w:szCs w:val="18"/>
              </w:rPr>
              <w:t>自定义</w:t>
            </w:r>
            <w:r>
              <w:rPr>
                <w:rFonts w:ascii="Book Antiqua" w:hAnsi="Book Antiqua" w:hint="eastAsia"/>
                <w:b/>
                <w:sz w:val="18"/>
                <w:szCs w:val="18"/>
              </w:rPr>
              <w:t>仓库</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1654AC45"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326531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404ECB4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29DA7EC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E3D588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527AFA0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52D6D27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4901CBB4"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49619DC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服务商</w:t>
                  </w:r>
                  <w:r>
                    <w:rPr>
                      <w:rFonts w:ascii="宋体" w:hAnsi="宋体" w:cs="宋体"/>
                      <w:color w:val="000000"/>
                      <w:kern w:val="0"/>
                      <w:sz w:val="22"/>
                      <w:szCs w:val="22"/>
                    </w:rPr>
                    <w:t>名称</w:t>
                  </w:r>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40EE6C1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15B5091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D2B93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BB9DF9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4C29CAF"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验证在</w:t>
                  </w:r>
                  <w:r>
                    <w:rPr>
                      <w:rFonts w:ascii="宋体" w:hAnsi="宋体" w:cs="宋体"/>
                      <w:b/>
                      <w:bCs/>
                      <w:color w:val="000000"/>
                      <w:kern w:val="0"/>
                      <w:sz w:val="22"/>
                      <w:szCs w:val="22"/>
                    </w:rPr>
                    <w:t>本账号的</w:t>
                  </w:r>
                  <w:r>
                    <w:rPr>
                      <w:rFonts w:ascii="宋体" w:hAnsi="宋体" w:cs="宋体" w:hint="eastAsia"/>
                      <w:b/>
                      <w:bCs/>
                      <w:color w:val="000000"/>
                      <w:kern w:val="0"/>
                      <w:sz w:val="22"/>
                      <w:szCs w:val="22"/>
                    </w:rPr>
                    <w:t>唯一性</w:t>
                  </w:r>
                </w:p>
              </w:tc>
            </w:tr>
            <w:tr w:rsidR="004837C2" w14:paraId="1477C862"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4F081F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w:t>
                  </w:r>
                  <w:r>
                    <w:rPr>
                      <w:rFonts w:ascii="宋体" w:hAnsi="宋体" w:cs="宋体"/>
                      <w:color w:val="000000"/>
                      <w:kern w:val="0"/>
                      <w:sz w:val="22"/>
                      <w:szCs w:val="22"/>
                    </w:rPr>
                    <w:t>名称</w:t>
                  </w:r>
                </w:p>
              </w:tc>
              <w:tc>
                <w:tcPr>
                  <w:tcW w:w="1418" w:type="dxa"/>
                  <w:tcBorders>
                    <w:top w:val="single" w:sz="6" w:space="0" w:color="auto"/>
                    <w:left w:val="nil"/>
                    <w:bottom w:val="single" w:sz="6" w:space="0" w:color="auto"/>
                    <w:right w:val="single" w:sz="6" w:space="0" w:color="auto"/>
                  </w:tcBorders>
                  <w:vAlign w:val="center"/>
                </w:tcPr>
                <w:p w14:paraId="79B6EF2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A0229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00F32C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221ADE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BE4D2C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r w:rsidR="004837C2" w14:paraId="798D0293"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24F1D3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p>
              </w:tc>
              <w:tc>
                <w:tcPr>
                  <w:tcW w:w="1418" w:type="dxa"/>
                  <w:tcBorders>
                    <w:top w:val="single" w:sz="6" w:space="0" w:color="auto"/>
                    <w:left w:val="nil"/>
                    <w:bottom w:val="single" w:sz="6" w:space="0" w:color="auto"/>
                    <w:right w:val="single" w:sz="6" w:space="0" w:color="auto"/>
                  </w:tcBorders>
                  <w:vAlign w:val="center"/>
                </w:tcPr>
                <w:p w14:paraId="402070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布尔</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378E1D1E"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 xml:space="preserve">   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1FFE40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30DCFD5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8EF25E1"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默认</w:t>
                  </w:r>
                  <w:r>
                    <w:rPr>
                      <w:rFonts w:ascii="宋体" w:hAnsi="宋体" w:cs="宋体"/>
                      <w:b/>
                      <w:bCs/>
                      <w:color w:val="000000"/>
                      <w:kern w:val="0"/>
                      <w:sz w:val="22"/>
                      <w:szCs w:val="22"/>
                    </w:rPr>
                    <w:t>“是”</w:t>
                  </w:r>
                </w:p>
              </w:tc>
            </w:tr>
            <w:tr w:rsidR="004837C2" w14:paraId="5362DF1F"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1A8B97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负责人</w:t>
                  </w:r>
                </w:p>
              </w:tc>
              <w:tc>
                <w:tcPr>
                  <w:tcW w:w="1418" w:type="dxa"/>
                  <w:tcBorders>
                    <w:top w:val="single" w:sz="6" w:space="0" w:color="auto"/>
                    <w:left w:val="nil"/>
                    <w:bottom w:val="single" w:sz="6" w:space="0" w:color="auto"/>
                    <w:right w:val="single" w:sz="6" w:space="0" w:color="auto"/>
                  </w:tcBorders>
                  <w:vAlign w:val="center"/>
                </w:tcPr>
                <w:p w14:paraId="30DED7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FF3A83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189C94E"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 xml:space="preserve">  </w:t>
                  </w:r>
                  <w:r>
                    <w:rPr>
                      <w:rFonts w:ascii="宋体" w:hAnsi="宋体" w:cs="宋体"/>
                      <w:color w:val="000000"/>
                      <w:kern w:val="0"/>
                      <w:sz w:val="22"/>
                      <w:szCs w:val="22"/>
                    </w:rPr>
                    <w:t xml:space="preserve"> N</w:t>
                  </w:r>
                </w:p>
              </w:tc>
              <w:tc>
                <w:tcPr>
                  <w:tcW w:w="709" w:type="dxa"/>
                  <w:tcBorders>
                    <w:top w:val="nil"/>
                    <w:left w:val="nil"/>
                    <w:bottom w:val="single" w:sz="4" w:space="0" w:color="auto"/>
                    <w:right w:val="single" w:sz="4" w:space="0" w:color="auto"/>
                  </w:tcBorders>
                  <w:shd w:val="clear" w:color="auto" w:fill="auto"/>
                  <w:noWrap/>
                  <w:vAlign w:val="center"/>
                </w:tcPr>
                <w:p w14:paraId="4DFCA8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0D91761"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r w:rsidR="004837C2" w14:paraId="35B2D423"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3167DE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联系</w:t>
                  </w:r>
                  <w:r>
                    <w:rPr>
                      <w:rFonts w:ascii="宋体" w:hAnsi="宋体" w:cs="宋体"/>
                      <w:color w:val="000000"/>
                      <w:kern w:val="0"/>
                      <w:sz w:val="22"/>
                      <w:szCs w:val="22"/>
                    </w:rPr>
                    <w:t>电话</w:t>
                  </w:r>
                </w:p>
              </w:tc>
              <w:tc>
                <w:tcPr>
                  <w:tcW w:w="1418" w:type="dxa"/>
                  <w:tcBorders>
                    <w:top w:val="single" w:sz="6" w:space="0" w:color="auto"/>
                    <w:left w:val="nil"/>
                    <w:bottom w:val="single" w:sz="6" w:space="0" w:color="auto"/>
                    <w:right w:val="single" w:sz="6" w:space="0" w:color="auto"/>
                  </w:tcBorders>
                  <w:vAlign w:val="center"/>
                </w:tcPr>
                <w:p w14:paraId="60E8F8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48CBB6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5FE8AC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111DDF4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420ADC51"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r w:rsidR="004837C2" w14:paraId="4333D9F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28810BD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QQ</w:t>
                  </w:r>
                </w:p>
              </w:tc>
              <w:tc>
                <w:tcPr>
                  <w:tcW w:w="1418" w:type="dxa"/>
                  <w:tcBorders>
                    <w:top w:val="single" w:sz="6" w:space="0" w:color="auto"/>
                    <w:left w:val="nil"/>
                    <w:bottom w:val="single" w:sz="6" w:space="0" w:color="auto"/>
                    <w:right w:val="single" w:sz="6" w:space="0" w:color="auto"/>
                  </w:tcBorders>
                  <w:vAlign w:val="center"/>
                </w:tcPr>
                <w:p w14:paraId="79B042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9E490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091DD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06E3E52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6FDB17FB"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r w:rsidR="004837C2" w14:paraId="63957BC5"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73DB43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w:t>
                  </w:r>
                </w:p>
              </w:tc>
              <w:tc>
                <w:tcPr>
                  <w:tcW w:w="1418" w:type="dxa"/>
                  <w:tcBorders>
                    <w:top w:val="single" w:sz="6" w:space="0" w:color="auto"/>
                    <w:left w:val="nil"/>
                    <w:bottom w:val="single" w:sz="6" w:space="0" w:color="auto"/>
                    <w:right w:val="single" w:sz="6" w:space="0" w:color="auto"/>
                  </w:tcBorders>
                  <w:vAlign w:val="center"/>
                </w:tcPr>
                <w:p w14:paraId="553799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5116A5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CC8ACE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699E58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AA33E2F"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bl>
          <w:p w14:paraId="78BA2794" w14:textId="77777777" w:rsidR="004837C2" w:rsidRDefault="004837C2">
            <w:pPr>
              <w:rPr>
                <w:rFonts w:ascii="Book Antiqua" w:hAnsi="Book Antiqua"/>
                <w:color w:val="595959" w:themeColor="text1" w:themeTint="A6"/>
                <w:sz w:val="18"/>
                <w:szCs w:val="18"/>
              </w:rPr>
            </w:pPr>
          </w:p>
        </w:tc>
      </w:tr>
      <w:tr w:rsidR="004837C2" w14:paraId="03B027C3" w14:textId="77777777">
        <w:trPr>
          <w:trHeight w:val="561"/>
          <w:jc w:val="center"/>
        </w:trPr>
        <w:tc>
          <w:tcPr>
            <w:tcW w:w="1583" w:type="dxa"/>
            <w:shd w:val="clear" w:color="auto" w:fill="F8F8F8"/>
            <w:vAlign w:val="center"/>
          </w:tcPr>
          <w:p w14:paraId="008F9FF2"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5CAD695E" w14:textId="2FCFCC34" w:rsidR="004837C2" w:rsidRDefault="00890EC4" w:rsidP="00890EC4">
            <w:pPr>
              <w:jc w:val="center"/>
              <w:rPr>
                <w:rFonts w:ascii="Book Antiqua" w:hAnsi="Book Antiqua"/>
                <w:color w:val="595959" w:themeColor="text1" w:themeTint="A6"/>
                <w:sz w:val="18"/>
                <w:szCs w:val="18"/>
              </w:rPr>
            </w:pPr>
            <w:r>
              <w:rPr>
                <w:noProof/>
              </w:rPr>
              <w:drawing>
                <wp:inline distT="0" distB="0" distL="0" distR="0" wp14:anchorId="386C73FB" wp14:editId="33AA461E">
                  <wp:extent cx="2292468" cy="1498677"/>
                  <wp:effectExtent l="0" t="0" r="0" b="635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2468" cy="1498677"/>
                          </a:xfrm>
                          <a:prstGeom prst="rect">
                            <a:avLst/>
                          </a:prstGeom>
                        </pic:spPr>
                      </pic:pic>
                    </a:graphicData>
                  </a:graphic>
                </wp:inline>
              </w:drawing>
            </w:r>
          </w:p>
        </w:tc>
      </w:tr>
      <w:tr w:rsidR="004837C2" w14:paraId="39D9584B" w14:textId="77777777">
        <w:trPr>
          <w:trHeight w:val="561"/>
          <w:jc w:val="center"/>
        </w:trPr>
        <w:tc>
          <w:tcPr>
            <w:tcW w:w="1583" w:type="dxa"/>
            <w:shd w:val="clear" w:color="auto" w:fill="F8F8F8"/>
            <w:vAlign w:val="center"/>
          </w:tcPr>
          <w:p w14:paraId="17F20F27"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2</w:t>
            </w:r>
          </w:p>
        </w:tc>
        <w:tc>
          <w:tcPr>
            <w:tcW w:w="7529" w:type="dxa"/>
          </w:tcPr>
          <w:p w14:paraId="3C3BFE32" w14:textId="77777777" w:rsidR="004837C2" w:rsidRDefault="005F3D5F">
            <w:pPr>
              <w:rPr>
                <w:rFonts w:ascii="Book Antiqua" w:hAnsi="Book Antiqua"/>
                <w:b/>
                <w:sz w:val="18"/>
                <w:szCs w:val="18"/>
              </w:rPr>
            </w:pPr>
            <w:r>
              <w:rPr>
                <w:rFonts w:ascii="Book Antiqua" w:hAnsi="Book Antiqua" w:hint="eastAsia"/>
                <w:b/>
                <w:sz w:val="18"/>
                <w:szCs w:val="18"/>
              </w:rPr>
              <w:t>描述</w:t>
            </w:r>
          </w:p>
          <w:p w14:paraId="64939263" w14:textId="77777777" w:rsidR="004837C2" w:rsidRDefault="005F3D5F">
            <w:pPr>
              <w:pStyle w:val="afb"/>
              <w:numPr>
                <w:ilvl w:val="0"/>
                <w:numId w:val="25"/>
              </w:numPr>
              <w:rPr>
                <w:rFonts w:ascii="Book Antiqua" w:hAnsi="Book Antiqua"/>
                <w:color w:val="FF0000"/>
                <w:sz w:val="18"/>
                <w:szCs w:val="18"/>
              </w:rPr>
            </w:pPr>
            <w:r>
              <w:rPr>
                <w:rFonts w:ascii="Book Antiqua" w:hAnsi="Book Antiqua" w:hint="eastAsia"/>
                <w:color w:val="000000" w:themeColor="text1"/>
                <w:sz w:val="18"/>
                <w:szCs w:val="18"/>
              </w:rPr>
              <w:t>添加速贸</w:t>
            </w:r>
            <w:r>
              <w:rPr>
                <w:rFonts w:ascii="Book Antiqua" w:hAnsi="Book Antiqua"/>
                <w:color w:val="000000" w:themeColor="text1"/>
                <w:sz w:val="18"/>
                <w:szCs w:val="18"/>
              </w:rPr>
              <w:t>仓储</w:t>
            </w:r>
          </w:p>
          <w:p w14:paraId="0C63D216" w14:textId="77777777" w:rsidR="004837C2" w:rsidRDefault="005F3D5F">
            <w:pPr>
              <w:rPr>
                <w:rFonts w:ascii="Book Antiqua" w:hAnsi="Book Antiqua"/>
                <w:b/>
                <w:sz w:val="18"/>
                <w:szCs w:val="18"/>
              </w:rPr>
            </w:pPr>
            <w:r>
              <w:rPr>
                <w:rFonts w:ascii="Book Antiqua" w:hAnsi="Book Antiqua" w:hint="eastAsia"/>
                <w:b/>
                <w:sz w:val="18"/>
                <w:szCs w:val="18"/>
              </w:rPr>
              <w:t>过程</w:t>
            </w:r>
          </w:p>
          <w:p w14:paraId="6C7F3B9B" w14:textId="77777777" w:rsidR="004837C2" w:rsidRDefault="005F3D5F">
            <w:pPr>
              <w:pStyle w:val="afb"/>
              <w:numPr>
                <w:ilvl w:val="0"/>
                <w:numId w:val="25"/>
              </w:numPr>
              <w:rPr>
                <w:rFonts w:ascii="Book Antiqua" w:hAnsi="Book Antiqua"/>
                <w:b/>
                <w:color w:val="000000" w:themeColor="text1"/>
                <w:sz w:val="18"/>
                <w:szCs w:val="18"/>
              </w:rPr>
            </w:pPr>
            <w:r>
              <w:rPr>
                <w:rFonts w:ascii="Book Antiqua" w:hAnsi="Book Antiqua" w:hint="eastAsia"/>
                <w:sz w:val="18"/>
                <w:szCs w:val="18"/>
              </w:rPr>
              <w:t>添加</w:t>
            </w:r>
            <w:r>
              <w:rPr>
                <w:rFonts w:ascii="Book Antiqua" w:hAnsi="Book Antiqua"/>
                <w:sz w:val="18"/>
                <w:szCs w:val="18"/>
              </w:rPr>
              <w:t>速贸仓储，</w:t>
            </w:r>
            <w:r>
              <w:rPr>
                <w:rFonts w:ascii="Book Antiqua" w:hAnsi="Book Antiqua" w:hint="eastAsia"/>
                <w:sz w:val="18"/>
                <w:szCs w:val="18"/>
              </w:rPr>
              <w:t>需填写</w:t>
            </w:r>
            <w:r>
              <w:rPr>
                <w:rFonts w:ascii="Book Antiqua" w:hAnsi="Book Antiqua"/>
                <w:sz w:val="18"/>
                <w:szCs w:val="18"/>
              </w:rPr>
              <w:t>”</w:t>
            </w:r>
            <w:proofErr w:type="spellStart"/>
            <w:r>
              <w:rPr>
                <w:rFonts w:ascii="Book Antiqua" w:hAnsi="Book Antiqua" w:hint="eastAsia"/>
                <w:sz w:val="18"/>
                <w:szCs w:val="18"/>
              </w:rPr>
              <w:t>app</w:t>
            </w:r>
            <w:r>
              <w:rPr>
                <w:rFonts w:ascii="Book Antiqua" w:hAnsi="Book Antiqua"/>
                <w:sz w:val="18"/>
                <w:szCs w:val="18"/>
              </w:rPr>
              <w:t>Token</w:t>
            </w:r>
            <w:proofErr w:type="spellEnd"/>
            <w:r>
              <w:rPr>
                <w:rFonts w:ascii="Book Antiqua" w:hAnsi="Book Antiqua"/>
                <w:sz w:val="18"/>
                <w:szCs w:val="18"/>
              </w:rPr>
              <w:t>、</w:t>
            </w:r>
            <w:proofErr w:type="spellStart"/>
            <w:r>
              <w:rPr>
                <w:rFonts w:ascii="Book Antiqua" w:hAnsi="Book Antiqua"/>
                <w:sz w:val="18"/>
                <w:szCs w:val="18"/>
              </w:rPr>
              <w:t>appKey</w:t>
            </w:r>
            <w:proofErr w:type="spellEnd"/>
            <w:r>
              <w:rPr>
                <w:rFonts w:ascii="Book Antiqua" w:hAnsi="Book Antiqua"/>
                <w:sz w:val="18"/>
                <w:szCs w:val="18"/>
              </w:rPr>
              <w:t>“</w:t>
            </w:r>
            <w:r>
              <w:rPr>
                <w:rFonts w:ascii="Book Antiqua" w:hAnsi="Book Antiqua" w:hint="eastAsia"/>
                <w:sz w:val="18"/>
                <w:szCs w:val="18"/>
              </w:rPr>
              <w:t>；</w:t>
            </w:r>
          </w:p>
          <w:p w14:paraId="681E8A30"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76A84E64" w14:textId="77777777" w:rsidR="004837C2" w:rsidRDefault="005F3D5F">
            <w:pPr>
              <w:rPr>
                <w:rFonts w:ascii="Book Antiqua" w:hAnsi="Book Antiqua"/>
                <w:sz w:val="18"/>
                <w:szCs w:val="18"/>
              </w:rPr>
            </w:pPr>
            <w:r>
              <w:rPr>
                <w:rFonts w:ascii="Book Antiqua" w:hAnsi="Book Antiqua"/>
                <w:b/>
                <w:sz w:val="18"/>
                <w:szCs w:val="18"/>
              </w:rPr>
              <w:t>4</w:t>
            </w:r>
            <w:r>
              <w:rPr>
                <w:rFonts w:ascii="Book Antiqua" w:hAnsi="Book Antiqua" w:hint="eastAsia"/>
                <w:b/>
                <w:sz w:val="18"/>
                <w:szCs w:val="18"/>
              </w:rPr>
              <w:t>、添加</w:t>
            </w:r>
            <w:r>
              <w:rPr>
                <w:rFonts w:ascii="Book Antiqua" w:hAnsi="Book Antiqua"/>
                <w:sz w:val="18"/>
                <w:szCs w:val="18"/>
              </w:rPr>
              <w:t>：</w:t>
            </w:r>
            <w:r>
              <w:rPr>
                <w:rFonts w:ascii="Book Antiqua" w:hAnsi="Book Antiqua" w:hint="eastAsia"/>
                <w:sz w:val="18"/>
                <w:szCs w:val="18"/>
              </w:rPr>
              <w:t>添加速贸</w:t>
            </w:r>
            <w:r>
              <w:rPr>
                <w:rFonts w:ascii="Book Antiqua" w:hAnsi="Book Antiqua"/>
                <w:sz w:val="18"/>
                <w:szCs w:val="18"/>
              </w:rPr>
              <w:t>仓储</w:t>
            </w:r>
            <w:r>
              <w:rPr>
                <w:rFonts w:ascii="Book Antiqua" w:hAnsi="Book Antiqua" w:hint="eastAsia"/>
                <w:sz w:val="18"/>
                <w:szCs w:val="18"/>
              </w:rPr>
              <w:t>时，查找</w:t>
            </w:r>
            <w:r>
              <w:rPr>
                <w:rFonts w:ascii="Book Antiqua" w:hAnsi="Book Antiqua"/>
                <w:sz w:val="18"/>
                <w:szCs w:val="18"/>
              </w:rPr>
              <w:t>成功自动获取所有仓库</w:t>
            </w:r>
            <w:r>
              <w:rPr>
                <w:rFonts w:ascii="Book Antiqua" w:hAnsi="Book Antiqua" w:hint="eastAsia"/>
                <w:sz w:val="18"/>
                <w:szCs w:val="18"/>
              </w:rPr>
              <w:t>，</w:t>
            </w:r>
            <w:r>
              <w:rPr>
                <w:rFonts w:ascii="Book Antiqua" w:hAnsi="Book Antiqua"/>
                <w:sz w:val="18"/>
                <w:szCs w:val="18"/>
              </w:rPr>
              <w:t>默认启用</w:t>
            </w:r>
            <w:r>
              <w:rPr>
                <w:rFonts w:ascii="Book Antiqua" w:hAnsi="Book Antiqua" w:hint="eastAsia"/>
                <w:sz w:val="18"/>
                <w:szCs w:val="18"/>
              </w:rPr>
              <w:t>；</w:t>
            </w:r>
            <w:r>
              <w:rPr>
                <w:rFonts w:ascii="Book Antiqua" w:hAnsi="Book Antiqua"/>
                <w:sz w:val="18"/>
                <w:szCs w:val="18"/>
              </w:rPr>
              <w:t>查找失败提示</w:t>
            </w:r>
            <w:r>
              <w:rPr>
                <w:rFonts w:ascii="Book Antiqua" w:hAnsi="Book Antiqua"/>
                <w:sz w:val="18"/>
                <w:szCs w:val="18"/>
              </w:rPr>
              <w:t>“</w:t>
            </w:r>
            <w:r>
              <w:rPr>
                <w:rFonts w:ascii="Book Antiqua" w:hAnsi="Book Antiqua"/>
                <w:sz w:val="18"/>
                <w:szCs w:val="18"/>
              </w:rPr>
              <w:t>请核对填写的参数</w:t>
            </w:r>
            <w:r>
              <w:rPr>
                <w:rFonts w:ascii="Book Antiqua" w:hAnsi="Book Antiqua"/>
                <w:sz w:val="18"/>
                <w:szCs w:val="18"/>
              </w:rPr>
              <w:t xml:space="preserve">” </w:t>
            </w:r>
          </w:p>
          <w:p w14:paraId="31D4554E" w14:textId="77777777" w:rsidR="004837C2" w:rsidRDefault="005F3D5F">
            <w:pPr>
              <w:rPr>
                <w:rFonts w:ascii="Book Antiqua" w:hAnsi="Book Antiqua"/>
                <w:sz w:val="18"/>
                <w:szCs w:val="18"/>
              </w:rPr>
            </w:pPr>
            <w:r>
              <w:rPr>
                <w:rFonts w:ascii="Book Antiqua" w:hAnsi="Book Antiqua"/>
                <w:b/>
                <w:sz w:val="18"/>
                <w:szCs w:val="18"/>
              </w:rPr>
              <w:t>5</w:t>
            </w:r>
            <w:r>
              <w:rPr>
                <w:rFonts w:ascii="Book Antiqua" w:hAnsi="Book Antiqua" w:hint="eastAsia"/>
                <w:b/>
                <w:sz w:val="18"/>
                <w:szCs w:val="18"/>
              </w:rPr>
              <w:t>、编辑</w:t>
            </w:r>
            <w:r>
              <w:rPr>
                <w:rFonts w:ascii="Book Antiqua" w:hAnsi="Book Antiqua"/>
                <w:b/>
                <w:sz w:val="18"/>
                <w:szCs w:val="18"/>
              </w:rPr>
              <w:t>：</w:t>
            </w:r>
            <w:r>
              <w:rPr>
                <w:rFonts w:ascii="Book Antiqua" w:hAnsi="Book Antiqua" w:hint="eastAsia"/>
                <w:sz w:val="18"/>
                <w:szCs w:val="18"/>
              </w:rPr>
              <w:t>可</w:t>
            </w:r>
            <w:r>
              <w:rPr>
                <w:rFonts w:ascii="Book Antiqua" w:hAnsi="Book Antiqua"/>
                <w:sz w:val="18"/>
                <w:szCs w:val="18"/>
              </w:rPr>
              <w:t>设置仓库是否启用</w:t>
            </w:r>
            <w:r>
              <w:rPr>
                <w:rFonts w:ascii="Book Antiqua" w:hAnsi="Book Antiqua"/>
                <w:sz w:val="18"/>
                <w:szCs w:val="18"/>
              </w:rPr>
              <w:t xml:space="preserve"> </w:t>
            </w:r>
          </w:p>
        </w:tc>
      </w:tr>
      <w:tr w:rsidR="004837C2" w14:paraId="5039B786" w14:textId="77777777">
        <w:trPr>
          <w:trHeight w:val="561"/>
          <w:jc w:val="center"/>
        </w:trPr>
        <w:tc>
          <w:tcPr>
            <w:tcW w:w="9112" w:type="dxa"/>
            <w:gridSpan w:val="2"/>
            <w:shd w:val="clear" w:color="auto" w:fill="F8F8F8"/>
            <w:vAlign w:val="center"/>
          </w:tcPr>
          <w:p w14:paraId="621D0F9C" w14:textId="77777777" w:rsidR="004837C2" w:rsidRDefault="005F3D5F">
            <w:pPr>
              <w:rPr>
                <w:rFonts w:ascii="Book Antiqua" w:hAnsi="Book Antiqua"/>
                <w:b/>
                <w:sz w:val="18"/>
                <w:szCs w:val="18"/>
              </w:rPr>
            </w:pPr>
            <w:r>
              <w:rPr>
                <w:rFonts w:ascii="Book Antiqua" w:hAnsi="Book Antiqua" w:hint="eastAsia"/>
                <w:b/>
                <w:sz w:val="18"/>
                <w:szCs w:val="18"/>
              </w:rPr>
              <w:t>创建：速贸仓储</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7FDA66F7"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FECAFC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061F886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02BFE87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7455D3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5B16E8B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18EAB97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0A319BD3"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8AD1647"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hint="eastAsia"/>
                      <w:color w:val="000000"/>
                      <w:kern w:val="0"/>
                      <w:sz w:val="22"/>
                      <w:szCs w:val="22"/>
                    </w:rPr>
                    <w:t>app</w:t>
                  </w:r>
                  <w:r>
                    <w:rPr>
                      <w:rFonts w:ascii="宋体" w:hAnsi="宋体" w:cs="宋体"/>
                      <w:color w:val="000000"/>
                      <w:kern w:val="0"/>
                      <w:sz w:val="22"/>
                      <w:szCs w:val="22"/>
                    </w:rPr>
                    <w:t>Token</w:t>
                  </w:r>
                  <w:proofErr w:type="spellEnd"/>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233C88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643CF22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w:t>
                  </w:r>
                  <w:r>
                    <w:rPr>
                      <w:rFonts w:ascii="宋体" w:hAnsi="宋体" w:cs="宋体" w:hint="eastAsia"/>
                      <w:color w:val="000000"/>
                      <w:kern w:val="0"/>
                      <w:sz w:val="22"/>
                      <w:szCs w:val="22"/>
                    </w:rPr>
                    <w:t>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121C2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573AA15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F4B6368"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r w:rsidR="004837C2" w14:paraId="5DB7010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2C3397B0"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a</w:t>
                  </w:r>
                  <w:r>
                    <w:rPr>
                      <w:rFonts w:ascii="宋体" w:hAnsi="宋体" w:cs="宋体" w:hint="eastAsia"/>
                      <w:color w:val="000000"/>
                      <w:kern w:val="0"/>
                      <w:sz w:val="22"/>
                      <w:szCs w:val="22"/>
                    </w:rPr>
                    <w:t>pp</w:t>
                  </w:r>
                  <w:r>
                    <w:rPr>
                      <w:rFonts w:ascii="宋体" w:hAnsi="宋体" w:cs="宋体"/>
                      <w:color w:val="000000"/>
                      <w:kern w:val="0"/>
                      <w:sz w:val="22"/>
                      <w:szCs w:val="22"/>
                    </w:rPr>
                    <w:t>Key</w:t>
                  </w:r>
                  <w:proofErr w:type="spellEnd"/>
                </w:p>
              </w:tc>
              <w:tc>
                <w:tcPr>
                  <w:tcW w:w="1418" w:type="dxa"/>
                  <w:tcBorders>
                    <w:top w:val="single" w:sz="6" w:space="0" w:color="auto"/>
                    <w:left w:val="nil"/>
                    <w:bottom w:val="single" w:sz="6" w:space="0" w:color="auto"/>
                    <w:right w:val="single" w:sz="6" w:space="0" w:color="auto"/>
                  </w:tcBorders>
                  <w:vAlign w:val="center"/>
                </w:tcPr>
                <w:p w14:paraId="524F10F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3E4A4E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3B4AFB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05C521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6956E5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用户</w:t>
                  </w:r>
                  <w:r>
                    <w:rPr>
                      <w:rFonts w:ascii="宋体" w:hAnsi="宋体" w:cs="宋体"/>
                      <w:b/>
                      <w:bCs/>
                      <w:color w:val="000000"/>
                      <w:kern w:val="0"/>
                      <w:sz w:val="22"/>
                      <w:szCs w:val="22"/>
                    </w:rPr>
                    <w:t>自定义填写</w:t>
                  </w:r>
                </w:p>
              </w:tc>
            </w:tr>
          </w:tbl>
          <w:p w14:paraId="50AE77E0" w14:textId="77777777" w:rsidR="004837C2" w:rsidRDefault="004837C2">
            <w:pPr>
              <w:rPr>
                <w:rFonts w:ascii="Book Antiqua" w:hAnsi="Book Antiqua"/>
                <w:color w:val="595959" w:themeColor="text1" w:themeTint="A6"/>
                <w:sz w:val="18"/>
                <w:szCs w:val="18"/>
              </w:rPr>
            </w:pPr>
          </w:p>
        </w:tc>
      </w:tr>
      <w:tr w:rsidR="004837C2" w14:paraId="7E59D183" w14:textId="77777777">
        <w:trPr>
          <w:trHeight w:val="561"/>
          <w:jc w:val="center"/>
        </w:trPr>
        <w:tc>
          <w:tcPr>
            <w:tcW w:w="1583" w:type="dxa"/>
            <w:shd w:val="clear" w:color="auto" w:fill="F8F8F8"/>
            <w:vAlign w:val="center"/>
          </w:tcPr>
          <w:p w14:paraId="51425FC7"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7A6135CC" w14:textId="77777777" w:rsidR="004837C2" w:rsidRDefault="004837C2">
            <w:pPr>
              <w:rPr>
                <w:rFonts w:ascii="Book Antiqua" w:hAnsi="Book Antiqua"/>
                <w:color w:val="595959" w:themeColor="text1" w:themeTint="A6"/>
                <w:sz w:val="18"/>
                <w:szCs w:val="18"/>
              </w:rPr>
            </w:pPr>
          </w:p>
        </w:tc>
      </w:tr>
      <w:tr w:rsidR="004837C2" w14:paraId="0516A110" w14:textId="77777777">
        <w:trPr>
          <w:trHeight w:val="211"/>
          <w:jc w:val="center"/>
        </w:trPr>
        <w:tc>
          <w:tcPr>
            <w:tcW w:w="1583" w:type="dxa"/>
            <w:shd w:val="clear" w:color="auto" w:fill="F8F8F8"/>
            <w:vAlign w:val="center"/>
          </w:tcPr>
          <w:p w14:paraId="56C778E9"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3D767942" w14:textId="77777777" w:rsidR="004837C2" w:rsidRDefault="005F3D5F">
            <w:pPr>
              <w:rPr>
                <w:rFonts w:ascii="Book Antiqua" w:hAnsi="Book Antiqua"/>
                <w:sz w:val="18"/>
                <w:szCs w:val="18"/>
              </w:rPr>
            </w:pPr>
            <w:r>
              <w:rPr>
                <w:rFonts w:ascii="Book Antiqua" w:hAnsi="Book Antiqua"/>
                <w:sz w:val="18"/>
                <w:szCs w:val="18"/>
              </w:rPr>
              <w:t>无</w:t>
            </w:r>
          </w:p>
        </w:tc>
      </w:tr>
      <w:tr w:rsidR="004837C2" w14:paraId="4BEEC1A0" w14:textId="77777777">
        <w:trPr>
          <w:trHeight w:val="363"/>
          <w:jc w:val="center"/>
        </w:trPr>
        <w:tc>
          <w:tcPr>
            <w:tcW w:w="1583" w:type="dxa"/>
            <w:shd w:val="clear" w:color="auto" w:fill="F8F8F8"/>
            <w:vAlign w:val="center"/>
          </w:tcPr>
          <w:p w14:paraId="502D8C3F"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7E6A37E1" w14:textId="77777777" w:rsidR="004837C2" w:rsidRDefault="005F3D5F">
            <w:r>
              <w:rPr>
                <w:rFonts w:ascii="Book Antiqua" w:hAnsi="Book Antiqua" w:hint="eastAsia"/>
                <w:sz w:val="18"/>
                <w:szCs w:val="18"/>
              </w:rPr>
              <w:t>无</w:t>
            </w:r>
          </w:p>
        </w:tc>
      </w:tr>
      <w:tr w:rsidR="004837C2" w14:paraId="0AF9D3F2" w14:textId="77777777">
        <w:trPr>
          <w:trHeight w:val="321"/>
          <w:jc w:val="center"/>
        </w:trPr>
        <w:tc>
          <w:tcPr>
            <w:tcW w:w="1583" w:type="dxa"/>
            <w:shd w:val="clear" w:color="auto" w:fill="F8F8F8"/>
            <w:vAlign w:val="center"/>
          </w:tcPr>
          <w:p w14:paraId="2186FFF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315EB89" w14:textId="77777777" w:rsidR="004837C2" w:rsidRDefault="004837C2">
            <w:pPr>
              <w:rPr>
                <w:rFonts w:ascii="Book Antiqua" w:hAnsi="Book Antiqua"/>
                <w:sz w:val="18"/>
                <w:szCs w:val="18"/>
              </w:rPr>
            </w:pPr>
          </w:p>
        </w:tc>
      </w:tr>
    </w:tbl>
    <w:p w14:paraId="2D4490FB" w14:textId="77777777" w:rsidR="004837C2" w:rsidRDefault="004837C2"/>
    <w:p w14:paraId="3A7AAB26" w14:textId="77777777" w:rsidR="004837C2" w:rsidRDefault="005F3D5F">
      <w:pPr>
        <w:pStyle w:val="3"/>
        <w:numPr>
          <w:ilvl w:val="2"/>
          <w:numId w:val="23"/>
        </w:numPr>
        <w:rPr>
          <w:rFonts w:ascii="黑体" w:eastAsia="黑体" w:hAnsi="黑体"/>
          <w:sz w:val="24"/>
          <w:szCs w:val="24"/>
        </w:rPr>
      </w:pPr>
      <w:bookmarkStart w:id="61" w:name="_Toc12719542"/>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17</w:t>
      </w:r>
      <w:r>
        <w:rPr>
          <w:rFonts w:ascii="黑体" w:eastAsia="黑体" w:hAnsi="黑体" w:hint="eastAsia"/>
          <w:sz w:val="24"/>
          <w:szCs w:val="24"/>
        </w:rPr>
        <w:t>.0 物流</w:t>
      </w:r>
      <w:r>
        <w:rPr>
          <w:rFonts w:ascii="黑体" w:eastAsia="黑体" w:hAnsi="黑体"/>
          <w:sz w:val="24"/>
          <w:szCs w:val="24"/>
        </w:rPr>
        <w:t>管理</w:t>
      </w:r>
      <w:bookmarkEnd w:id="61"/>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D1D4349" w14:textId="77777777">
        <w:trPr>
          <w:jc w:val="center"/>
        </w:trPr>
        <w:tc>
          <w:tcPr>
            <w:tcW w:w="1583" w:type="dxa"/>
            <w:shd w:val="clear" w:color="auto" w:fill="F8F8F8"/>
            <w:vAlign w:val="center"/>
          </w:tcPr>
          <w:p w14:paraId="0F04B2F7"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2525F42"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17</w:t>
            </w:r>
            <w:r>
              <w:rPr>
                <w:rFonts w:ascii="Book Antiqua" w:hAnsi="Book Antiqua" w:hint="eastAsia"/>
                <w:b/>
                <w:color w:val="00B050"/>
                <w:sz w:val="18"/>
                <w:szCs w:val="18"/>
              </w:rPr>
              <w:t>.0</w:t>
            </w:r>
          </w:p>
        </w:tc>
      </w:tr>
      <w:tr w:rsidR="004837C2" w14:paraId="777EFE3E" w14:textId="77777777">
        <w:trPr>
          <w:jc w:val="center"/>
        </w:trPr>
        <w:tc>
          <w:tcPr>
            <w:tcW w:w="1583" w:type="dxa"/>
            <w:shd w:val="clear" w:color="auto" w:fill="F8F8F8"/>
            <w:vAlign w:val="center"/>
          </w:tcPr>
          <w:p w14:paraId="16AB3F55"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42A96470" w14:textId="77777777" w:rsidR="004837C2" w:rsidRDefault="005F3D5F">
            <w:pPr>
              <w:rPr>
                <w:rFonts w:ascii="Book Antiqua" w:hAnsi="Book Antiqua"/>
                <w:sz w:val="18"/>
                <w:szCs w:val="18"/>
              </w:rPr>
            </w:pPr>
            <w:r>
              <w:rPr>
                <w:rFonts w:ascii="宋体" w:hAnsi="宋体" w:hint="eastAsia"/>
                <w:sz w:val="18"/>
                <w:szCs w:val="18"/>
              </w:rPr>
              <w:t>物流</w:t>
            </w:r>
            <w:r>
              <w:rPr>
                <w:rFonts w:ascii="宋体" w:hAnsi="宋体"/>
                <w:sz w:val="18"/>
                <w:szCs w:val="18"/>
              </w:rPr>
              <w:t>管理</w:t>
            </w:r>
          </w:p>
        </w:tc>
      </w:tr>
      <w:tr w:rsidR="004837C2" w14:paraId="1988F4D0" w14:textId="77777777">
        <w:trPr>
          <w:jc w:val="center"/>
        </w:trPr>
        <w:tc>
          <w:tcPr>
            <w:tcW w:w="1583" w:type="dxa"/>
            <w:shd w:val="clear" w:color="auto" w:fill="F8F8F8"/>
            <w:vAlign w:val="center"/>
          </w:tcPr>
          <w:p w14:paraId="5DEC7D65"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549362AF" w14:textId="77777777" w:rsidR="004837C2" w:rsidRDefault="005F3D5F">
            <w:pPr>
              <w:rPr>
                <w:rFonts w:ascii="Book Antiqua" w:hAnsi="Book Antiqua"/>
                <w:sz w:val="18"/>
                <w:szCs w:val="18"/>
              </w:rPr>
            </w:pPr>
            <w:r>
              <w:rPr>
                <w:rFonts w:ascii="Book Antiqua" w:hAnsi="Book Antiqua" w:hint="eastAsia"/>
                <w:sz w:val="18"/>
                <w:szCs w:val="18"/>
              </w:rPr>
              <w:t>可以添加、</w:t>
            </w:r>
            <w:r>
              <w:rPr>
                <w:rFonts w:ascii="Book Antiqua" w:hAnsi="Book Antiqua"/>
                <w:sz w:val="18"/>
                <w:szCs w:val="18"/>
              </w:rPr>
              <w:t>编辑、查看自定义</w:t>
            </w:r>
            <w:r>
              <w:rPr>
                <w:rFonts w:ascii="Book Antiqua" w:hAnsi="Book Antiqua" w:hint="eastAsia"/>
                <w:sz w:val="18"/>
                <w:szCs w:val="18"/>
              </w:rPr>
              <w:t>物流</w:t>
            </w:r>
          </w:p>
          <w:p w14:paraId="353DA8FE" w14:textId="77777777" w:rsidR="004837C2" w:rsidRDefault="005F3D5F">
            <w:pPr>
              <w:rPr>
                <w:rFonts w:ascii="Book Antiqua" w:hAnsi="Book Antiqua"/>
                <w:sz w:val="18"/>
                <w:szCs w:val="18"/>
              </w:rPr>
            </w:pPr>
            <w:r>
              <w:rPr>
                <w:rFonts w:ascii="Book Antiqua" w:hAnsi="Book Antiqua" w:hint="eastAsia"/>
                <w:sz w:val="18"/>
                <w:szCs w:val="18"/>
              </w:rPr>
              <w:t>可以添加、</w:t>
            </w:r>
            <w:r>
              <w:rPr>
                <w:rFonts w:ascii="Book Antiqua" w:hAnsi="Book Antiqua"/>
                <w:sz w:val="18"/>
                <w:szCs w:val="18"/>
              </w:rPr>
              <w:t>编辑</w:t>
            </w:r>
            <w:r>
              <w:rPr>
                <w:rFonts w:ascii="Book Antiqua" w:hAnsi="Book Antiqua" w:hint="eastAsia"/>
                <w:sz w:val="18"/>
                <w:szCs w:val="18"/>
              </w:rPr>
              <w:t>速贸物流</w:t>
            </w:r>
          </w:p>
        </w:tc>
      </w:tr>
      <w:tr w:rsidR="004837C2" w14:paraId="33A2E578" w14:textId="77777777">
        <w:trPr>
          <w:jc w:val="center"/>
        </w:trPr>
        <w:tc>
          <w:tcPr>
            <w:tcW w:w="1583" w:type="dxa"/>
            <w:shd w:val="clear" w:color="auto" w:fill="F8F8F8"/>
            <w:vAlign w:val="center"/>
          </w:tcPr>
          <w:p w14:paraId="36248F8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33A3F2B5" w14:textId="77777777" w:rsidR="004837C2" w:rsidRDefault="005F3D5F">
            <w:pPr>
              <w:rPr>
                <w:rFonts w:ascii="宋体" w:hAnsi="宋体"/>
                <w:sz w:val="18"/>
                <w:szCs w:val="18"/>
              </w:rPr>
            </w:pPr>
            <w:r>
              <w:rPr>
                <w:rFonts w:ascii="宋体" w:hAnsi="宋体" w:hint="eastAsia"/>
                <w:sz w:val="18"/>
                <w:szCs w:val="18"/>
              </w:rPr>
              <w:t>郭荣</w:t>
            </w:r>
          </w:p>
        </w:tc>
      </w:tr>
      <w:tr w:rsidR="004837C2" w14:paraId="22E642A4" w14:textId="77777777">
        <w:trPr>
          <w:jc w:val="center"/>
        </w:trPr>
        <w:tc>
          <w:tcPr>
            <w:tcW w:w="1583" w:type="dxa"/>
            <w:shd w:val="clear" w:color="auto" w:fill="F8F8F8"/>
            <w:vAlign w:val="center"/>
          </w:tcPr>
          <w:p w14:paraId="0B49ECA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E08CE7C"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-2-20</w:t>
            </w:r>
          </w:p>
        </w:tc>
      </w:tr>
      <w:tr w:rsidR="004837C2" w14:paraId="531383D2" w14:textId="77777777">
        <w:trPr>
          <w:jc w:val="center"/>
        </w:trPr>
        <w:tc>
          <w:tcPr>
            <w:tcW w:w="1583" w:type="dxa"/>
            <w:shd w:val="clear" w:color="auto" w:fill="F8F8F8"/>
            <w:vAlign w:val="center"/>
          </w:tcPr>
          <w:p w14:paraId="76974E03"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598D163" w14:textId="77777777" w:rsidR="004837C2" w:rsidRDefault="005F3D5F">
            <w:r>
              <w:rPr>
                <w:noProof/>
              </w:rPr>
              <w:drawing>
                <wp:inline distT="0" distB="0" distL="0" distR="0" wp14:anchorId="034084B0" wp14:editId="5D2EF820">
                  <wp:extent cx="4643755" cy="2268855"/>
                  <wp:effectExtent l="0" t="0" r="444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15"/>
                          <a:stretch>
                            <a:fillRect/>
                          </a:stretch>
                        </pic:blipFill>
                        <pic:spPr>
                          <a:xfrm>
                            <a:off x="0" y="0"/>
                            <a:ext cx="4643755" cy="2268855"/>
                          </a:xfrm>
                          <a:prstGeom prst="rect">
                            <a:avLst/>
                          </a:prstGeom>
                        </pic:spPr>
                      </pic:pic>
                    </a:graphicData>
                  </a:graphic>
                </wp:inline>
              </w:drawing>
            </w:r>
          </w:p>
          <w:p w14:paraId="72A58606"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物流管理</w:t>
            </w:r>
          </w:p>
        </w:tc>
      </w:tr>
      <w:tr w:rsidR="004837C2" w14:paraId="29ED487C" w14:textId="77777777">
        <w:trPr>
          <w:jc w:val="center"/>
        </w:trPr>
        <w:tc>
          <w:tcPr>
            <w:tcW w:w="1583" w:type="dxa"/>
            <w:shd w:val="clear" w:color="auto" w:fill="F8F8F8"/>
            <w:vAlign w:val="center"/>
          </w:tcPr>
          <w:p w14:paraId="2EB50201"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711ABDB9"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1E5F3363" w14:textId="77777777">
        <w:trPr>
          <w:jc w:val="center"/>
        </w:trPr>
        <w:tc>
          <w:tcPr>
            <w:tcW w:w="1583" w:type="dxa"/>
            <w:shd w:val="clear" w:color="auto" w:fill="F8F8F8"/>
            <w:vAlign w:val="center"/>
          </w:tcPr>
          <w:p w14:paraId="0F0294A4"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710D1804" w14:textId="77777777" w:rsidR="004837C2" w:rsidRDefault="005F3D5F">
            <w:pPr>
              <w:rPr>
                <w:rFonts w:ascii="Book Antiqua" w:hAnsi="Book Antiqua"/>
                <w:sz w:val="18"/>
                <w:szCs w:val="18"/>
              </w:rPr>
            </w:pPr>
            <w:r>
              <w:rPr>
                <w:rFonts w:ascii="Book Antiqua" w:hAnsi="Book Antiqua" w:hint="eastAsia"/>
                <w:sz w:val="18"/>
                <w:szCs w:val="18"/>
              </w:rPr>
              <w:t>来源（全部</w:t>
            </w:r>
            <w:r>
              <w:rPr>
                <w:rFonts w:ascii="Book Antiqua" w:hAnsi="Book Antiqua"/>
                <w:sz w:val="18"/>
                <w:szCs w:val="18"/>
              </w:rPr>
              <w:t>、</w:t>
            </w:r>
            <w:r>
              <w:rPr>
                <w:rFonts w:ascii="Book Antiqua" w:hAnsi="Book Antiqua" w:hint="eastAsia"/>
                <w:sz w:val="18"/>
                <w:szCs w:val="18"/>
              </w:rPr>
              <w:t>速贸仓储</w:t>
            </w:r>
            <w:r>
              <w:rPr>
                <w:rFonts w:ascii="Book Antiqua" w:hAnsi="Book Antiqua"/>
                <w:sz w:val="18"/>
                <w:szCs w:val="18"/>
              </w:rPr>
              <w:t>、自定义）</w:t>
            </w:r>
            <w:r>
              <w:rPr>
                <w:rFonts w:ascii="Book Antiqua" w:hAnsi="Book Antiqua" w:hint="eastAsia"/>
                <w:sz w:val="18"/>
                <w:szCs w:val="18"/>
              </w:rPr>
              <w:t>、是否启用</w:t>
            </w:r>
            <w:r>
              <w:rPr>
                <w:rFonts w:ascii="Book Antiqua" w:hAnsi="Book Antiqua"/>
                <w:sz w:val="18"/>
                <w:szCs w:val="18"/>
              </w:rPr>
              <w:t>（</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否</w:t>
            </w:r>
            <w:r>
              <w:rPr>
                <w:rFonts w:ascii="Book Antiqua" w:hAnsi="Book Antiqua"/>
                <w:sz w:val="18"/>
                <w:szCs w:val="18"/>
              </w:rPr>
              <w:t>、</w:t>
            </w:r>
            <w:r>
              <w:rPr>
                <w:rFonts w:ascii="Book Antiqua" w:hAnsi="Book Antiqua" w:hint="eastAsia"/>
                <w:sz w:val="18"/>
                <w:szCs w:val="18"/>
              </w:rPr>
              <w:t>是</w:t>
            </w:r>
            <w:r>
              <w:rPr>
                <w:rFonts w:ascii="Book Antiqua" w:hAnsi="Book Antiqua"/>
                <w:sz w:val="18"/>
                <w:szCs w:val="18"/>
              </w:rPr>
              <w:t>）</w:t>
            </w:r>
            <w:r>
              <w:rPr>
                <w:rFonts w:ascii="Book Antiqua" w:hAnsi="Book Antiqua" w:hint="eastAsia"/>
                <w:sz w:val="18"/>
                <w:szCs w:val="18"/>
              </w:rPr>
              <w:t>、物流</w:t>
            </w:r>
            <w:r>
              <w:rPr>
                <w:rFonts w:ascii="Book Antiqua" w:hAnsi="Book Antiqua"/>
                <w:sz w:val="18"/>
                <w:szCs w:val="18"/>
              </w:rPr>
              <w:t>名称</w:t>
            </w:r>
            <w:r>
              <w:rPr>
                <w:rFonts w:ascii="Book Antiqua" w:hAnsi="Book Antiqua" w:hint="eastAsia"/>
                <w:sz w:val="18"/>
                <w:szCs w:val="18"/>
              </w:rPr>
              <w:t>（</w:t>
            </w:r>
            <w:r>
              <w:rPr>
                <w:rFonts w:ascii="Book Antiqua" w:hAnsi="Book Antiqua"/>
                <w:sz w:val="18"/>
                <w:szCs w:val="18"/>
              </w:rPr>
              <w:t>模糊查询）</w:t>
            </w:r>
            <w:r>
              <w:rPr>
                <w:rFonts w:ascii="Book Antiqua" w:hAnsi="Book Antiqua" w:hint="eastAsia"/>
                <w:sz w:val="18"/>
                <w:szCs w:val="18"/>
              </w:rPr>
              <w:t>、</w:t>
            </w:r>
            <w:r>
              <w:rPr>
                <w:rFonts w:ascii="Book Antiqua" w:hAnsi="Book Antiqua"/>
                <w:sz w:val="18"/>
                <w:szCs w:val="18"/>
              </w:rPr>
              <w:t>绑定仓库（</w:t>
            </w:r>
            <w:r>
              <w:rPr>
                <w:rFonts w:ascii="Book Antiqua" w:hAnsi="Book Antiqua" w:hint="eastAsia"/>
                <w:sz w:val="18"/>
                <w:szCs w:val="18"/>
              </w:rPr>
              <w:t>下</w:t>
            </w:r>
            <w:r>
              <w:rPr>
                <w:rFonts w:ascii="Book Antiqua" w:hAnsi="Book Antiqua"/>
                <w:sz w:val="18"/>
                <w:szCs w:val="18"/>
              </w:rPr>
              <w:t>拉</w:t>
            </w:r>
            <w:r>
              <w:rPr>
                <w:rFonts w:ascii="Book Antiqua" w:hAnsi="Book Antiqua" w:hint="eastAsia"/>
                <w:sz w:val="18"/>
                <w:szCs w:val="18"/>
              </w:rPr>
              <w:t>值</w:t>
            </w:r>
            <w:r>
              <w:rPr>
                <w:rFonts w:ascii="Book Antiqua" w:hAnsi="Book Antiqua"/>
                <w:sz w:val="18"/>
                <w:szCs w:val="18"/>
              </w:rPr>
              <w:t>为已</w:t>
            </w:r>
            <w:r>
              <w:rPr>
                <w:rFonts w:ascii="Book Antiqua" w:hAnsi="Book Antiqua" w:hint="eastAsia"/>
                <w:sz w:val="18"/>
                <w:szCs w:val="18"/>
              </w:rPr>
              <w:t>添加</w:t>
            </w:r>
            <w:r>
              <w:rPr>
                <w:rFonts w:ascii="Book Antiqua" w:hAnsi="Book Antiqua"/>
                <w:sz w:val="18"/>
                <w:szCs w:val="18"/>
              </w:rPr>
              <w:t>的仓库）</w:t>
            </w:r>
          </w:p>
        </w:tc>
      </w:tr>
      <w:tr w:rsidR="004837C2" w14:paraId="375086AD" w14:textId="77777777">
        <w:trPr>
          <w:jc w:val="center"/>
        </w:trPr>
        <w:tc>
          <w:tcPr>
            <w:tcW w:w="1583" w:type="dxa"/>
            <w:shd w:val="clear" w:color="auto" w:fill="F8F8F8"/>
            <w:vAlign w:val="center"/>
          </w:tcPr>
          <w:p w14:paraId="45432007"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3B3075D3"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443"/>
              <w:gridCol w:w="5670"/>
            </w:tblGrid>
            <w:tr w:rsidR="004837C2" w14:paraId="69012EB3" w14:textId="77777777">
              <w:trPr>
                <w:trHeight w:val="27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D24EBD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670" w:type="dxa"/>
                  <w:tcBorders>
                    <w:top w:val="single" w:sz="4" w:space="0" w:color="auto"/>
                    <w:left w:val="nil"/>
                    <w:bottom w:val="single" w:sz="6" w:space="0" w:color="auto"/>
                    <w:right w:val="single" w:sz="6" w:space="0" w:color="auto"/>
                  </w:tcBorders>
                  <w:shd w:val="clear" w:color="000000" w:fill="D9D9D9"/>
                </w:tcPr>
                <w:p w14:paraId="1C78FFF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08BFE5C2"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6D69862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670" w:type="dxa"/>
                  <w:tcBorders>
                    <w:top w:val="single" w:sz="6" w:space="0" w:color="auto"/>
                    <w:left w:val="nil"/>
                    <w:bottom w:val="single" w:sz="6" w:space="0" w:color="auto"/>
                    <w:right w:val="single" w:sz="6" w:space="0" w:color="auto"/>
                  </w:tcBorders>
                  <w:vAlign w:val="center"/>
                </w:tcPr>
                <w:p w14:paraId="044C936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3A96700B"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44DE094F" w14:textId="77777777" w:rsidR="004837C2" w:rsidRDefault="005F3D5F">
                  <w:pPr>
                    <w:widowControl/>
                    <w:jc w:val="left"/>
                    <w:rPr>
                      <w:rFonts w:ascii="Book Antiqua" w:hAnsi="Book Antiqua"/>
                      <w:sz w:val="18"/>
                      <w:szCs w:val="18"/>
                    </w:rPr>
                  </w:pPr>
                  <w:r>
                    <w:rPr>
                      <w:rFonts w:ascii="Book Antiqua" w:hAnsi="Book Antiqua" w:hint="eastAsia"/>
                      <w:sz w:val="18"/>
                      <w:szCs w:val="18"/>
                    </w:rPr>
                    <w:t>物流方式</w:t>
                  </w:r>
                  <w:r>
                    <w:rPr>
                      <w:rFonts w:ascii="Book Antiqua" w:hAnsi="Book Antiqua"/>
                      <w:sz w:val="18"/>
                      <w:szCs w:val="18"/>
                    </w:rPr>
                    <w:t>名称</w:t>
                  </w:r>
                </w:p>
              </w:tc>
              <w:tc>
                <w:tcPr>
                  <w:tcW w:w="5670" w:type="dxa"/>
                  <w:tcBorders>
                    <w:top w:val="single" w:sz="6" w:space="0" w:color="auto"/>
                    <w:left w:val="nil"/>
                    <w:bottom w:val="single" w:sz="6" w:space="0" w:color="auto"/>
                    <w:right w:val="single" w:sz="6" w:space="0" w:color="auto"/>
                  </w:tcBorders>
                  <w:vAlign w:val="center"/>
                </w:tcPr>
                <w:p w14:paraId="151800A1"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1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①</w:t>
                  </w:r>
                  <w:r>
                    <w:rPr>
                      <w:rFonts w:ascii="宋体" w:hAnsi="宋体" w:cs="宋体"/>
                      <w:color w:val="000000"/>
                      <w:kern w:val="0"/>
                      <w:sz w:val="22"/>
                      <w:szCs w:val="22"/>
                    </w:rPr>
                    <w:fldChar w:fldCharType="end"/>
                  </w:r>
                  <w:r>
                    <w:rPr>
                      <w:rFonts w:ascii="宋体" w:hAnsi="宋体" w:cs="宋体" w:hint="eastAsia"/>
                      <w:color w:val="000000"/>
                      <w:kern w:val="0"/>
                      <w:sz w:val="22"/>
                      <w:szCs w:val="22"/>
                    </w:rPr>
                    <w:t>用户</w:t>
                  </w:r>
                  <w:r>
                    <w:rPr>
                      <w:rFonts w:ascii="宋体" w:hAnsi="宋体" w:cs="宋体"/>
                      <w:color w:val="000000"/>
                      <w:kern w:val="0"/>
                      <w:sz w:val="22"/>
                      <w:szCs w:val="22"/>
                    </w:rPr>
                    <w:t>自己填写</w:t>
                  </w:r>
                  <w:r>
                    <w:rPr>
                      <w:rFonts w:ascii="宋体" w:hAnsi="宋体" w:cs="宋体" w:hint="eastAsia"/>
                      <w:color w:val="000000"/>
                      <w:kern w:val="0"/>
                      <w:sz w:val="22"/>
                      <w:szCs w:val="22"/>
                    </w:rPr>
                    <w:t>值，添加自定义物流时用户</w:t>
                  </w:r>
                  <w:r>
                    <w:rPr>
                      <w:rFonts w:ascii="宋体" w:hAnsi="宋体" w:cs="宋体"/>
                      <w:color w:val="000000"/>
                      <w:kern w:val="0"/>
                      <w:sz w:val="22"/>
                      <w:szCs w:val="22"/>
                    </w:rPr>
                    <w:t>自己填的</w:t>
                  </w:r>
                </w:p>
                <w:p w14:paraId="54DCEDAA"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2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②</w:t>
                  </w:r>
                  <w:r>
                    <w:rPr>
                      <w:rFonts w:ascii="宋体" w:hAnsi="宋体" w:cs="宋体"/>
                      <w:color w:val="000000"/>
                      <w:kern w:val="0"/>
                      <w:sz w:val="22"/>
                      <w:szCs w:val="22"/>
                    </w:rPr>
                    <w:fldChar w:fldCharType="end"/>
                  </w:r>
                  <w:r>
                    <w:rPr>
                      <w:rFonts w:ascii="宋体" w:hAnsi="宋体" w:cs="宋体" w:hint="eastAsia"/>
                      <w:color w:val="000000"/>
                      <w:kern w:val="0"/>
                      <w:sz w:val="22"/>
                      <w:szCs w:val="22"/>
                    </w:rPr>
                    <w:t>获取速贸</w:t>
                  </w:r>
                  <w:r>
                    <w:rPr>
                      <w:rFonts w:ascii="宋体" w:hAnsi="宋体" w:cs="宋体"/>
                      <w:color w:val="000000"/>
                      <w:kern w:val="0"/>
                      <w:sz w:val="22"/>
                      <w:szCs w:val="22"/>
                    </w:rPr>
                    <w:t>仓储的物流名称</w:t>
                  </w:r>
                </w:p>
              </w:tc>
            </w:tr>
            <w:tr w:rsidR="004837C2" w14:paraId="635B3994"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855354E"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来源</w:t>
                  </w:r>
                </w:p>
              </w:tc>
              <w:tc>
                <w:tcPr>
                  <w:tcW w:w="5670" w:type="dxa"/>
                  <w:tcBorders>
                    <w:top w:val="single" w:sz="6" w:space="0" w:color="auto"/>
                    <w:left w:val="nil"/>
                    <w:bottom w:val="single" w:sz="6" w:space="0" w:color="auto"/>
                    <w:right w:val="single" w:sz="6" w:space="0" w:color="auto"/>
                  </w:tcBorders>
                  <w:vAlign w:val="center"/>
                </w:tcPr>
                <w:p w14:paraId="37EACCF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w:t>
                  </w:r>
                  <w:r>
                    <w:rPr>
                      <w:rFonts w:ascii="宋体" w:hAnsi="宋体" w:cs="宋体"/>
                      <w:color w:val="000000"/>
                      <w:kern w:val="0"/>
                      <w:sz w:val="22"/>
                      <w:szCs w:val="22"/>
                    </w:rPr>
                    <w:t>：</w:t>
                  </w:r>
                  <w:r>
                    <w:rPr>
                      <w:rFonts w:ascii="宋体" w:hAnsi="宋体" w:cs="宋体" w:hint="eastAsia"/>
                      <w:color w:val="000000"/>
                      <w:kern w:val="0"/>
                      <w:sz w:val="22"/>
                      <w:szCs w:val="22"/>
                    </w:rPr>
                    <w:t>添加</w:t>
                  </w:r>
                  <w:r>
                    <w:rPr>
                      <w:rFonts w:ascii="宋体" w:hAnsi="宋体" w:cs="宋体"/>
                      <w:color w:val="000000"/>
                      <w:kern w:val="0"/>
                      <w:sz w:val="22"/>
                      <w:szCs w:val="22"/>
                    </w:rPr>
                    <w:t>自定义</w:t>
                  </w:r>
                  <w:r>
                    <w:rPr>
                      <w:rFonts w:ascii="宋体" w:hAnsi="宋体" w:cs="宋体" w:hint="eastAsia"/>
                      <w:color w:val="000000"/>
                      <w:kern w:val="0"/>
                      <w:sz w:val="22"/>
                      <w:szCs w:val="22"/>
                    </w:rPr>
                    <w:t>物流则</w:t>
                  </w:r>
                  <w:r>
                    <w:rPr>
                      <w:rFonts w:ascii="宋体" w:hAnsi="宋体" w:cs="宋体"/>
                      <w:color w:val="000000"/>
                      <w:kern w:val="0"/>
                      <w:sz w:val="22"/>
                      <w:szCs w:val="22"/>
                    </w:rPr>
                    <w:t>值为“自定义”</w:t>
                  </w:r>
                </w:p>
                <w:p w14:paraId="45C64BE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速贸</w:t>
                  </w:r>
                  <w:r>
                    <w:rPr>
                      <w:rFonts w:ascii="宋体" w:hAnsi="宋体" w:cs="宋体"/>
                      <w:color w:val="000000"/>
                      <w:kern w:val="0"/>
                      <w:sz w:val="22"/>
                      <w:szCs w:val="22"/>
                    </w:rPr>
                    <w:t>仓储</w:t>
                  </w:r>
                  <w:r>
                    <w:rPr>
                      <w:rFonts w:ascii="宋体" w:hAnsi="宋体" w:cs="宋体" w:hint="eastAsia"/>
                      <w:color w:val="000000"/>
                      <w:kern w:val="0"/>
                      <w:sz w:val="22"/>
                      <w:szCs w:val="22"/>
                    </w:rPr>
                    <w:t>：添加</w:t>
                  </w:r>
                  <w:r>
                    <w:rPr>
                      <w:rFonts w:ascii="宋体" w:hAnsi="宋体" w:cs="宋体"/>
                      <w:color w:val="000000"/>
                      <w:kern w:val="0"/>
                      <w:sz w:val="22"/>
                      <w:szCs w:val="22"/>
                    </w:rPr>
                    <w:t>速贸</w:t>
                  </w:r>
                  <w:r>
                    <w:rPr>
                      <w:rFonts w:ascii="宋体" w:hAnsi="宋体" w:cs="宋体" w:hint="eastAsia"/>
                      <w:color w:val="000000"/>
                      <w:kern w:val="0"/>
                      <w:sz w:val="22"/>
                      <w:szCs w:val="22"/>
                    </w:rPr>
                    <w:t>物流则</w:t>
                  </w:r>
                  <w:r>
                    <w:rPr>
                      <w:rFonts w:ascii="宋体" w:hAnsi="宋体" w:cs="宋体"/>
                      <w:color w:val="000000"/>
                      <w:kern w:val="0"/>
                      <w:sz w:val="22"/>
                      <w:szCs w:val="22"/>
                    </w:rPr>
                    <w:t>值为</w:t>
                  </w:r>
                  <w:r>
                    <w:rPr>
                      <w:rFonts w:ascii="宋体" w:hAnsi="宋体" w:cs="宋体" w:hint="eastAsia"/>
                      <w:color w:val="000000"/>
                      <w:kern w:val="0"/>
                      <w:sz w:val="22"/>
                      <w:szCs w:val="22"/>
                    </w:rPr>
                    <w:t>“</w:t>
                  </w:r>
                  <w:r>
                    <w:rPr>
                      <w:rFonts w:ascii="宋体" w:hAnsi="宋体" w:cs="宋体"/>
                      <w:color w:val="000000"/>
                      <w:kern w:val="0"/>
                      <w:sz w:val="22"/>
                      <w:szCs w:val="22"/>
                    </w:rPr>
                    <w:t>速贸仓储”</w:t>
                  </w:r>
                </w:p>
              </w:tc>
            </w:tr>
            <w:tr w:rsidR="004837C2" w14:paraId="5B287359"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DBCE059"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绑定仓库</w:t>
                  </w:r>
                </w:p>
              </w:tc>
              <w:tc>
                <w:tcPr>
                  <w:tcW w:w="5670" w:type="dxa"/>
                  <w:tcBorders>
                    <w:top w:val="single" w:sz="6" w:space="0" w:color="auto"/>
                    <w:left w:val="nil"/>
                    <w:bottom w:val="single" w:sz="6" w:space="0" w:color="auto"/>
                    <w:right w:val="single" w:sz="6" w:space="0" w:color="auto"/>
                  </w:tcBorders>
                  <w:vAlign w:val="center"/>
                </w:tcPr>
                <w:p w14:paraId="11F77A4C"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1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①</w:t>
                  </w:r>
                  <w:r>
                    <w:rPr>
                      <w:rFonts w:ascii="宋体" w:hAnsi="宋体" w:cs="宋体"/>
                      <w:color w:val="000000"/>
                      <w:kern w:val="0"/>
                      <w:sz w:val="22"/>
                      <w:szCs w:val="22"/>
                    </w:rPr>
                    <w:fldChar w:fldCharType="end"/>
                  </w:r>
                  <w:r>
                    <w:rPr>
                      <w:rFonts w:ascii="宋体" w:hAnsi="宋体" w:cs="宋体" w:hint="eastAsia"/>
                      <w:color w:val="000000"/>
                      <w:kern w:val="0"/>
                      <w:sz w:val="22"/>
                      <w:szCs w:val="22"/>
                    </w:rPr>
                    <w:t>自定义</w:t>
                  </w:r>
                  <w:r>
                    <w:rPr>
                      <w:rFonts w:ascii="宋体" w:hAnsi="宋体" w:cs="宋体"/>
                      <w:color w:val="000000"/>
                      <w:kern w:val="0"/>
                      <w:sz w:val="22"/>
                      <w:szCs w:val="22"/>
                    </w:rPr>
                    <w:t>物流为</w:t>
                  </w:r>
                  <w:r>
                    <w:rPr>
                      <w:rFonts w:ascii="宋体" w:hAnsi="宋体" w:cs="宋体" w:hint="eastAsia"/>
                      <w:color w:val="000000"/>
                      <w:kern w:val="0"/>
                      <w:sz w:val="22"/>
                      <w:szCs w:val="22"/>
                    </w:rPr>
                    <w:t>用户自己</w:t>
                  </w:r>
                  <w:r>
                    <w:rPr>
                      <w:rFonts w:ascii="宋体" w:hAnsi="宋体" w:cs="宋体"/>
                      <w:color w:val="000000"/>
                      <w:kern w:val="0"/>
                      <w:sz w:val="22"/>
                      <w:szCs w:val="22"/>
                    </w:rPr>
                    <w:t>设置</w:t>
                  </w:r>
                  <w:r>
                    <w:rPr>
                      <w:rFonts w:ascii="宋体" w:hAnsi="宋体" w:cs="宋体" w:hint="eastAsia"/>
                      <w:color w:val="000000"/>
                      <w:kern w:val="0"/>
                      <w:sz w:val="22"/>
                      <w:szCs w:val="22"/>
                    </w:rPr>
                    <w:t>物流</w:t>
                  </w:r>
                  <w:r>
                    <w:rPr>
                      <w:rFonts w:ascii="宋体" w:hAnsi="宋体" w:cs="宋体"/>
                      <w:color w:val="000000"/>
                      <w:kern w:val="0"/>
                      <w:sz w:val="22"/>
                      <w:szCs w:val="22"/>
                    </w:rPr>
                    <w:t>绑定的</w:t>
                  </w:r>
                  <w:r>
                    <w:rPr>
                      <w:rFonts w:ascii="宋体" w:hAnsi="宋体" w:cs="宋体" w:hint="eastAsia"/>
                      <w:color w:val="000000"/>
                      <w:kern w:val="0"/>
                      <w:sz w:val="22"/>
                      <w:szCs w:val="22"/>
                    </w:rPr>
                    <w:t>仓库</w:t>
                  </w:r>
                </w:p>
                <w:p w14:paraId="5E1B5F6B"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2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②</w:t>
                  </w:r>
                  <w:r>
                    <w:rPr>
                      <w:rFonts w:ascii="宋体" w:hAnsi="宋体" w:cs="宋体"/>
                      <w:color w:val="000000"/>
                      <w:kern w:val="0"/>
                      <w:sz w:val="22"/>
                      <w:szCs w:val="22"/>
                    </w:rPr>
                    <w:fldChar w:fldCharType="end"/>
                  </w:r>
                  <w:r>
                    <w:rPr>
                      <w:rFonts w:ascii="宋体" w:hAnsi="宋体" w:cs="宋体" w:hint="eastAsia"/>
                      <w:color w:val="000000"/>
                      <w:kern w:val="0"/>
                      <w:sz w:val="22"/>
                      <w:szCs w:val="22"/>
                    </w:rPr>
                    <w:t>速贸物流为系统获取</w:t>
                  </w:r>
                  <w:r>
                    <w:rPr>
                      <w:rFonts w:ascii="宋体" w:hAnsi="宋体" w:cs="宋体"/>
                      <w:color w:val="000000"/>
                      <w:kern w:val="0"/>
                      <w:sz w:val="22"/>
                      <w:szCs w:val="22"/>
                    </w:rPr>
                    <w:t>的绑定的仓库</w:t>
                  </w:r>
                </w:p>
              </w:tc>
            </w:tr>
            <w:tr w:rsidR="004837C2" w14:paraId="2554AF71"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9DDF14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是否启用</w:t>
                  </w:r>
                </w:p>
              </w:tc>
              <w:tc>
                <w:tcPr>
                  <w:tcW w:w="5670" w:type="dxa"/>
                  <w:tcBorders>
                    <w:top w:val="single" w:sz="6" w:space="0" w:color="auto"/>
                    <w:left w:val="nil"/>
                    <w:bottom w:val="single" w:sz="6" w:space="0" w:color="auto"/>
                    <w:right w:val="single" w:sz="6" w:space="0" w:color="auto"/>
                  </w:tcBorders>
                  <w:vAlign w:val="center"/>
                </w:tcPr>
                <w:p w14:paraId="127D0EE0"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1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①</w:t>
                  </w:r>
                  <w:r>
                    <w:rPr>
                      <w:rFonts w:ascii="宋体" w:hAnsi="宋体" w:cs="宋体"/>
                      <w:color w:val="000000"/>
                      <w:kern w:val="0"/>
                      <w:sz w:val="22"/>
                      <w:szCs w:val="22"/>
                    </w:rPr>
                    <w:fldChar w:fldCharType="end"/>
                  </w:r>
                  <w:r>
                    <w:rPr>
                      <w:rFonts w:ascii="宋体" w:hAnsi="宋体" w:cs="宋体" w:hint="eastAsia"/>
                      <w:color w:val="000000"/>
                      <w:kern w:val="0"/>
                      <w:sz w:val="22"/>
                      <w:szCs w:val="22"/>
                    </w:rPr>
                    <w:t>自定义</w:t>
                  </w:r>
                  <w:r>
                    <w:rPr>
                      <w:rFonts w:ascii="宋体" w:hAnsi="宋体" w:cs="宋体"/>
                      <w:color w:val="000000"/>
                      <w:kern w:val="0"/>
                      <w:sz w:val="22"/>
                      <w:szCs w:val="22"/>
                    </w:rPr>
                    <w:t>物流是用户自己设置的</w:t>
                  </w:r>
                </w:p>
                <w:p w14:paraId="62B06D0E"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fldChar w:fldCharType="begin"/>
                  </w:r>
                  <w:r>
                    <w:rPr>
                      <w:rFonts w:ascii="宋体" w:hAnsi="宋体" w:cs="宋体"/>
                      <w:color w:val="000000"/>
                      <w:kern w:val="0"/>
                      <w:sz w:val="22"/>
                      <w:szCs w:val="22"/>
                    </w:rPr>
                    <w:instrText xml:space="preserve"> </w:instrText>
                  </w:r>
                  <w:r>
                    <w:rPr>
                      <w:rFonts w:ascii="宋体" w:hAnsi="宋体" w:cs="宋体" w:hint="eastAsia"/>
                      <w:color w:val="000000"/>
                      <w:kern w:val="0"/>
                      <w:sz w:val="22"/>
                      <w:szCs w:val="22"/>
                    </w:rPr>
                    <w:instrText>= 2 \* GB3</w:instrText>
                  </w:r>
                  <w:r>
                    <w:rPr>
                      <w:rFonts w:ascii="宋体" w:hAnsi="宋体" w:cs="宋体"/>
                      <w:color w:val="000000"/>
                      <w:kern w:val="0"/>
                      <w:sz w:val="22"/>
                      <w:szCs w:val="22"/>
                    </w:rPr>
                    <w:instrText xml:space="preserve"> </w:instrText>
                  </w:r>
                  <w:r>
                    <w:rPr>
                      <w:rFonts w:ascii="宋体" w:hAnsi="宋体" w:cs="宋体"/>
                      <w:color w:val="000000"/>
                      <w:kern w:val="0"/>
                      <w:sz w:val="22"/>
                      <w:szCs w:val="22"/>
                    </w:rPr>
                    <w:fldChar w:fldCharType="separate"/>
                  </w:r>
                  <w:r>
                    <w:rPr>
                      <w:rFonts w:ascii="宋体" w:hAnsi="宋体" w:cs="宋体" w:hint="eastAsia"/>
                      <w:color w:val="000000"/>
                      <w:kern w:val="0"/>
                      <w:sz w:val="22"/>
                      <w:szCs w:val="22"/>
                    </w:rPr>
                    <w:t>②</w:t>
                  </w:r>
                  <w:r>
                    <w:rPr>
                      <w:rFonts w:ascii="宋体" w:hAnsi="宋体" w:cs="宋体"/>
                      <w:color w:val="000000"/>
                      <w:kern w:val="0"/>
                      <w:sz w:val="22"/>
                      <w:szCs w:val="22"/>
                    </w:rPr>
                    <w:fldChar w:fldCharType="end"/>
                  </w:r>
                  <w:r>
                    <w:rPr>
                      <w:rFonts w:ascii="宋体" w:hAnsi="宋体" w:cs="宋体" w:hint="eastAsia"/>
                      <w:color w:val="000000"/>
                      <w:kern w:val="0"/>
                      <w:sz w:val="22"/>
                      <w:szCs w:val="22"/>
                    </w:rPr>
                    <w:t>速贸物流</w:t>
                  </w:r>
                  <w:r>
                    <w:rPr>
                      <w:rFonts w:ascii="宋体" w:hAnsi="宋体" w:cs="宋体"/>
                      <w:color w:val="000000"/>
                      <w:kern w:val="0"/>
                      <w:sz w:val="22"/>
                      <w:szCs w:val="22"/>
                    </w:rPr>
                    <w:t>是启用之后</w:t>
                  </w:r>
                  <w:r>
                    <w:rPr>
                      <w:rFonts w:ascii="宋体" w:hAnsi="宋体" w:cs="宋体" w:hint="eastAsia"/>
                      <w:color w:val="000000"/>
                      <w:kern w:val="0"/>
                      <w:sz w:val="22"/>
                      <w:szCs w:val="22"/>
                    </w:rPr>
                    <w:t>值</w:t>
                  </w:r>
                  <w:r>
                    <w:rPr>
                      <w:rFonts w:ascii="宋体" w:hAnsi="宋体" w:cs="宋体"/>
                      <w:color w:val="000000"/>
                      <w:kern w:val="0"/>
                      <w:sz w:val="22"/>
                      <w:szCs w:val="22"/>
                    </w:rPr>
                    <w:t>就为“是”</w:t>
                  </w:r>
                </w:p>
              </w:tc>
            </w:tr>
            <w:tr w:rsidR="004837C2" w14:paraId="1095AB18"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CDB577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创建时间</w:t>
                  </w:r>
                </w:p>
              </w:tc>
              <w:tc>
                <w:tcPr>
                  <w:tcW w:w="5670" w:type="dxa"/>
                  <w:tcBorders>
                    <w:top w:val="single" w:sz="6" w:space="0" w:color="auto"/>
                    <w:left w:val="nil"/>
                    <w:bottom w:val="single" w:sz="6" w:space="0" w:color="auto"/>
                    <w:right w:val="single" w:sz="6" w:space="0" w:color="auto"/>
                  </w:tcBorders>
                  <w:vAlign w:val="center"/>
                </w:tcPr>
                <w:p w14:paraId="45B7732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w:t>
                  </w:r>
                  <w:r>
                    <w:rPr>
                      <w:rFonts w:ascii="宋体" w:hAnsi="宋体" w:cs="宋体"/>
                      <w:color w:val="000000"/>
                      <w:kern w:val="0"/>
                      <w:sz w:val="22"/>
                      <w:szCs w:val="22"/>
                    </w:rPr>
                    <w:t>时间：用户创建该记录的时间</w:t>
                  </w:r>
                </w:p>
                <w:p w14:paraId="29C89F5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w:t>
                  </w:r>
                  <w:r>
                    <w:rPr>
                      <w:rFonts w:ascii="宋体" w:hAnsi="宋体" w:cs="宋体"/>
                      <w:color w:val="000000"/>
                      <w:kern w:val="0"/>
                      <w:sz w:val="22"/>
                      <w:szCs w:val="22"/>
                    </w:rPr>
                    <w:t>时间：</w:t>
                  </w:r>
                  <w:r>
                    <w:rPr>
                      <w:rFonts w:ascii="宋体" w:hAnsi="宋体" w:cs="宋体" w:hint="eastAsia"/>
                      <w:color w:val="000000"/>
                      <w:kern w:val="0"/>
                      <w:sz w:val="22"/>
                      <w:szCs w:val="22"/>
                    </w:rPr>
                    <w:t>该记录</w:t>
                  </w:r>
                  <w:r>
                    <w:rPr>
                      <w:rFonts w:ascii="宋体" w:hAnsi="宋体" w:cs="宋体"/>
                      <w:color w:val="000000"/>
                      <w:kern w:val="0"/>
                      <w:sz w:val="22"/>
                      <w:szCs w:val="22"/>
                    </w:rPr>
                    <w:t>最近编辑的</w:t>
                  </w:r>
                  <w:r>
                    <w:rPr>
                      <w:rFonts w:ascii="宋体" w:hAnsi="宋体" w:cs="宋体" w:hint="eastAsia"/>
                      <w:color w:val="000000"/>
                      <w:kern w:val="0"/>
                      <w:sz w:val="22"/>
                      <w:szCs w:val="22"/>
                    </w:rPr>
                    <w:t>时间；</w:t>
                  </w:r>
                </w:p>
              </w:tc>
            </w:tr>
            <w:tr w:rsidR="004837C2" w14:paraId="63332C11"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58D16D1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670" w:type="dxa"/>
                  <w:tcBorders>
                    <w:top w:val="single" w:sz="6" w:space="0" w:color="auto"/>
                    <w:left w:val="nil"/>
                    <w:bottom w:val="single" w:sz="6" w:space="0" w:color="auto"/>
                    <w:right w:val="single" w:sz="6" w:space="0" w:color="auto"/>
                  </w:tcBorders>
                  <w:vAlign w:val="center"/>
                </w:tcPr>
                <w:tbl>
                  <w:tblPr>
                    <w:tblStyle w:val="af5"/>
                    <w:tblW w:w="5723" w:type="dxa"/>
                    <w:tblLayout w:type="fixed"/>
                    <w:tblLook w:val="04A0" w:firstRow="1" w:lastRow="0" w:firstColumn="1" w:lastColumn="0" w:noHBand="0" w:noVBand="1"/>
                  </w:tblPr>
                  <w:tblGrid>
                    <w:gridCol w:w="1907"/>
                    <w:gridCol w:w="1241"/>
                    <w:gridCol w:w="2575"/>
                  </w:tblGrid>
                  <w:tr w:rsidR="004837C2" w14:paraId="3A68B87C" w14:textId="77777777">
                    <w:tc>
                      <w:tcPr>
                        <w:tcW w:w="1907" w:type="dxa"/>
                        <w:shd w:val="clear" w:color="auto" w:fill="F2F2F2" w:themeFill="background1" w:themeFillShade="F2"/>
                      </w:tcPr>
                      <w:p w14:paraId="75520B9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仓库</w:t>
                        </w:r>
                      </w:p>
                    </w:tc>
                    <w:tc>
                      <w:tcPr>
                        <w:tcW w:w="1241" w:type="dxa"/>
                        <w:shd w:val="clear" w:color="auto" w:fill="F2F2F2" w:themeFill="background1" w:themeFillShade="F2"/>
                      </w:tcPr>
                      <w:p w14:paraId="6793F86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状态</w:t>
                        </w:r>
                      </w:p>
                    </w:tc>
                    <w:tc>
                      <w:tcPr>
                        <w:tcW w:w="2575" w:type="dxa"/>
                        <w:shd w:val="clear" w:color="auto" w:fill="F2F2F2" w:themeFill="background1" w:themeFillShade="F2"/>
                      </w:tcPr>
                      <w:p w14:paraId="32AD38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r>
                  <w:tr w:rsidR="004837C2" w14:paraId="407255A1" w14:textId="77777777">
                    <w:tc>
                      <w:tcPr>
                        <w:tcW w:w="1907" w:type="dxa"/>
                      </w:tcPr>
                      <w:p w14:paraId="5E7A46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自定义物流</w:t>
                        </w:r>
                      </w:p>
                    </w:tc>
                    <w:tc>
                      <w:tcPr>
                        <w:tcW w:w="1241" w:type="dxa"/>
                      </w:tcPr>
                      <w:p w14:paraId="13F884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所有</w:t>
                        </w:r>
                      </w:p>
                    </w:tc>
                    <w:tc>
                      <w:tcPr>
                        <w:tcW w:w="2575" w:type="dxa"/>
                      </w:tcPr>
                      <w:p w14:paraId="3FFBF85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查看</w:t>
                        </w:r>
                        <w:r>
                          <w:rPr>
                            <w:rFonts w:ascii="宋体" w:hAnsi="宋体" w:cs="宋体"/>
                            <w:color w:val="000000"/>
                            <w:kern w:val="0"/>
                            <w:sz w:val="22"/>
                            <w:szCs w:val="22"/>
                          </w:rPr>
                          <w:t>、</w:t>
                        </w:r>
                        <w:r>
                          <w:rPr>
                            <w:rFonts w:ascii="宋体" w:hAnsi="宋体" w:cs="宋体" w:hint="eastAsia"/>
                            <w:color w:val="000000"/>
                            <w:kern w:val="0"/>
                            <w:sz w:val="22"/>
                            <w:szCs w:val="22"/>
                          </w:rPr>
                          <w:t>编辑</w:t>
                        </w:r>
                      </w:p>
                    </w:tc>
                  </w:tr>
                  <w:tr w:rsidR="004837C2" w14:paraId="0C38B12F" w14:textId="77777777">
                    <w:tc>
                      <w:tcPr>
                        <w:tcW w:w="1907" w:type="dxa"/>
                      </w:tcPr>
                      <w:p w14:paraId="7D4BD44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速贸物流</w:t>
                        </w:r>
                      </w:p>
                    </w:tc>
                    <w:tc>
                      <w:tcPr>
                        <w:tcW w:w="1241" w:type="dxa"/>
                      </w:tcPr>
                      <w:p w14:paraId="611BC35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所有</w:t>
                        </w:r>
                      </w:p>
                    </w:tc>
                    <w:tc>
                      <w:tcPr>
                        <w:tcW w:w="2575" w:type="dxa"/>
                      </w:tcPr>
                      <w:p w14:paraId="0121E41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编辑</w:t>
                        </w:r>
                      </w:p>
                    </w:tc>
                  </w:tr>
                </w:tbl>
                <w:p w14:paraId="75F21597" w14:textId="77777777" w:rsidR="004837C2" w:rsidRDefault="004837C2">
                  <w:pPr>
                    <w:widowControl/>
                    <w:jc w:val="left"/>
                    <w:rPr>
                      <w:rFonts w:ascii="宋体" w:hAnsi="宋体" w:cs="宋体"/>
                      <w:color w:val="000000"/>
                      <w:kern w:val="0"/>
                      <w:sz w:val="22"/>
                      <w:szCs w:val="22"/>
                    </w:rPr>
                  </w:pPr>
                </w:p>
              </w:tc>
            </w:tr>
          </w:tbl>
          <w:p w14:paraId="3D2E611E" w14:textId="77777777" w:rsidR="004837C2" w:rsidRDefault="004837C2">
            <w:pPr>
              <w:rPr>
                <w:rFonts w:ascii="Book Antiqua" w:hAnsi="Book Antiqua"/>
                <w:sz w:val="18"/>
                <w:szCs w:val="18"/>
              </w:rPr>
            </w:pPr>
          </w:p>
        </w:tc>
      </w:tr>
      <w:tr w:rsidR="004837C2" w14:paraId="0F97D78A" w14:textId="77777777">
        <w:trPr>
          <w:trHeight w:val="561"/>
          <w:jc w:val="center"/>
        </w:trPr>
        <w:tc>
          <w:tcPr>
            <w:tcW w:w="1583" w:type="dxa"/>
            <w:shd w:val="clear" w:color="auto" w:fill="F8F8F8"/>
            <w:vAlign w:val="center"/>
          </w:tcPr>
          <w:p w14:paraId="274B7F54"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1660833F" w14:textId="77777777" w:rsidR="004837C2" w:rsidRDefault="005F3D5F" w:rsidP="004E3EA1">
            <w:pPr>
              <w:jc w:val="center"/>
              <w:rPr>
                <w:rFonts w:ascii="Book Antiqua" w:hAnsi="Book Antiqua"/>
                <w:color w:val="595959" w:themeColor="text1" w:themeTint="A6"/>
                <w:sz w:val="18"/>
                <w:szCs w:val="18"/>
              </w:rPr>
            </w:pPr>
            <w:r>
              <w:rPr>
                <w:noProof/>
              </w:rPr>
              <w:drawing>
                <wp:inline distT="0" distB="0" distL="0" distR="0" wp14:anchorId="6DF1D990" wp14:editId="72345668">
                  <wp:extent cx="3171825" cy="3467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3171825" cy="3467100"/>
                          </a:xfrm>
                          <a:prstGeom prst="rect">
                            <a:avLst/>
                          </a:prstGeom>
                        </pic:spPr>
                      </pic:pic>
                    </a:graphicData>
                  </a:graphic>
                </wp:inline>
              </w:drawing>
            </w:r>
          </w:p>
        </w:tc>
      </w:tr>
      <w:tr w:rsidR="004837C2" w14:paraId="239CD408" w14:textId="77777777">
        <w:trPr>
          <w:trHeight w:val="561"/>
          <w:jc w:val="center"/>
        </w:trPr>
        <w:tc>
          <w:tcPr>
            <w:tcW w:w="1583" w:type="dxa"/>
            <w:shd w:val="clear" w:color="auto" w:fill="F8F8F8"/>
            <w:vAlign w:val="center"/>
          </w:tcPr>
          <w:p w14:paraId="4F347FD4"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2C18D8C9" w14:textId="77777777" w:rsidR="004837C2" w:rsidRDefault="005F3D5F">
            <w:pPr>
              <w:rPr>
                <w:rFonts w:ascii="Book Antiqua" w:hAnsi="Book Antiqua"/>
                <w:b/>
                <w:sz w:val="18"/>
                <w:szCs w:val="18"/>
              </w:rPr>
            </w:pPr>
            <w:r>
              <w:rPr>
                <w:rFonts w:ascii="Book Antiqua" w:hAnsi="Book Antiqua" w:hint="eastAsia"/>
                <w:b/>
                <w:sz w:val="18"/>
                <w:szCs w:val="18"/>
              </w:rPr>
              <w:t>描述</w:t>
            </w:r>
          </w:p>
          <w:p w14:paraId="504158A8" w14:textId="77777777" w:rsidR="004837C2" w:rsidRDefault="005F3D5F">
            <w:pPr>
              <w:pStyle w:val="afb"/>
              <w:numPr>
                <w:ilvl w:val="0"/>
                <w:numId w:val="24"/>
              </w:numPr>
              <w:rPr>
                <w:rFonts w:ascii="Book Antiqua" w:hAnsi="Book Antiqua"/>
                <w:color w:val="FF0000"/>
                <w:sz w:val="18"/>
                <w:szCs w:val="18"/>
              </w:rPr>
            </w:pPr>
            <w:r>
              <w:rPr>
                <w:rFonts w:ascii="Book Antiqua" w:hAnsi="Book Antiqua" w:hint="eastAsia"/>
                <w:color w:val="000000" w:themeColor="text1"/>
                <w:sz w:val="18"/>
                <w:szCs w:val="18"/>
              </w:rPr>
              <w:t>添加</w:t>
            </w:r>
            <w:r>
              <w:rPr>
                <w:rFonts w:ascii="Book Antiqua" w:hAnsi="Book Antiqua"/>
                <w:color w:val="000000" w:themeColor="text1"/>
                <w:sz w:val="18"/>
                <w:szCs w:val="18"/>
              </w:rPr>
              <w:t>自定义</w:t>
            </w:r>
            <w:r>
              <w:rPr>
                <w:rFonts w:ascii="Book Antiqua" w:hAnsi="Book Antiqua" w:hint="eastAsia"/>
                <w:color w:val="000000" w:themeColor="text1"/>
                <w:sz w:val="18"/>
                <w:szCs w:val="18"/>
              </w:rPr>
              <w:t>物流</w:t>
            </w:r>
          </w:p>
          <w:p w14:paraId="75F3035D" w14:textId="77777777" w:rsidR="004837C2" w:rsidRDefault="005F3D5F">
            <w:pPr>
              <w:rPr>
                <w:rFonts w:ascii="Book Antiqua" w:hAnsi="Book Antiqua"/>
                <w:b/>
                <w:sz w:val="18"/>
                <w:szCs w:val="18"/>
              </w:rPr>
            </w:pPr>
            <w:r>
              <w:rPr>
                <w:rFonts w:ascii="Book Antiqua" w:hAnsi="Book Antiqua" w:hint="eastAsia"/>
                <w:b/>
                <w:sz w:val="18"/>
                <w:szCs w:val="18"/>
              </w:rPr>
              <w:t>过程</w:t>
            </w:r>
          </w:p>
          <w:p w14:paraId="06D4FAEE" w14:textId="77777777" w:rsidR="004837C2" w:rsidRDefault="005F3D5F">
            <w:pPr>
              <w:pStyle w:val="afb"/>
              <w:numPr>
                <w:ilvl w:val="0"/>
                <w:numId w:val="24"/>
              </w:numPr>
              <w:rPr>
                <w:rFonts w:ascii="Book Antiqua" w:hAnsi="Book Antiqua"/>
                <w:b/>
                <w:color w:val="000000" w:themeColor="text1"/>
                <w:sz w:val="18"/>
                <w:szCs w:val="18"/>
              </w:rPr>
            </w:pPr>
            <w:r>
              <w:rPr>
                <w:rFonts w:ascii="Book Antiqua" w:hAnsi="Book Antiqua" w:hint="eastAsia"/>
                <w:sz w:val="18"/>
                <w:szCs w:val="18"/>
              </w:rPr>
              <w:t>添加自定义物流</w:t>
            </w:r>
            <w:r>
              <w:rPr>
                <w:rFonts w:ascii="Book Antiqua" w:hAnsi="Book Antiqua"/>
                <w:sz w:val="18"/>
                <w:szCs w:val="18"/>
              </w:rPr>
              <w:t>，</w:t>
            </w:r>
            <w:r>
              <w:rPr>
                <w:rFonts w:ascii="Book Antiqua" w:hAnsi="Book Antiqua" w:hint="eastAsia"/>
                <w:sz w:val="18"/>
                <w:szCs w:val="18"/>
              </w:rPr>
              <w:t>需填写</w:t>
            </w:r>
            <w:r>
              <w:rPr>
                <w:rFonts w:ascii="Book Antiqua" w:hAnsi="Book Antiqua"/>
                <w:sz w:val="18"/>
                <w:szCs w:val="18"/>
              </w:rPr>
              <w:t>”</w:t>
            </w:r>
            <w:r>
              <w:rPr>
                <w:rFonts w:ascii="Book Antiqua" w:hAnsi="Book Antiqua" w:hint="eastAsia"/>
                <w:sz w:val="18"/>
                <w:szCs w:val="18"/>
              </w:rPr>
              <w:t>物流名称</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选择</w:t>
            </w:r>
            <w:r>
              <w:rPr>
                <w:rFonts w:ascii="Book Antiqua" w:hAnsi="Book Antiqua"/>
                <w:sz w:val="18"/>
                <w:szCs w:val="18"/>
              </w:rPr>
              <w:t>”</w:t>
            </w:r>
            <w:r>
              <w:rPr>
                <w:rFonts w:ascii="Book Antiqua" w:hAnsi="Book Antiqua" w:hint="eastAsia"/>
                <w:sz w:val="18"/>
                <w:szCs w:val="18"/>
              </w:rPr>
              <w:t>绑定仓库</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设置是否启用</w:t>
            </w:r>
            <w:r>
              <w:rPr>
                <w:rFonts w:ascii="Book Antiqua" w:hAnsi="Book Antiqua" w:hint="eastAsia"/>
                <w:sz w:val="18"/>
                <w:szCs w:val="18"/>
              </w:rPr>
              <w:t>；</w:t>
            </w:r>
          </w:p>
          <w:p w14:paraId="33AB1E8E"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6BFF9DD" w14:textId="77777777" w:rsidR="004837C2" w:rsidRDefault="005F3D5F">
            <w:pPr>
              <w:pStyle w:val="afb"/>
              <w:numPr>
                <w:ilvl w:val="0"/>
                <w:numId w:val="25"/>
              </w:numPr>
              <w:rPr>
                <w:rFonts w:ascii="Book Antiqua" w:hAnsi="Book Antiqua"/>
                <w:sz w:val="18"/>
                <w:szCs w:val="18"/>
              </w:rPr>
            </w:pPr>
            <w:r>
              <w:rPr>
                <w:rFonts w:ascii="Book Antiqua" w:hAnsi="Book Antiqua" w:hint="eastAsia"/>
                <w:b/>
                <w:sz w:val="18"/>
                <w:szCs w:val="18"/>
              </w:rPr>
              <w:t>添加</w:t>
            </w:r>
            <w:r>
              <w:rPr>
                <w:rFonts w:ascii="Book Antiqua" w:hAnsi="Book Antiqua"/>
                <w:sz w:val="18"/>
                <w:szCs w:val="18"/>
              </w:rPr>
              <w:t>：</w:t>
            </w:r>
            <w:r>
              <w:rPr>
                <w:rFonts w:ascii="Book Antiqua" w:hAnsi="Book Antiqua" w:hint="eastAsia"/>
                <w:sz w:val="18"/>
                <w:szCs w:val="18"/>
              </w:rPr>
              <w:t>添加自定义物流时，需</w:t>
            </w:r>
            <w:r>
              <w:rPr>
                <w:rFonts w:ascii="Book Antiqua" w:hAnsi="Book Antiqua"/>
                <w:sz w:val="18"/>
                <w:szCs w:val="18"/>
              </w:rPr>
              <w:t>判断</w:t>
            </w:r>
            <w:r>
              <w:rPr>
                <w:rFonts w:ascii="Book Antiqua" w:hAnsi="Book Antiqua" w:hint="eastAsia"/>
                <w:sz w:val="18"/>
                <w:szCs w:val="18"/>
              </w:rPr>
              <w:t>“物流名称</w:t>
            </w:r>
            <w:r>
              <w:rPr>
                <w:rFonts w:ascii="Book Antiqua" w:hAnsi="Book Antiqua"/>
                <w:sz w:val="18"/>
                <w:szCs w:val="18"/>
              </w:rPr>
              <w:t>“</w:t>
            </w:r>
            <w:r>
              <w:rPr>
                <w:rFonts w:ascii="Book Antiqua" w:hAnsi="Book Antiqua"/>
                <w:sz w:val="18"/>
                <w:szCs w:val="18"/>
              </w:rPr>
              <w:t>在该</w:t>
            </w:r>
            <w:r>
              <w:rPr>
                <w:rFonts w:ascii="Book Antiqua" w:hAnsi="Book Antiqua"/>
                <w:sz w:val="18"/>
                <w:szCs w:val="18"/>
              </w:rPr>
              <w:t>”</w:t>
            </w:r>
            <w:r>
              <w:rPr>
                <w:rFonts w:ascii="Book Antiqua" w:hAnsi="Book Antiqua"/>
                <w:sz w:val="18"/>
                <w:szCs w:val="18"/>
              </w:rPr>
              <w:t>速贸</w:t>
            </w:r>
            <w:r>
              <w:rPr>
                <w:rFonts w:ascii="Book Antiqua" w:hAnsi="Book Antiqua"/>
                <w:sz w:val="18"/>
                <w:szCs w:val="18"/>
              </w:rPr>
              <w:t>ERP</w:t>
            </w:r>
            <w:r>
              <w:rPr>
                <w:rFonts w:ascii="Book Antiqua" w:hAnsi="Book Antiqua" w:hint="eastAsia"/>
                <w:sz w:val="18"/>
                <w:szCs w:val="18"/>
              </w:rPr>
              <w:t>账号</w:t>
            </w:r>
            <w:r>
              <w:rPr>
                <w:rFonts w:ascii="Book Antiqua" w:hAnsi="Book Antiqua"/>
                <w:sz w:val="18"/>
                <w:szCs w:val="18"/>
              </w:rPr>
              <w:t>“</w:t>
            </w:r>
            <w:r>
              <w:rPr>
                <w:rFonts w:ascii="Book Antiqua" w:hAnsi="Book Antiqua" w:hint="eastAsia"/>
                <w:sz w:val="18"/>
                <w:szCs w:val="18"/>
              </w:rPr>
              <w:t>上</w:t>
            </w:r>
            <w:r>
              <w:rPr>
                <w:rFonts w:ascii="Book Antiqua" w:hAnsi="Book Antiqua"/>
                <w:sz w:val="18"/>
                <w:szCs w:val="18"/>
              </w:rPr>
              <w:t>是否唯一</w:t>
            </w:r>
            <w:r>
              <w:rPr>
                <w:rFonts w:ascii="Book Antiqua" w:hAnsi="Book Antiqua" w:hint="eastAsia"/>
                <w:sz w:val="18"/>
                <w:szCs w:val="18"/>
              </w:rPr>
              <w:t>（</w:t>
            </w:r>
            <w:r>
              <w:rPr>
                <w:rFonts w:ascii="Book Antiqua" w:hAnsi="Book Antiqua"/>
                <w:sz w:val="18"/>
                <w:szCs w:val="18"/>
              </w:rPr>
              <w:t>不同账号的</w:t>
            </w:r>
            <w:r>
              <w:rPr>
                <w:rFonts w:ascii="Book Antiqua" w:hAnsi="Book Antiqua" w:hint="eastAsia"/>
                <w:sz w:val="18"/>
                <w:szCs w:val="18"/>
              </w:rPr>
              <w:t>物流</w:t>
            </w:r>
            <w:r>
              <w:rPr>
                <w:rFonts w:ascii="Book Antiqua" w:hAnsi="Book Antiqua"/>
                <w:sz w:val="18"/>
                <w:szCs w:val="18"/>
              </w:rPr>
              <w:t>名称可以重复）；</w:t>
            </w:r>
            <w:r>
              <w:rPr>
                <w:rFonts w:ascii="Book Antiqua" w:hAnsi="Book Antiqua"/>
                <w:sz w:val="18"/>
                <w:szCs w:val="18"/>
              </w:rPr>
              <w:t xml:space="preserve"> </w:t>
            </w:r>
            <w:r>
              <w:rPr>
                <w:rFonts w:ascii="Book Antiqua" w:hAnsi="Book Antiqua" w:hint="eastAsia"/>
                <w:sz w:val="18"/>
                <w:szCs w:val="18"/>
              </w:rPr>
              <w:t>重复</w:t>
            </w:r>
            <w:r>
              <w:rPr>
                <w:rFonts w:ascii="Book Antiqua" w:hAnsi="Book Antiqua"/>
                <w:sz w:val="18"/>
                <w:szCs w:val="18"/>
              </w:rPr>
              <w:t>则提醒</w:t>
            </w:r>
            <w:r>
              <w:rPr>
                <w:rFonts w:ascii="Book Antiqua" w:hAnsi="Book Antiqua"/>
                <w:sz w:val="18"/>
                <w:szCs w:val="18"/>
              </w:rPr>
              <w:t>“</w:t>
            </w:r>
            <w:r>
              <w:rPr>
                <w:rFonts w:ascii="Book Antiqua" w:hAnsi="Book Antiqua" w:hint="eastAsia"/>
                <w:sz w:val="18"/>
                <w:szCs w:val="18"/>
              </w:rPr>
              <w:t>该物流</w:t>
            </w:r>
            <w:r>
              <w:rPr>
                <w:rFonts w:ascii="Book Antiqua" w:hAnsi="Book Antiqua"/>
                <w:sz w:val="18"/>
                <w:szCs w:val="18"/>
              </w:rPr>
              <w:t>名称已存在</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 xml:space="preserve"> </w:t>
            </w:r>
          </w:p>
          <w:p w14:paraId="4DE169AD" w14:textId="77777777" w:rsidR="004837C2" w:rsidRDefault="005F3D5F">
            <w:pPr>
              <w:pStyle w:val="afb"/>
              <w:numPr>
                <w:ilvl w:val="0"/>
                <w:numId w:val="25"/>
              </w:numPr>
              <w:rPr>
                <w:rFonts w:ascii="Book Antiqua" w:hAnsi="Book Antiqua"/>
                <w:sz w:val="18"/>
                <w:szCs w:val="18"/>
              </w:rPr>
            </w:pPr>
            <w:r>
              <w:rPr>
                <w:rFonts w:ascii="Book Antiqua" w:hAnsi="Book Antiqua" w:hint="eastAsia"/>
                <w:b/>
                <w:sz w:val="18"/>
                <w:szCs w:val="18"/>
              </w:rPr>
              <w:t>编辑</w:t>
            </w:r>
            <w:r>
              <w:rPr>
                <w:rFonts w:ascii="Book Antiqua" w:hAnsi="Book Antiqua"/>
                <w:sz w:val="18"/>
                <w:szCs w:val="18"/>
              </w:rPr>
              <w:t>：</w:t>
            </w:r>
            <w:r>
              <w:rPr>
                <w:rFonts w:ascii="Book Antiqua" w:hAnsi="Book Antiqua" w:hint="eastAsia"/>
                <w:sz w:val="18"/>
                <w:szCs w:val="18"/>
              </w:rPr>
              <w:t>加载</w:t>
            </w:r>
            <w:r>
              <w:rPr>
                <w:rFonts w:ascii="Book Antiqua" w:hAnsi="Book Antiqua"/>
                <w:sz w:val="18"/>
                <w:szCs w:val="18"/>
              </w:rPr>
              <w:t>之前</w:t>
            </w:r>
            <w:r>
              <w:rPr>
                <w:rFonts w:ascii="Book Antiqua" w:hAnsi="Book Antiqua" w:hint="eastAsia"/>
                <w:sz w:val="18"/>
                <w:szCs w:val="18"/>
              </w:rPr>
              <w:t>填写</w:t>
            </w:r>
            <w:r>
              <w:rPr>
                <w:rFonts w:ascii="Book Antiqua" w:hAnsi="Book Antiqua"/>
                <w:sz w:val="18"/>
                <w:szCs w:val="18"/>
              </w:rPr>
              <w:t>、设置的数据；</w:t>
            </w:r>
            <w:r>
              <w:rPr>
                <w:rFonts w:ascii="Book Antiqua" w:hAnsi="Book Antiqua" w:hint="eastAsia"/>
                <w:sz w:val="18"/>
                <w:szCs w:val="18"/>
              </w:rPr>
              <w:t>所有</w:t>
            </w:r>
            <w:r>
              <w:rPr>
                <w:rFonts w:ascii="Book Antiqua" w:hAnsi="Book Antiqua"/>
                <w:sz w:val="18"/>
                <w:szCs w:val="18"/>
              </w:rPr>
              <w:t>数据项都可编辑</w:t>
            </w:r>
            <w:r>
              <w:rPr>
                <w:rFonts w:ascii="Book Antiqua" w:hAnsi="Book Antiqua" w:hint="eastAsia"/>
                <w:sz w:val="18"/>
                <w:szCs w:val="18"/>
              </w:rPr>
              <w:t>；</w:t>
            </w:r>
          </w:p>
          <w:p w14:paraId="5B9FFC3F" w14:textId="77777777" w:rsidR="004837C2" w:rsidRDefault="005F3D5F">
            <w:pPr>
              <w:pStyle w:val="afb"/>
              <w:numPr>
                <w:ilvl w:val="0"/>
                <w:numId w:val="25"/>
              </w:numPr>
              <w:rPr>
                <w:rFonts w:ascii="Book Antiqua" w:hAnsi="Book Antiqua"/>
                <w:sz w:val="18"/>
                <w:szCs w:val="18"/>
              </w:rPr>
            </w:pP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w:t>
            </w:r>
            <w:r>
              <w:rPr>
                <w:rFonts w:ascii="Book Antiqua" w:hAnsi="Book Antiqua" w:hint="eastAsia"/>
                <w:sz w:val="18"/>
                <w:szCs w:val="18"/>
              </w:rPr>
              <w:t>物流方式</w:t>
            </w:r>
            <w:r>
              <w:rPr>
                <w:rFonts w:ascii="Book Antiqua" w:hAnsi="Book Antiqua"/>
                <w:sz w:val="18"/>
                <w:szCs w:val="18"/>
              </w:rPr>
              <w:t>，排列在前面；</w:t>
            </w:r>
          </w:p>
        </w:tc>
      </w:tr>
      <w:tr w:rsidR="004837C2" w14:paraId="21137158" w14:textId="77777777">
        <w:trPr>
          <w:trHeight w:val="561"/>
          <w:jc w:val="center"/>
        </w:trPr>
        <w:tc>
          <w:tcPr>
            <w:tcW w:w="9112" w:type="dxa"/>
            <w:gridSpan w:val="2"/>
            <w:shd w:val="clear" w:color="auto" w:fill="F8F8F8"/>
            <w:vAlign w:val="center"/>
          </w:tcPr>
          <w:p w14:paraId="527EF3E6" w14:textId="77777777" w:rsidR="004837C2" w:rsidRDefault="005F3D5F">
            <w:pPr>
              <w:rPr>
                <w:rFonts w:ascii="Book Antiqua" w:hAnsi="Book Antiqua"/>
                <w:b/>
                <w:sz w:val="18"/>
                <w:szCs w:val="18"/>
              </w:rPr>
            </w:pPr>
            <w:r>
              <w:rPr>
                <w:rFonts w:ascii="Book Antiqua" w:hAnsi="Book Antiqua" w:hint="eastAsia"/>
                <w:b/>
                <w:sz w:val="18"/>
                <w:szCs w:val="18"/>
              </w:rPr>
              <w:t>创建：</w:t>
            </w:r>
            <w:r>
              <w:rPr>
                <w:rFonts w:ascii="Book Antiqua" w:hAnsi="Book Antiqua"/>
                <w:b/>
                <w:sz w:val="18"/>
                <w:szCs w:val="18"/>
              </w:rPr>
              <w:t>自定义</w:t>
            </w:r>
            <w:r>
              <w:rPr>
                <w:rFonts w:ascii="Book Antiqua" w:hAnsi="Book Antiqua" w:hint="eastAsia"/>
                <w:b/>
                <w:sz w:val="18"/>
                <w:szCs w:val="18"/>
              </w:rPr>
              <w:t>仓库</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68747A2E"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B5F92D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4C9175E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0366294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149EE9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0C521AD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44DCDF6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BB4869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780189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物流</w:t>
                  </w:r>
                  <w:r>
                    <w:rPr>
                      <w:rFonts w:ascii="宋体" w:hAnsi="宋体" w:cs="宋体"/>
                      <w:color w:val="000000"/>
                      <w:kern w:val="0"/>
                      <w:sz w:val="22"/>
                      <w:szCs w:val="22"/>
                    </w:rPr>
                    <w:t>名称</w:t>
                  </w:r>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683B55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473AE6E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9B83C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BE491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AA6CA88"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验证在</w:t>
                  </w:r>
                  <w:r>
                    <w:rPr>
                      <w:rFonts w:ascii="宋体" w:hAnsi="宋体" w:cs="宋体"/>
                      <w:b/>
                      <w:bCs/>
                      <w:color w:val="000000"/>
                      <w:kern w:val="0"/>
                      <w:sz w:val="22"/>
                      <w:szCs w:val="22"/>
                    </w:rPr>
                    <w:t>本账号的</w:t>
                  </w:r>
                  <w:r>
                    <w:rPr>
                      <w:rFonts w:ascii="宋体" w:hAnsi="宋体" w:cs="宋体" w:hint="eastAsia"/>
                      <w:b/>
                      <w:bCs/>
                      <w:color w:val="000000"/>
                      <w:kern w:val="0"/>
                      <w:sz w:val="22"/>
                      <w:szCs w:val="22"/>
                    </w:rPr>
                    <w:t>唯一性</w:t>
                  </w:r>
                </w:p>
              </w:tc>
            </w:tr>
            <w:tr w:rsidR="004837C2" w14:paraId="4B28903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479D329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绑定</w:t>
                  </w:r>
                  <w:r>
                    <w:rPr>
                      <w:rFonts w:ascii="宋体" w:hAnsi="宋体" w:cs="宋体"/>
                      <w:color w:val="000000"/>
                      <w:kern w:val="0"/>
                      <w:sz w:val="22"/>
                      <w:szCs w:val="22"/>
                    </w:rPr>
                    <w:t>仓库</w:t>
                  </w:r>
                </w:p>
              </w:tc>
              <w:tc>
                <w:tcPr>
                  <w:tcW w:w="1418" w:type="dxa"/>
                  <w:tcBorders>
                    <w:top w:val="single" w:sz="6" w:space="0" w:color="auto"/>
                    <w:left w:val="nil"/>
                    <w:bottom w:val="single" w:sz="6" w:space="0" w:color="auto"/>
                    <w:right w:val="single" w:sz="6" w:space="0" w:color="auto"/>
                  </w:tcBorders>
                  <w:vAlign w:val="center"/>
                </w:tcPr>
                <w:p w14:paraId="74AB9B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枚举</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673E8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50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7AEF6D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6E409E6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4009986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加载</w:t>
                  </w:r>
                  <w:r>
                    <w:rPr>
                      <w:rFonts w:ascii="宋体" w:hAnsi="宋体" w:cs="宋体"/>
                      <w:b/>
                      <w:bCs/>
                      <w:color w:val="000000"/>
                      <w:kern w:val="0"/>
                      <w:sz w:val="22"/>
                      <w:szCs w:val="22"/>
                    </w:rPr>
                    <w:t>可用的“自定义仓库”</w:t>
                  </w:r>
                </w:p>
              </w:tc>
            </w:tr>
            <w:tr w:rsidR="004837C2" w14:paraId="6208F5A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E3278C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p>
              </w:tc>
              <w:tc>
                <w:tcPr>
                  <w:tcW w:w="1418" w:type="dxa"/>
                  <w:tcBorders>
                    <w:top w:val="single" w:sz="6" w:space="0" w:color="auto"/>
                    <w:left w:val="nil"/>
                    <w:bottom w:val="single" w:sz="6" w:space="0" w:color="auto"/>
                    <w:right w:val="single" w:sz="6" w:space="0" w:color="auto"/>
                  </w:tcBorders>
                  <w:vAlign w:val="center"/>
                </w:tcPr>
                <w:p w14:paraId="21507DD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布尔</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7F7FA85"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 xml:space="preserve">   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F52853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4BCEC6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699B6D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默认</w:t>
                  </w:r>
                  <w:r>
                    <w:rPr>
                      <w:rFonts w:ascii="宋体" w:hAnsi="宋体" w:cs="宋体"/>
                      <w:b/>
                      <w:bCs/>
                      <w:color w:val="000000"/>
                      <w:kern w:val="0"/>
                      <w:sz w:val="22"/>
                      <w:szCs w:val="22"/>
                    </w:rPr>
                    <w:t>“是”</w:t>
                  </w:r>
                </w:p>
              </w:tc>
            </w:tr>
          </w:tbl>
          <w:p w14:paraId="0CC5F34C" w14:textId="77777777" w:rsidR="004837C2" w:rsidRDefault="004837C2">
            <w:pPr>
              <w:rPr>
                <w:rFonts w:ascii="Book Antiqua" w:hAnsi="Book Antiqua"/>
                <w:color w:val="595959" w:themeColor="text1" w:themeTint="A6"/>
                <w:sz w:val="18"/>
                <w:szCs w:val="18"/>
              </w:rPr>
            </w:pPr>
          </w:p>
        </w:tc>
      </w:tr>
      <w:tr w:rsidR="004837C2" w14:paraId="30C50B9E" w14:textId="77777777">
        <w:trPr>
          <w:trHeight w:val="561"/>
          <w:jc w:val="center"/>
        </w:trPr>
        <w:tc>
          <w:tcPr>
            <w:tcW w:w="1583" w:type="dxa"/>
            <w:shd w:val="clear" w:color="auto" w:fill="F8F8F8"/>
            <w:vAlign w:val="center"/>
          </w:tcPr>
          <w:p w14:paraId="01F0026E"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6F99F80C" w14:textId="5A9FFE2F" w:rsidR="004837C2" w:rsidRDefault="004E3EA1" w:rsidP="004E3EA1">
            <w:pPr>
              <w:jc w:val="center"/>
              <w:rPr>
                <w:rFonts w:ascii="Book Antiqua" w:hAnsi="Book Antiqua"/>
                <w:color w:val="595959" w:themeColor="text1" w:themeTint="A6"/>
                <w:sz w:val="18"/>
                <w:szCs w:val="18"/>
              </w:rPr>
            </w:pPr>
            <w:r>
              <w:rPr>
                <w:noProof/>
              </w:rPr>
              <w:drawing>
                <wp:inline distT="0" distB="0" distL="0" distR="0" wp14:anchorId="46E73A59" wp14:editId="2FB64A0A">
                  <wp:extent cx="3613336" cy="2781443"/>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13336" cy="2781443"/>
                          </a:xfrm>
                          <a:prstGeom prst="rect">
                            <a:avLst/>
                          </a:prstGeom>
                        </pic:spPr>
                      </pic:pic>
                    </a:graphicData>
                  </a:graphic>
                </wp:inline>
              </w:drawing>
            </w:r>
          </w:p>
          <w:p w14:paraId="00CDC626" w14:textId="77777777" w:rsidR="004837C2" w:rsidRDefault="005F3D5F">
            <w:pPr>
              <w:jc w:val="center"/>
              <w:rPr>
                <w:rFonts w:ascii="Book Antiqua" w:hAnsi="Book Antiqua"/>
                <w:b/>
                <w:color w:val="0070C0"/>
                <w:sz w:val="18"/>
                <w:szCs w:val="18"/>
              </w:rPr>
            </w:pPr>
            <w:commentRangeStart w:id="62"/>
            <w:r>
              <w:rPr>
                <w:rFonts w:ascii="Book Antiqua" w:hAnsi="Book Antiqua" w:hint="eastAsia"/>
                <w:b/>
                <w:color w:val="0070C0"/>
                <w:sz w:val="18"/>
                <w:szCs w:val="18"/>
              </w:rPr>
              <w:t>图</w:t>
            </w:r>
            <w:r>
              <w:rPr>
                <w:rFonts w:ascii="Book Antiqua" w:hAnsi="Book Antiqua"/>
                <w:b/>
                <w:color w:val="0070C0"/>
                <w:sz w:val="18"/>
                <w:szCs w:val="18"/>
              </w:rPr>
              <w:t>-</w:t>
            </w:r>
            <w:r>
              <w:rPr>
                <w:rFonts w:ascii="Book Antiqua" w:hAnsi="Book Antiqua" w:hint="eastAsia"/>
                <w:b/>
                <w:color w:val="0070C0"/>
                <w:sz w:val="18"/>
                <w:szCs w:val="18"/>
              </w:rPr>
              <w:t>添加</w:t>
            </w:r>
            <w:r>
              <w:rPr>
                <w:rFonts w:ascii="Book Antiqua" w:hAnsi="Book Antiqua"/>
                <w:b/>
                <w:color w:val="0070C0"/>
                <w:sz w:val="18"/>
                <w:szCs w:val="18"/>
              </w:rPr>
              <w:t>速贸物流</w:t>
            </w:r>
            <w:r>
              <w:rPr>
                <w:rFonts w:ascii="Book Antiqua" w:hAnsi="Book Antiqua" w:hint="eastAsia"/>
                <w:b/>
                <w:color w:val="0070C0"/>
                <w:sz w:val="18"/>
                <w:szCs w:val="18"/>
              </w:rPr>
              <w:t>弹窗</w:t>
            </w:r>
            <w:commentRangeEnd w:id="62"/>
            <w:r>
              <w:rPr>
                <w:rStyle w:val="afa"/>
              </w:rPr>
              <w:commentReference w:id="62"/>
            </w:r>
          </w:p>
          <w:p w14:paraId="5ADD0810" w14:textId="36582167" w:rsidR="004837C2" w:rsidRDefault="004E3EA1">
            <w:pPr>
              <w:jc w:val="center"/>
              <w:rPr>
                <w:rFonts w:ascii="Book Antiqua" w:hAnsi="Book Antiqua"/>
                <w:b/>
                <w:color w:val="595959" w:themeColor="text1" w:themeTint="A6"/>
                <w:sz w:val="18"/>
                <w:szCs w:val="18"/>
              </w:rPr>
            </w:pPr>
            <w:r>
              <w:rPr>
                <w:noProof/>
              </w:rPr>
              <w:drawing>
                <wp:inline distT="0" distB="0" distL="0" distR="0" wp14:anchorId="6E063159" wp14:editId="7EA027BA">
                  <wp:extent cx="2101958" cy="2298818"/>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01958" cy="2298818"/>
                          </a:xfrm>
                          <a:prstGeom prst="rect">
                            <a:avLst/>
                          </a:prstGeom>
                        </pic:spPr>
                      </pic:pic>
                    </a:graphicData>
                  </a:graphic>
                </wp:inline>
              </w:drawing>
            </w:r>
          </w:p>
          <w:p w14:paraId="6C8B22DB" w14:textId="77777777" w:rsidR="004837C2" w:rsidRDefault="005F3D5F">
            <w:pPr>
              <w:jc w:val="center"/>
              <w:rPr>
                <w:rFonts w:ascii="Book Antiqua" w:hAnsi="Book Antiqua"/>
                <w:b/>
                <w:color w:val="595959" w:themeColor="text1" w:themeTint="A6"/>
                <w:sz w:val="18"/>
                <w:szCs w:val="18"/>
              </w:rPr>
            </w:pPr>
            <w:r>
              <w:rPr>
                <w:rFonts w:ascii="Book Antiqua" w:hAnsi="Book Antiqua" w:hint="eastAsia"/>
                <w:b/>
                <w:color w:val="595959" w:themeColor="text1" w:themeTint="A6"/>
                <w:sz w:val="18"/>
                <w:szCs w:val="18"/>
              </w:rPr>
              <w:t>图</w:t>
            </w:r>
            <w:r>
              <w:rPr>
                <w:rFonts w:ascii="Book Antiqua" w:hAnsi="Book Antiqua"/>
                <w:b/>
                <w:color w:val="595959" w:themeColor="text1" w:themeTint="A6"/>
                <w:sz w:val="18"/>
                <w:szCs w:val="18"/>
              </w:rPr>
              <w:t>-</w:t>
            </w:r>
            <w:r>
              <w:rPr>
                <w:rFonts w:ascii="Book Antiqua" w:hAnsi="Book Antiqua"/>
                <w:b/>
                <w:color w:val="595959" w:themeColor="text1" w:themeTint="A6"/>
                <w:sz w:val="18"/>
                <w:szCs w:val="18"/>
              </w:rPr>
              <w:t>编辑速贸物流</w:t>
            </w:r>
          </w:p>
        </w:tc>
      </w:tr>
      <w:tr w:rsidR="004837C2" w14:paraId="32D757AB" w14:textId="77777777">
        <w:trPr>
          <w:trHeight w:val="561"/>
          <w:jc w:val="center"/>
        </w:trPr>
        <w:tc>
          <w:tcPr>
            <w:tcW w:w="1583" w:type="dxa"/>
            <w:shd w:val="clear" w:color="auto" w:fill="F8F8F8"/>
            <w:vAlign w:val="center"/>
          </w:tcPr>
          <w:p w14:paraId="125B8125"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2</w:t>
            </w:r>
          </w:p>
        </w:tc>
        <w:tc>
          <w:tcPr>
            <w:tcW w:w="7529" w:type="dxa"/>
          </w:tcPr>
          <w:p w14:paraId="5B762CA0" w14:textId="77777777" w:rsidR="004837C2" w:rsidRDefault="005F3D5F">
            <w:pPr>
              <w:rPr>
                <w:rFonts w:ascii="Book Antiqua" w:hAnsi="Book Antiqua"/>
                <w:b/>
                <w:sz w:val="18"/>
                <w:szCs w:val="18"/>
              </w:rPr>
            </w:pPr>
            <w:r>
              <w:rPr>
                <w:rFonts w:ascii="Book Antiqua" w:hAnsi="Book Antiqua" w:hint="eastAsia"/>
                <w:b/>
                <w:sz w:val="18"/>
                <w:szCs w:val="18"/>
              </w:rPr>
              <w:t>描述</w:t>
            </w:r>
          </w:p>
          <w:p w14:paraId="5F9ADB34" w14:textId="77777777" w:rsidR="004837C2" w:rsidRDefault="005F3D5F">
            <w:pPr>
              <w:pStyle w:val="afb"/>
              <w:numPr>
                <w:ilvl w:val="0"/>
                <w:numId w:val="26"/>
              </w:numPr>
              <w:rPr>
                <w:rFonts w:ascii="Book Antiqua" w:hAnsi="Book Antiqua"/>
                <w:color w:val="FF0000"/>
                <w:sz w:val="18"/>
                <w:szCs w:val="18"/>
              </w:rPr>
            </w:pPr>
            <w:r>
              <w:rPr>
                <w:rFonts w:ascii="Book Antiqua" w:hAnsi="Book Antiqua" w:hint="eastAsia"/>
                <w:color w:val="000000" w:themeColor="text1"/>
                <w:sz w:val="18"/>
                <w:szCs w:val="18"/>
              </w:rPr>
              <w:t>添加速贸物流</w:t>
            </w:r>
          </w:p>
          <w:p w14:paraId="52D83501" w14:textId="77777777" w:rsidR="004837C2" w:rsidRDefault="005F3D5F">
            <w:pPr>
              <w:rPr>
                <w:rFonts w:ascii="Book Antiqua" w:hAnsi="Book Antiqua"/>
                <w:b/>
                <w:sz w:val="18"/>
                <w:szCs w:val="18"/>
              </w:rPr>
            </w:pPr>
            <w:r>
              <w:rPr>
                <w:rFonts w:ascii="Book Antiqua" w:hAnsi="Book Antiqua" w:hint="eastAsia"/>
                <w:b/>
                <w:sz w:val="18"/>
                <w:szCs w:val="18"/>
              </w:rPr>
              <w:t>过程</w:t>
            </w:r>
          </w:p>
          <w:p w14:paraId="4B763C68" w14:textId="77777777" w:rsidR="004837C2" w:rsidRDefault="005F3D5F">
            <w:pPr>
              <w:pStyle w:val="afb"/>
              <w:numPr>
                <w:ilvl w:val="0"/>
                <w:numId w:val="26"/>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添加速贸物流</w:t>
            </w:r>
            <w:r>
              <w:rPr>
                <w:rFonts w:ascii="Book Antiqua" w:hAnsi="Book Antiqua"/>
                <w:sz w:val="18"/>
                <w:szCs w:val="18"/>
              </w:rPr>
              <w:t>“</w:t>
            </w:r>
            <w:r>
              <w:rPr>
                <w:rFonts w:ascii="Book Antiqua" w:hAnsi="Book Antiqua" w:hint="eastAsia"/>
                <w:sz w:val="18"/>
                <w:szCs w:val="18"/>
              </w:rPr>
              <w:t>，打开</w:t>
            </w:r>
            <w:r>
              <w:rPr>
                <w:rFonts w:ascii="Book Antiqua" w:hAnsi="Book Antiqua"/>
                <w:sz w:val="18"/>
                <w:szCs w:val="18"/>
              </w:rPr>
              <w:t>添加弹窗，</w:t>
            </w:r>
            <w:r>
              <w:rPr>
                <w:rFonts w:ascii="Book Antiqua" w:hAnsi="Book Antiqua" w:hint="eastAsia"/>
                <w:sz w:val="18"/>
                <w:szCs w:val="18"/>
              </w:rPr>
              <w:t>勾选</w:t>
            </w:r>
            <w:r>
              <w:rPr>
                <w:rFonts w:ascii="Book Antiqua" w:hAnsi="Book Antiqua"/>
                <w:sz w:val="18"/>
                <w:szCs w:val="18"/>
              </w:rPr>
              <w:t>物流方式，点击</w:t>
            </w:r>
            <w:r>
              <w:rPr>
                <w:rFonts w:ascii="Book Antiqua" w:hAnsi="Book Antiqua"/>
                <w:sz w:val="18"/>
                <w:szCs w:val="18"/>
              </w:rPr>
              <w:t>”</w:t>
            </w:r>
            <w:r>
              <w:rPr>
                <w:rFonts w:ascii="Book Antiqua" w:hAnsi="Book Antiqua"/>
                <w:sz w:val="18"/>
                <w:szCs w:val="18"/>
              </w:rPr>
              <w:t>确定</w:t>
            </w:r>
            <w:r>
              <w:rPr>
                <w:rFonts w:ascii="Book Antiqua" w:hAnsi="Book Antiqua"/>
                <w:sz w:val="18"/>
                <w:szCs w:val="18"/>
              </w:rPr>
              <w:t>“</w:t>
            </w:r>
            <w:r>
              <w:rPr>
                <w:rFonts w:ascii="Book Antiqua" w:hAnsi="Book Antiqua"/>
                <w:sz w:val="18"/>
                <w:szCs w:val="18"/>
              </w:rPr>
              <w:t>后添加完成。</w:t>
            </w:r>
            <w:r>
              <w:rPr>
                <w:rFonts w:ascii="Book Antiqua" w:hAnsi="Book Antiqua" w:hint="eastAsia"/>
                <w:sz w:val="18"/>
                <w:szCs w:val="18"/>
              </w:rPr>
              <w:t>添加</w:t>
            </w:r>
            <w:r>
              <w:rPr>
                <w:rFonts w:ascii="Book Antiqua" w:hAnsi="Book Antiqua"/>
                <w:sz w:val="18"/>
                <w:szCs w:val="18"/>
              </w:rPr>
              <w:t>完成后，该条数据展示在界面上</w:t>
            </w:r>
            <w:r>
              <w:rPr>
                <w:rFonts w:ascii="Book Antiqua" w:hAnsi="Book Antiqua" w:hint="eastAsia"/>
                <w:sz w:val="18"/>
                <w:szCs w:val="18"/>
              </w:rPr>
              <w:t>，</w:t>
            </w:r>
            <w:r>
              <w:rPr>
                <w:rFonts w:ascii="Book Antiqua" w:hAnsi="Book Antiqua"/>
                <w:sz w:val="18"/>
                <w:szCs w:val="18"/>
              </w:rPr>
              <w:t>默认启用。</w:t>
            </w:r>
          </w:p>
          <w:p w14:paraId="11F841D8" w14:textId="77777777" w:rsidR="004837C2" w:rsidRDefault="005F3D5F">
            <w:pPr>
              <w:pStyle w:val="afb"/>
              <w:numPr>
                <w:ilvl w:val="0"/>
                <w:numId w:val="26"/>
              </w:numPr>
              <w:rPr>
                <w:rFonts w:ascii="Book Antiqua" w:hAnsi="Book Antiqua"/>
                <w:b/>
                <w:color w:val="000000" w:themeColor="text1"/>
                <w:sz w:val="18"/>
                <w:szCs w:val="18"/>
              </w:rPr>
            </w:pPr>
            <w:r>
              <w:rPr>
                <w:rFonts w:ascii="Book Antiqua" w:hAnsi="Book Antiqua" w:hint="eastAsia"/>
                <w:sz w:val="18"/>
                <w:szCs w:val="18"/>
              </w:rPr>
              <w:t>再次点击</w:t>
            </w:r>
            <w:r>
              <w:rPr>
                <w:rFonts w:ascii="Book Antiqua" w:hAnsi="Book Antiqua"/>
                <w:sz w:val="18"/>
                <w:szCs w:val="18"/>
              </w:rPr>
              <w:t>“</w:t>
            </w:r>
            <w:r>
              <w:rPr>
                <w:rFonts w:ascii="Book Antiqua" w:hAnsi="Book Antiqua"/>
                <w:sz w:val="18"/>
                <w:szCs w:val="18"/>
              </w:rPr>
              <w:t>添加速贸物流</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打开</w:t>
            </w:r>
            <w:r>
              <w:rPr>
                <w:rFonts w:ascii="Book Antiqua" w:hAnsi="Book Antiqua"/>
                <w:sz w:val="18"/>
                <w:szCs w:val="18"/>
              </w:rPr>
              <w:t>添加弹窗，默认勾选，</w:t>
            </w:r>
            <w:r>
              <w:rPr>
                <w:rFonts w:ascii="Book Antiqua" w:hAnsi="Book Antiqua" w:hint="eastAsia"/>
                <w:sz w:val="18"/>
                <w:szCs w:val="18"/>
              </w:rPr>
              <w:t>已</w:t>
            </w:r>
            <w:r>
              <w:rPr>
                <w:rFonts w:ascii="Book Antiqua" w:hAnsi="Book Antiqua"/>
                <w:sz w:val="18"/>
                <w:szCs w:val="18"/>
              </w:rPr>
              <w:t>添加的速贸物流，取消掉勾选，</w:t>
            </w:r>
            <w:r>
              <w:rPr>
                <w:rFonts w:ascii="Book Antiqua" w:hAnsi="Book Antiqua" w:hint="eastAsia"/>
                <w:sz w:val="18"/>
                <w:szCs w:val="18"/>
              </w:rPr>
              <w:t>点击</w:t>
            </w:r>
            <w:r>
              <w:rPr>
                <w:rFonts w:ascii="Book Antiqua" w:hAnsi="Book Antiqua"/>
                <w:sz w:val="18"/>
                <w:szCs w:val="18"/>
              </w:rPr>
              <w:t>确定</w:t>
            </w:r>
            <w:r>
              <w:rPr>
                <w:rFonts w:ascii="Book Antiqua" w:hAnsi="Book Antiqua" w:hint="eastAsia"/>
                <w:sz w:val="18"/>
                <w:szCs w:val="18"/>
              </w:rPr>
              <w:t>后</w:t>
            </w:r>
            <w:r>
              <w:rPr>
                <w:rFonts w:ascii="Book Antiqua" w:hAnsi="Book Antiqua"/>
                <w:sz w:val="18"/>
                <w:szCs w:val="18"/>
              </w:rPr>
              <w:t>，不再展示在界面上。</w:t>
            </w:r>
          </w:p>
          <w:p w14:paraId="7C02A9B2" w14:textId="77777777" w:rsidR="004837C2" w:rsidRDefault="005F3D5F">
            <w:pPr>
              <w:pStyle w:val="afb"/>
              <w:numPr>
                <w:ilvl w:val="0"/>
                <w:numId w:val="26"/>
              </w:numPr>
              <w:rPr>
                <w:rFonts w:ascii="Book Antiqua" w:hAnsi="Book Antiqua"/>
                <w:b/>
                <w:color w:val="000000" w:themeColor="text1"/>
                <w:sz w:val="18"/>
                <w:szCs w:val="18"/>
              </w:rPr>
            </w:pPr>
            <w:r>
              <w:rPr>
                <w:rFonts w:ascii="Book Antiqua" w:hAnsi="Book Antiqua" w:hint="eastAsia"/>
                <w:sz w:val="18"/>
                <w:szCs w:val="18"/>
              </w:rPr>
              <w:t>可</w:t>
            </w:r>
            <w:r>
              <w:rPr>
                <w:rFonts w:ascii="Book Antiqua" w:hAnsi="Book Antiqua"/>
                <w:sz w:val="18"/>
                <w:szCs w:val="18"/>
              </w:rPr>
              <w:t>点击编辑，</w:t>
            </w:r>
            <w:r>
              <w:rPr>
                <w:rFonts w:ascii="Book Antiqua" w:hAnsi="Book Antiqua" w:hint="eastAsia"/>
                <w:sz w:val="18"/>
                <w:szCs w:val="18"/>
              </w:rPr>
              <w:t>设置</w:t>
            </w:r>
            <w:r>
              <w:rPr>
                <w:rFonts w:ascii="Book Antiqua" w:hAnsi="Book Antiqua"/>
                <w:sz w:val="18"/>
                <w:szCs w:val="18"/>
              </w:rPr>
              <w:t>“</w:t>
            </w:r>
            <w:r>
              <w:rPr>
                <w:rFonts w:ascii="Book Antiqua" w:hAnsi="Book Antiqua"/>
                <w:sz w:val="18"/>
                <w:szCs w:val="18"/>
              </w:rPr>
              <w:t>是否启用</w:t>
            </w:r>
            <w:r>
              <w:rPr>
                <w:rFonts w:ascii="Book Antiqua" w:hAnsi="Book Antiqua"/>
                <w:sz w:val="18"/>
                <w:szCs w:val="18"/>
              </w:rPr>
              <w:t>”</w:t>
            </w:r>
            <w:r>
              <w:rPr>
                <w:rFonts w:ascii="Book Antiqua" w:hAnsi="Book Antiqua"/>
                <w:sz w:val="18"/>
                <w:szCs w:val="18"/>
              </w:rPr>
              <w:t>。</w:t>
            </w:r>
          </w:p>
          <w:p w14:paraId="0D3514A4"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8659E89" w14:textId="77777777" w:rsidR="004837C2" w:rsidRDefault="005F3D5F">
            <w:pPr>
              <w:rPr>
                <w:rFonts w:ascii="Book Antiqua" w:hAnsi="Book Antiqua"/>
                <w:sz w:val="18"/>
                <w:szCs w:val="18"/>
              </w:rPr>
            </w:pPr>
            <w:r>
              <w:rPr>
                <w:rFonts w:ascii="Book Antiqua" w:hAnsi="Book Antiqua"/>
                <w:b/>
                <w:sz w:val="18"/>
                <w:szCs w:val="18"/>
              </w:rPr>
              <w:t>6</w:t>
            </w:r>
            <w:r>
              <w:rPr>
                <w:rFonts w:ascii="Book Antiqua" w:hAnsi="Book Antiqua" w:hint="eastAsia"/>
                <w:b/>
                <w:sz w:val="18"/>
                <w:szCs w:val="18"/>
              </w:rPr>
              <w:t>、添加</w:t>
            </w:r>
            <w:r>
              <w:rPr>
                <w:rFonts w:ascii="Book Antiqua" w:hAnsi="Book Antiqua" w:hint="eastAsia"/>
                <w:sz w:val="18"/>
                <w:szCs w:val="18"/>
              </w:rPr>
              <w:t>：勾选</w:t>
            </w:r>
            <w:r>
              <w:rPr>
                <w:rFonts w:ascii="Book Antiqua" w:hAnsi="Book Antiqua"/>
                <w:sz w:val="18"/>
                <w:szCs w:val="18"/>
              </w:rPr>
              <w:t>则添加</w:t>
            </w:r>
            <w:r>
              <w:rPr>
                <w:rFonts w:ascii="Book Antiqua" w:hAnsi="Book Antiqua" w:hint="eastAsia"/>
                <w:sz w:val="18"/>
                <w:szCs w:val="18"/>
              </w:rPr>
              <w:t>速贸</w:t>
            </w:r>
            <w:r>
              <w:rPr>
                <w:rFonts w:ascii="Book Antiqua" w:hAnsi="Book Antiqua"/>
                <w:sz w:val="18"/>
                <w:szCs w:val="18"/>
              </w:rPr>
              <w:t>物流</w:t>
            </w:r>
            <w:r>
              <w:rPr>
                <w:rFonts w:ascii="Book Antiqua" w:hAnsi="Book Antiqua" w:hint="eastAsia"/>
                <w:sz w:val="18"/>
                <w:szCs w:val="18"/>
              </w:rPr>
              <w:t>，</w:t>
            </w:r>
            <w:r>
              <w:rPr>
                <w:rFonts w:ascii="Book Antiqua" w:hAnsi="Book Antiqua"/>
                <w:sz w:val="18"/>
                <w:szCs w:val="18"/>
              </w:rPr>
              <w:t>展示在表单列</w:t>
            </w:r>
            <w:r>
              <w:rPr>
                <w:rFonts w:ascii="Book Antiqua" w:hAnsi="Book Antiqua" w:hint="eastAsia"/>
                <w:sz w:val="18"/>
                <w:szCs w:val="18"/>
              </w:rPr>
              <w:t>，</w:t>
            </w:r>
            <w:r>
              <w:rPr>
                <w:rFonts w:ascii="Book Antiqua" w:hAnsi="Book Antiqua"/>
                <w:sz w:val="18"/>
                <w:szCs w:val="18"/>
              </w:rPr>
              <w:t>默认启用；</w:t>
            </w:r>
            <w:r>
              <w:rPr>
                <w:rFonts w:ascii="Book Antiqua" w:hAnsi="Book Antiqua" w:hint="eastAsia"/>
                <w:sz w:val="18"/>
                <w:szCs w:val="18"/>
              </w:rPr>
              <w:t>取消</w:t>
            </w:r>
            <w:r>
              <w:rPr>
                <w:rFonts w:ascii="Book Antiqua" w:hAnsi="Book Antiqua"/>
                <w:sz w:val="18"/>
                <w:szCs w:val="18"/>
              </w:rPr>
              <w:t>勾选则</w:t>
            </w:r>
            <w:r>
              <w:rPr>
                <w:rFonts w:ascii="Book Antiqua" w:hAnsi="Book Antiqua" w:hint="eastAsia"/>
                <w:sz w:val="18"/>
                <w:szCs w:val="18"/>
              </w:rPr>
              <w:t>不展示</w:t>
            </w:r>
            <w:r>
              <w:rPr>
                <w:rFonts w:ascii="Book Antiqua" w:hAnsi="Book Antiqua"/>
                <w:sz w:val="18"/>
                <w:szCs w:val="18"/>
              </w:rPr>
              <w:t>速贸物流</w:t>
            </w:r>
            <w:r>
              <w:rPr>
                <w:rFonts w:ascii="Book Antiqua" w:hAnsi="Book Antiqua" w:hint="eastAsia"/>
                <w:sz w:val="18"/>
                <w:szCs w:val="18"/>
              </w:rPr>
              <w:t>，</w:t>
            </w:r>
            <w:r>
              <w:rPr>
                <w:rFonts w:ascii="Book Antiqua" w:hAnsi="Book Antiqua"/>
                <w:sz w:val="18"/>
                <w:szCs w:val="18"/>
              </w:rPr>
              <w:t>同时该速贸物流也是</w:t>
            </w:r>
            <w:r>
              <w:rPr>
                <w:rFonts w:ascii="Book Antiqua" w:hAnsi="Book Antiqua" w:hint="eastAsia"/>
                <w:sz w:val="18"/>
                <w:szCs w:val="18"/>
              </w:rPr>
              <w:t>不</w:t>
            </w:r>
            <w:r>
              <w:rPr>
                <w:rFonts w:ascii="Book Antiqua" w:hAnsi="Book Antiqua"/>
                <w:sz w:val="18"/>
                <w:szCs w:val="18"/>
              </w:rPr>
              <w:t>可用的</w:t>
            </w:r>
            <w:r>
              <w:rPr>
                <w:rFonts w:ascii="Book Antiqua" w:hAnsi="Book Antiqua" w:hint="eastAsia"/>
                <w:sz w:val="18"/>
                <w:szCs w:val="18"/>
              </w:rPr>
              <w:t>。</w:t>
            </w:r>
          </w:p>
          <w:p w14:paraId="7D7FC821" w14:textId="77777777" w:rsidR="004837C2" w:rsidRDefault="005F3D5F">
            <w:pPr>
              <w:rPr>
                <w:rFonts w:ascii="Book Antiqua" w:hAnsi="Book Antiqua"/>
                <w:sz w:val="18"/>
                <w:szCs w:val="18"/>
              </w:rPr>
            </w:pPr>
            <w:r>
              <w:rPr>
                <w:rFonts w:ascii="Book Antiqua" w:hAnsi="Book Antiqua"/>
                <w:b/>
                <w:sz w:val="18"/>
                <w:szCs w:val="18"/>
              </w:rPr>
              <w:t>7</w:t>
            </w:r>
            <w:r>
              <w:rPr>
                <w:rFonts w:ascii="Book Antiqua" w:hAnsi="Book Antiqua" w:hint="eastAsia"/>
                <w:b/>
                <w:sz w:val="18"/>
                <w:szCs w:val="18"/>
              </w:rPr>
              <w:t>、编辑</w:t>
            </w:r>
            <w:r>
              <w:rPr>
                <w:rFonts w:ascii="Book Antiqua" w:hAnsi="Book Antiqua"/>
                <w:b/>
                <w:sz w:val="18"/>
                <w:szCs w:val="18"/>
              </w:rPr>
              <w:t>：</w:t>
            </w:r>
            <w:r>
              <w:rPr>
                <w:rFonts w:ascii="Book Antiqua" w:hAnsi="Book Antiqua" w:hint="eastAsia"/>
                <w:sz w:val="18"/>
                <w:szCs w:val="18"/>
              </w:rPr>
              <w:t>可设置</w:t>
            </w:r>
            <w:r>
              <w:rPr>
                <w:rFonts w:ascii="Book Antiqua" w:hAnsi="Book Antiqua"/>
                <w:sz w:val="18"/>
                <w:szCs w:val="18"/>
              </w:rPr>
              <w:t>物流方式是否启用；</w:t>
            </w:r>
          </w:p>
          <w:p w14:paraId="2A2D9C71"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8</w:t>
            </w:r>
            <w:r>
              <w:rPr>
                <w:rFonts w:ascii="Book Antiqua" w:hAnsi="Book Antiqua" w:hint="eastAsia"/>
                <w:sz w:val="18"/>
                <w:szCs w:val="18"/>
              </w:rPr>
              <w:t>、跑订单</w:t>
            </w:r>
            <w:r>
              <w:rPr>
                <w:rFonts w:ascii="Book Antiqua" w:hAnsi="Book Antiqua"/>
                <w:sz w:val="18"/>
                <w:szCs w:val="18"/>
              </w:rPr>
              <w:t>问题规则</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添加和</w:t>
            </w:r>
            <w:r>
              <w:rPr>
                <w:rFonts w:ascii="Book Antiqua" w:hAnsi="Book Antiqua" w:hint="eastAsia"/>
                <w:sz w:val="18"/>
                <w:szCs w:val="18"/>
              </w:rPr>
              <w:t>未启用</w:t>
            </w:r>
            <w:r>
              <w:rPr>
                <w:rFonts w:ascii="Book Antiqua" w:hAnsi="Book Antiqua"/>
                <w:sz w:val="18"/>
                <w:szCs w:val="18"/>
              </w:rPr>
              <w:t>的物流是</w:t>
            </w:r>
            <w:r>
              <w:rPr>
                <w:rFonts w:ascii="Book Antiqua" w:hAnsi="Book Antiqua" w:hint="eastAsia"/>
                <w:sz w:val="18"/>
                <w:szCs w:val="18"/>
              </w:rPr>
              <w:t>不</w:t>
            </w:r>
            <w:r>
              <w:rPr>
                <w:rFonts w:ascii="Book Antiqua" w:hAnsi="Book Antiqua"/>
                <w:sz w:val="18"/>
                <w:szCs w:val="18"/>
              </w:rPr>
              <w:t>可以被选上的</w:t>
            </w:r>
            <w:r>
              <w:rPr>
                <w:rFonts w:ascii="Book Antiqua" w:hAnsi="Book Antiqua" w:hint="eastAsia"/>
                <w:sz w:val="18"/>
                <w:szCs w:val="18"/>
              </w:rPr>
              <w:t>；编辑</w:t>
            </w:r>
            <w:r>
              <w:rPr>
                <w:rFonts w:ascii="Book Antiqua" w:hAnsi="Book Antiqua"/>
                <w:sz w:val="18"/>
                <w:szCs w:val="18"/>
              </w:rPr>
              <w:t>订单，</w:t>
            </w:r>
            <w:r>
              <w:rPr>
                <w:rFonts w:ascii="Book Antiqua" w:hAnsi="Book Antiqua" w:hint="eastAsia"/>
                <w:sz w:val="18"/>
                <w:szCs w:val="18"/>
              </w:rPr>
              <w:t>未</w:t>
            </w:r>
            <w:r>
              <w:rPr>
                <w:rFonts w:ascii="Book Antiqua" w:hAnsi="Book Antiqua"/>
                <w:sz w:val="18"/>
                <w:szCs w:val="18"/>
              </w:rPr>
              <w:t>添加</w:t>
            </w:r>
            <w:r>
              <w:rPr>
                <w:rFonts w:ascii="Book Antiqua" w:hAnsi="Book Antiqua"/>
                <w:sz w:val="18"/>
                <w:szCs w:val="18"/>
              </w:rPr>
              <w:lastRenderedPageBreak/>
              <w:t>和</w:t>
            </w:r>
            <w:r>
              <w:rPr>
                <w:rFonts w:ascii="Book Antiqua" w:hAnsi="Book Antiqua" w:hint="eastAsia"/>
                <w:sz w:val="18"/>
                <w:szCs w:val="18"/>
              </w:rPr>
              <w:t>未启用</w:t>
            </w:r>
            <w:r>
              <w:rPr>
                <w:rFonts w:ascii="Book Antiqua" w:hAnsi="Book Antiqua"/>
                <w:sz w:val="18"/>
                <w:szCs w:val="18"/>
              </w:rPr>
              <w:t>的物流</w:t>
            </w:r>
            <w:r>
              <w:rPr>
                <w:rFonts w:ascii="Book Antiqua" w:hAnsi="Book Antiqua" w:hint="eastAsia"/>
                <w:sz w:val="18"/>
                <w:szCs w:val="18"/>
              </w:rPr>
              <w:t>产品</w:t>
            </w:r>
            <w:r>
              <w:rPr>
                <w:rFonts w:ascii="Book Antiqua" w:hAnsi="Book Antiqua"/>
                <w:sz w:val="18"/>
                <w:szCs w:val="18"/>
              </w:rPr>
              <w:t>不展示</w:t>
            </w:r>
            <w:r>
              <w:rPr>
                <w:rFonts w:ascii="Book Antiqua" w:hAnsi="Book Antiqua" w:hint="eastAsia"/>
                <w:sz w:val="18"/>
                <w:szCs w:val="18"/>
              </w:rPr>
              <w:t>出来；</w:t>
            </w:r>
            <w:r>
              <w:rPr>
                <w:rFonts w:ascii="Book Antiqua" w:hAnsi="Book Antiqua"/>
                <w:sz w:val="18"/>
                <w:szCs w:val="18"/>
              </w:rPr>
              <w:t>待配货界面，</w:t>
            </w:r>
            <w:r>
              <w:rPr>
                <w:rFonts w:ascii="Book Antiqua" w:hAnsi="Book Antiqua" w:hint="eastAsia"/>
                <w:sz w:val="18"/>
                <w:szCs w:val="18"/>
              </w:rPr>
              <w:t>人工</w:t>
            </w:r>
            <w:r>
              <w:rPr>
                <w:rFonts w:ascii="Book Antiqua" w:hAnsi="Book Antiqua"/>
                <w:sz w:val="18"/>
                <w:szCs w:val="18"/>
              </w:rPr>
              <w:t>配货时，</w:t>
            </w:r>
            <w:r>
              <w:rPr>
                <w:rFonts w:ascii="Book Antiqua" w:hAnsi="Book Antiqua" w:hint="eastAsia"/>
                <w:sz w:val="18"/>
                <w:szCs w:val="18"/>
              </w:rPr>
              <w:t>未</w:t>
            </w:r>
            <w:r>
              <w:rPr>
                <w:rFonts w:ascii="Book Antiqua" w:hAnsi="Book Antiqua"/>
                <w:sz w:val="18"/>
                <w:szCs w:val="18"/>
              </w:rPr>
              <w:t>添加和</w:t>
            </w:r>
            <w:r>
              <w:rPr>
                <w:rFonts w:ascii="Book Antiqua" w:hAnsi="Book Antiqua" w:hint="eastAsia"/>
                <w:sz w:val="18"/>
                <w:szCs w:val="18"/>
              </w:rPr>
              <w:t>未</w:t>
            </w:r>
            <w:r>
              <w:rPr>
                <w:rFonts w:ascii="Book Antiqua" w:hAnsi="Book Antiqua"/>
                <w:sz w:val="18"/>
                <w:szCs w:val="18"/>
              </w:rPr>
              <w:t>启用的物流方式不展示</w:t>
            </w:r>
            <w:r>
              <w:rPr>
                <w:rFonts w:ascii="Book Antiqua" w:hAnsi="Book Antiqua" w:hint="eastAsia"/>
                <w:sz w:val="18"/>
                <w:szCs w:val="18"/>
              </w:rPr>
              <w:t>出来</w:t>
            </w:r>
            <w:r>
              <w:rPr>
                <w:rFonts w:ascii="Book Antiqua" w:hAnsi="Book Antiqua"/>
                <w:sz w:val="18"/>
                <w:szCs w:val="18"/>
              </w:rPr>
              <w:t>。</w:t>
            </w:r>
          </w:p>
        </w:tc>
      </w:tr>
      <w:tr w:rsidR="004837C2" w14:paraId="251B93AF" w14:textId="77777777">
        <w:trPr>
          <w:trHeight w:val="561"/>
          <w:jc w:val="center"/>
        </w:trPr>
        <w:tc>
          <w:tcPr>
            <w:tcW w:w="9112" w:type="dxa"/>
            <w:gridSpan w:val="2"/>
            <w:shd w:val="clear" w:color="auto" w:fill="F8F8F8"/>
            <w:vAlign w:val="center"/>
          </w:tcPr>
          <w:p w14:paraId="0A4B12F1" w14:textId="77777777" w:rsidR="004837C2" w:rsidRDefault="005F3D5F">
            <w:pPr>
              <w:rPr>
                <w:rFonts w:ascii="Book Antiqua" w:hAnsi="Book Antiqua"/>
                <w:b/>
                <w:sz w:val="18"/>
                <w:szCs w:val="18"/>
              </w:rPr>
            </w:pPr>
            <w:r>
              <w:rPr>
                <w:rFonts w:ascii="Book Antiqua" w:hAnsi="Book Antiqua" w:hint="eastAsia"/>
                <w:b/>
                <w:sz w:val="18"/>
                <w:szCs w:val="18"/>
              </w:rPr>
              <w:lastRenderedPageBreak/>
              <w:t>创建：速贸仓储</w:t>
            </w:r>
          </w:p>
          <w:tbl>
            <w:tblPr>
              <w:tblW w:w="8838" w:type="dxa"/>
              <w:tblLayout w:type="fixed"/>
              <w:tblLook w:val="04A0" w:firstRow="1" w:lastRow="0" w:firstColumn="1" w:lastColumn="0" w:noHBand="0" w:noVBand="1"/>
            </w:tblPr>
            <w:tblGrid>
              <w:gridCol w:w="2176"/>
              <w:gridCol w:w="993"/>
              <w:gridCol w:w="852"/>
              <w:gridCol w:w="993"/>
              <w:gridCol w:w="709"/>
              <w:gridCol w:w="3115"/>
            </w:tblGrid>
            <w:tr w:rsidR="004837C2" w14:paraId="612B4166" w14:textId="77777777">
              <w:trPr>
                <w:trHeight w:val="270"/>
              </w:trPr>
              <w:tc>
                <w:tcPr>
                  <w:tcW w:w="2176"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D22568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993" w:type="dxa"/>
                  <w:tcBorders>
                    <w:top w:val="single" w:sz="4" w:space="0" w:color="auto"/>
                    <w:left w:val="nil"/>
                    <w:bottom w:val="single" w:sz="6" w:space="0" w:color="auto"/>
                    <w:right w:val="single" w:sz="6" w:space="0" w:color="auto"/>
                  </w:tcBorders>
                  <w:shd w:val="clear" w:color="000000" w:fill="D9D9D9"/>
                </w:tcPr>
                <w:p w14:paraId="295E74F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27BA5F1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3DE6E5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773ACA0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2566508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670A2F67" w14:textId="77777777">
              <w:trPr>
                <w:trHeight w:val="270"/>
              </w:trPr>
              <w:tc>
                <w:tcPr>
                  <w:tcW w:w="2176" w:type="dxa"/>
                  <w:tcBorders>
                    <w:top w:val="nil"/>
                    <w:left w:val="single" w:sz="4" w:space="0" w:color="auto"/>
                    <w:bottom w:val="single" w:sz="4" w:space="0" w:color="auto"/>
                    <w:right w:val="single" w:sz="4" w:space="0" w:color="auto"/>
                  </w:tcBorders>
                  <w:shd w:val="clear" w:color="auto" w:fill="auto"/>
                  <w:noWrap/>
                  <w:vAlign w:val="center"/>
                </w:tcPr>
                <w:p w14:paraId="5378CC6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勾选</w:t>
                  </w:r>
                  <w:r>
                    <w:rPr>
                      <w:rFonts w:ascii="宋体" w:hAnsi="宋体" w:cs="宋体"/>
                      <w:color w:val="000000"/>
                      <w:kern w:val="0"/>
                      <w:sz w:val="22"/>
                      <w:szCs w:val="22"/>
                    </w:rPr>
                    <w:t>启用物流方式</w:t>
                  </w:r>
                </w:p>
              </w:tc>
              <w:tc>
                <w:tcPr>
                  <w:tcW w:w="993" w:type="dxa"/>
                  <w:tcBorders>
                    <w:top w:val="single" w:sz="6" w:space="0" w:color="auto"/>
                    <w:left w:val="nil"/>
                    <w:bottom w:val="single" w:sz="6" w:space="0" w:color="auto"/>
                    <w:right w:val="single" w:sz="6" w:space="0" w:color="auto"/>
                  </w:tcBorders>
                  <w:vAlign w:val="center"/>
                </w:tcPr>
                <w:p w14:paraId="5C469044"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枚举</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1A195C6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9FB34E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52A9A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1E6D6D63"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至少</w:t>
                  </w:r>
                  <w:r>
                    <w:rPr>
                      <w:rFonts w:ascii="宋体" w:hAnsi="宋体" w:cs="宋体"/>
                      <w:b/>
                      <w:bCs/>
                      <w:color w:val="000000"/>
                      <w:kern w:val="0"/>
                      <w:sz w:val="22"/>
                      <w:szCs w:val="22"/>
                    </w:rPr>
                    <w:t>勾选一个物流方式</w:t>
                  </w:r>
                </w:p>
              </w:tc>
            </w:tr>
          </w:tbl>
          <w:p w14:paraId="0CC9645A" w14:textId="77777777" w:rsidR="004837C2" w:rsidRDefault="004837C2">
            <w:pPr>
              <w:rPr>
                <w:rFonts w:ascii="Book Antiqua" w:hAnsi="Book Antiqua"/>
                <w:color w:val="595959" w:themeColor="text1" w:themeTint="A6"/>
                <w:sz w:val="18"/>
                <w:szCs w:val="18"/>
              </w:rPr>
            </w:pPr>
          </w:p>
        </w:tc>
      </w:tr>
      <w:tr w:rsidR="004837C2" w14:paraId="39F20A6F" w14:textId="77777777">
        <w:trPr>
          <w:trHeight w:val="211"/>
          <w:jc w:val="center"/>
        </w:trPr>
        <w:tc>
          <w:tcPr>
            <w:tcW w:w="1583" w:type="dxa"/>
            <w:shd w:val="clear" w:color="auto" w:fill="F8F8F8"/>
            <w:vAlign w:val="center"/>
          </w:tcPr>
          <w:p w14:paraId="2DFD62E3"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6CC76EC9"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5D07A68" w14:textId="77777777">
        <w:trPr>
          <w:trHeight w:val="363"/>
          <w:jc w:val="center"/>
        </w:trPr>
        <w:tc>
          <w:tcPr>
            <w:tcW w:w="1583" w:type="dxa"/>
            <w:shd w:val="clear" w:color="auto" w:fill="F8F8F8"/>
            <w:vAlign w:val="center"/>
          </w:tcPr>
          <w:p w14:paraId="15871014"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79809B3D" w14:textId="77777777" w:rsidR="004837C2" w:rsidRDefault="005F3D5F">
            <w:r>
              <w:rPr>
                <w:rFonts w:ascii="Book Antiqua" w:hAnsi="Book Antiqua" w:hint="eastAsia"/>
                <w:sz w:val="18"/>
                <w:szCs w:val="18"/>
              </w:rPr>
              <w:t>无</w:t>
            </w:r>
          </w:p>
        </w:tc>
      </w:tr>
      <w:tr w:rsidR="004837C2" w14:paraId="7353015D" w14:textId="77777777">
        <w:trPr>
          <w:trHeight w:val="321"/>
          <w:jc w:val="center"/>
        </w:trPr>
        <w:tc>
          <w:tcPr>
            <w:tcW w:w="1583" w:type="dxa"/>
            <w:shd w:val="clear" w:color="auto" w:fill="F8F8F8"/>
            <w:vAlign w:val="center"/>
          </w:tcPr>
          <w:p w14:paraId="39F4BC60"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7CEB8B7C" w14:textId="77777777" w:rsidR="004837C2" w:rsidRDefault="004837C2">
            <w:pPr>
              <w:rPr>
                <w:rFonts w:ascii="Book Antiqua" w:hAnsi="Book Antiqua"/>
                <w:sz w:val="18"/>
                <w:szCs w:val="18"/>
              </w:rPr>
            </w:pPr>
          </w:p>
        </w:tc>
      </w:tr>
    </w:tbl>
    <w:p w14:paraId="52684D96" w14:textId="77777777" w:rsidR="004837C2" w:rsidRDefault="004837C2"/>
    <w:p w14:paraId="067556A0" w14:textId="77777777" w:rsidR="004837C2" w:rsidRDefault="005F3D5F">
      <w:pPr>
        <w:pStyle w:val="3"/>
        <w:numPr>
          <w:ilvl w:val="2"/>
          <w:numId w:val="23"/>
        </w:numPr>
        <w:rPr>
          <w:rFonts w:ascii="黑体" w:eastAsia="黑体" w:hAnsi="黑体"/>
          <w:sz w:val="24"/>
          <w:szCs w:val="24"/>
        </w:rPr>
      </w:pPr>
      <w:bookmarkStart w:id="63" w:name="_Toc12719543"/>
      <w:r>
        <w:rPr>
          <w:rFonts w:ascii="黑体" w:eastAsia="黑体" w:hAnsi="黑体"/>
          <w:sz w:val="24"/>
          <w:szCs w:val="24"/>
        </w:rPr>
        <w:t xml:space="preserve">UC-F18.0 </w:t>
      </w:r>
      <w:r>
        <w:rPr>
          <w:rFonts w:ascii="黑体" w:eastAsia="黑体" w:hAnsi="黑体" w:hint="eastAsia"/>
          <w:sz w:val="24"/>
          <w:szCs w:val="24"/>
        </w:rPr>
        <w:t>物流</w:t>
      </w:r>
      <w:r>
        <w:rPr>
          <w:rFonts w:ascii="黑体" w:eastAsia="黑体" w:hAnsi="黑体"/>
          <w:sz w:val="24"/>
          <w:szCs w:val="24"/>
        </w:rPr>
        <w:t>映射</w:t>
      </w:r>
      <w:bookmarkEnd w:id="63"/>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CE7FF67" w14:textId="77777777">
        <w:trPr>
          <w:jc w:val="center"/>
        </w:trPr>
        <w:tc>
          <w:tcPr>
            <w:tcW w:w="1583" w:type="dxa"/>
            <w:shd w:val="clear" w:color="auto" w:fill="F8F8F8"/>
            <w:vAlign w:val="center"/>
          </w:tcPr>
          <w:p w14:paraId="5E88F783"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78C500E"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18</w:t>
            </w:r>
            <w:r>
              <w:rPr>
                <w:rFonts w:ascii="Book Antiqua" w:hAnsi="Book Antiqua" w:hint="eastAsia"/>
                <w:b/>
                <w:color w:val="00B050"/>
                <w:sz w:val="18"/>
                <w:szCs w:val="18"/>
              </w:rPr>
              <w:t>.0</w:t>
            </w:r>
          </w:p>
        </w:tc>
      </w:tr>
      <w:tr w:rsidR="004837C2" w14:paraId="23559892" w14:textId="77777777">
        <w:trPr>
          <w:jc w:val="center"/>
        </w:trPr>
        <w:tc>
          <w:tcPr>
            <w:tcW w:w="1583" w:type="dxa"/>
            <w:shd w:val="clear" w:color="auto" w:fill="F8F8F8"/>
            <w:vAlign w:val="center"/>
          </w:tcPr>
          <w:p w14:paraId="1B3DF5DA"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30D612C" w14:textId="77777777" w:rsidR="004837C2" w:rsidRDefault="005F3D5F">
            <w:pPr>
              <w:rPr>
                <w:rFonts w:ascii="Book Antiqua" w:hAnsi="Book Antiqua"/>
                <w:sz w:val="18"/>
                <w:szCs w:val="18"/>
              </w:rPr>
            </w:pPr>
            <w:r>
              <w:rPr>
                <w:rFonts w:ascii="宋体" w:hAnsi="宋体" w:hint="eastAsia"/>
                <w:sz w:val="18"/>
                <w:szCs w:val="18"/>
              </w:rPr>
              <w:t>物流</w:t>
            </w:r>
            <w:r>
              <w:rPr>
                <w:rFonts w:ascii="宋体" w:hAnsi="宋体"/>
                <w:sz w:val="18"/>
                <w:szCs w:val="18"/>
              </w:rPr>
              <w:t>映射</w:t>
            </w:r>
          </w:p>
        </w:tc>
      </w:tr>
      <w:tr w:rsidR="004837C2" w14:paraId="1FCE7180" w14:textId="77777777">
        <w:trPr>
          <w:jc w:val="center"/>
        </w:trPr>
        <w:tc>
          <w:tcPr>
            <w:tcW w:w="1583" w:type="dxa"/>
            <w:shd w:val="clear" w:color="auto" w:fill="F8F8F8"/>
            <w:vAlign w:val="center"/>
          </w:tcPr>
          <w:p w14:paraId="25CAECBC"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74E8BE03" w14:textId="77777777" w:rsidR="004837C2" w:rsidRDefault="005F3D5F">
            <w:pPr>
              <w:rPr>
                <w:rFonts w:ascii="Book Antiqua" w:hAnsi="Book Antiqua"/>
                <w:sz w:val="18"/>
                <w:szCs w:val="18"/>
              </w:rPr>
            </w:pPr>
            <w:r>
              <w:rPr>
                <w:rFonts w:ascii="Book Antiqua" w:hAnsi="Book Antiqua" w:hint="eastAsia"/>
                <w:sz w:val="18"/>
                <w:szCs w:val="18"/>
              </w:rPr>
              <w:t>可以添加</w:t>
            </w:r>
            <w:r>
              <w:rPr>
                <w:rFonts w:ascii="Book Antiqua" w:hAnsi="Book Antiqua"/>
                <w:sz w:val="18"/>
                <w:szCs w:val="18"/>
              </w:rPr>
              <w:t>物流映射</w:t>
            </w:r>
          </w:p>
        </w:tc>
      </w:tr>
      <w:tr w:rsidR="004837C2" w14:paraId="580F06DE" w14:textId="77777777">
        <w:trPr>
          <w:jc w:val="center"/>
        </w:trPr>
        <w:tc>
          <w:tcPr>
            <w:tcW w:w="1583" w:type="dxa"/>
            <w:shd w:val="clear" w:color="auto" w:fill="F8F8F8"/>
            <w:vAlign w:val="center"/>
          </w:tcPr>
          <w:p w14:paraId="4DE5117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7DB0300" w14:textId="77777777" w:rsidR="004837C2" w:rsidRDefault="005F3D5F">
            <w:pPr>
              <w:rPr>
                <w:rFonts w:ascii="宋体" w:hAnsi="宋体"/>
                <w:sz w:val="18"/>
                <w:szCs w:val="18"/>
              </w:rPr>
            </w:pPr>
            <w:r>
              <w:rPr>
                <w:rFonts w:ascii="宋体" w:hAnsi="宋体" w:hint="eastAsia"/>
                <w:sz w:val="18"/>
                <w:szCs w:val="18"/>
              </w:rPr>
              <w:t>郭荣</w:t>
            </w:r>
          </w:p>
        </w:tc>
      </w:tr>
      <w:tr w:rsidR="004837C2" w14:paraId="1979036A" w14:textId="77777777">
        <w:trPr>
          <w:jc w:val="center"/>
        </w:trPr>
        <w:tc>
          <w:tcPr>
            <w:tcW w:w="1583" w:type="dxa"/>
            <w:shd w:val="clear" w:color="auto" w:fill="F8F8F8"/>
            <w:vAlign w:val="center"/>
          </w:tcPr>
          <w:p w14:paraId="538753C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9A4FC8B"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-2-27</w:t>
            </w:r>
          </w:p>
        </w:tc>
      </w:tr>
      <w:tr w:rsidR="004837C2" w14:paraId="1453696E" w14:textId="77777777">
        <w:trPr>
          <w:jc w:val="center"/>
        </w:trPr>
        <w:tc>
          <w:tcPr>
            <w:tcW w:w="1583" w:type="dxa"/>
            <w:shd w:val="clear" w:color="auto" w:fill="F8F8F8"/>
            <w:vAlign w:val="center"/>
          </w:tcPr>
          <w:p w14:paraId="5284C5B6"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AA1A68A" w14:textId="77777777" w:rsidR="004837C2" w:rsidRDefault="005F3D5F">
            <w:pPr>
              <w:rPr>
                <w:rFonts w:ascii="宋体" w:hAnsi="宋体"/>
                <w:sz w:val="18"/>
                <w:szCs w:val="18"/>
              </w:rPr>
            </w:pPr>
            <w:r>
              <w:rPr>
                <w:noProof/>
              </w:rPr>
              <w:drawing>
                <wp:inline distT="0" distB="0" distL="114300" distR="114300" wp14:anchorId="36863F45" wp14:editId="5736061E">
                  <wp:extent cx="4642485" cy="2252980"/>
                  <wp:effectExtent l="0" t="0" r="5715" b="1397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122"/>
                          <a:stretch>
                            <a:fillRect/>
                          </a:stretch>
                        </pic:blipFill>
                        <pic:spPr>
                          <a:xfrm>
                            <a:off x="0" y="0"/>
                            <a:ext cx="4642485" cy="2252980"/>
                          </a:xfrm>
                          <a:prstGeom prst="rect">
                            <a:avLst/>
                          </a:prstGeom>
                          <a:noFill/>
                          <a:ln>
                            <a:noFill/>
                          </a:ln>
                        </pic:spPr>
                      </pic:pic>
                    </a:graphicData>
                  </a:graphic>
                </wp:inline>
              </w:drawing>
            </w:r>
          </w:p>
          <w:p w14:paraId="367EEAA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-物流映射列表页</w:t>
            </w:r>
          </w:p>
          <w:p w14:paraId="3DFCDF6F" w14:textId="77777777" w:rsidR="004837C2" w:rsidRDefault="005F3D5F">
            <w:pPr>
              <w:jc w:val="center"/>
              <w:rPr>
                <w:rFonts w:ascii="宋体" w:hAnsi="宋体"/>
                <w:sz w:val="18"/>
                <w:szCs w:val="18"/>
              </w:rPr>
            </w:pPr>
            <w:r>
              <w:rPr>
                <w:noProof/>
              </w:rPr>
              <w:lastRenderedPageBreak/>
              <w:drawing>
                <wp:inline distT="0" distB="0" distL="114300" distR="114300" wp14:anchorId="4E9594C0" wp14:editId="5B785A26">
                  <wp:extent cx="3181350" cy="3228975"/>
                  <wp:effectExtent l="0" t="0" r="0" b="9525"/>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123"/>
                          <a:stretch>
                            <a:fillRect/>
                          </a:stretch>
                        </pic:blipFill>
                        <pic:spPr>
                          <a:xfrm>
                            <a:off x="0" y="0"/>
                            <a:ext cx="3181350" cy="3228975"/>
                          </a:xfrm>
                          <a:prstGeom prst="rect">
                            <a:avLst/>
                          </a:prstGeom>
                          <a:noFill/>
                          <a:ln>
                            <a:solidFill>
                              <a:schemeClr val="bg1">
                                <a:lumMod val="95000"/>
                              </a:schemeClr>
                            </a:solidFill>
                          </a:ln>
                        </pic:spPr>
                      </pic:pic>
                    </a:graphicData>
                  </a:graphic>
                </wp:inline>
              </w:drawing>
            </w:r>
          </w:p>
          <w:p w14:paraId="29148C3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-添加物流映射弹窗</w:t>
            </w:r>
          </w:p>
        </w:tc>
      </w:tr>
      <w:tr w:rsidR="004837C2" w14:paraId="54CC6831" w14:textId="77777777">
        <w:trPr>
          <w:jc w:val="center"/>
        </w:trPr>
        <w:tc>
          <w:tcPr>
            <w:tcW w:w="1583" w:type="dxa"/>
            <w:shd w:val="clear" w:color="auto" w:fill="F8F8F8"/>
            <w:vAlign w:val="center"/>
          </w:tcPr>
          <w:p w14:paraId="5F005FD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2C690AB4"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5F841A78" w14:textId="77777777">
        <w:trPr>
          <w:jc w:val="center"/>
        </w:trPr>
        <w:tc>
          <w:tcPr>
            <w:tcW w:w="1583" w:type="dxa"/>
            <w:shd w:val="clear" w:color="auto" w:fill="F8F8F8"/>
            <w:vAlign w:val="center"/>
          </w:tcPr>
          <w:p w14:paraId="40C6009C"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07122E3A" w14:textId="77777777" w:rsidR="004837C2" w:rsidRDefault="005F3D5F">
            <w:pPr>
              <w:rPr>
                <w:rFonts w:ascii="Book Antiqua" w:hAnsi="Book Antiqua"/>
                <w:sz w:val="18"/>
                <w:szCs w:val="18"/>
              </w:rPr>
            </w:pPr>
            <w:r>
              <w:rPr>
                <w:rFonts w:ascii="Book Antiqua" w:hAnsi="Book Antiqua" w:hint="eastAsia"/>
                <w:sz w:val="18"/>
                <w:szCs w:val="18"/>
              </w:rPr>
              <w:t>平台</w:t>
            </w:r>
            <w:r>
              <w:rPr>
                <w:rFonts w:ascii="Book Antiqua" w:hAnsi="Book Antiqua"/>
                <w:sz w:val="18"/>
                <w:szCs w:val="18"/>
              </w:rPr>
              <w:t>（全部、</w:t>
            </w:r>
            <w:r>
              <w:rPr>
                <w:rFonts w:ascii="Book Antiqua" w:hAnsi="Book Antiqua"/>
                <w:sz w:val="18"/>
                <w:szCs w:val="18"/>
              </w:rPr>
              <w:t>Amazon</w:t>
            </w:r>
            <w:r>
              <w:rPr>
                <w:rFonts w:ascii="Book Antiqua" w:hAnsi="Book Antiqua"/>
                <w:sz w:val="18"/>
                <w:szCs w:val="18"/>
              </w:rPr>
              <w:t>、乐天</w:t>
            </w:r>
            <w:r>
              <w:rPr>
                <w:rFonts w:ascii="Book Antiqua" w:hAnsi="Book Antiqua" w:hint="eastAsia"/>
                <w:sz w:val="18"/>
                <w:szCs w:val="18"/>
              </w:rPr>
              <w:t>、</w:t>
            </w:r>
            <w:r>
              <w:rPr>
                <w:rFonts w:ascii="Book Antiqua" w:hAnsi="Book Antiqua"/>
                <w:sz w:val="18"/>
                <w:szCs w:val="18"/>
              </w:rPr>
              <w:t>物流名称（模糊搜索）、电商物流名称（模糊</w:t>
            </w:r>
            <w:r>
              <w:rPr>
                <w:rFonts w:ascii="Book Antiqua" w:hAnsi="Book Antiqua" w:hint="eastAsia"/>
                <w:sz w:val="18"/>
                <w:szCs w:val="18"/>
              </w:rPr>
              <w:t>搜索</w:t>
            </w:r>
            <w:r>
              <w:rPr>
                <w:rFonts w:ascii="Book Antiqua" w:hAnsi="Book Antiqua"/>
                <w:sz w:val="18"/>
                <w:szCs w:val="18"/>
              </w:rPr>
              <w:t>）</w:t>
            </w:r>
          </w:p>
        </w:tc>
      </w:tr>
      <w:tr w:rsidR="004837C2" w14:paraId="6CF03862" w14:textId="77777777">
        <w:trPr>
          <w:jc w:val="center"/>
        </w:trPr>
        <w:tc>
          <w:tcPr>
            <w:tcW w:w="1583" w:type="dxa"/>
            <w:shd w:val="clear" w:color="auto" w:fill="F8F8F8"/>
            <w:vAlign w:val="center"/>
          </w:tcPr>
          <w:p w14:paraId="69F85EA9"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785456E7"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689"/>
              <w:gridCol w:w="5424"/>
            </w:tblGrid>
            <w:tr w:rsidR="004837C2" w14:paraId="1CEBF595" w14:textId="77777777">
              <w:trPr>
                <w:trHeight w:val="270"/>
              </w:trPr>
              <w:tc>
                <w:tcPr>
                  <w:tcW w:w="168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696D02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424" w:type="dxa"/>
                  <w:tcBorders>
                    <w:top w:val="single" w:sz="4" w:space="0" w:color="auto"/>
                    <w:left w:val="nil"/>
                    <w:bottom w:val="single" w:sz="6" w:space="0" w:color="auto"/>
                    <w:right w:val="single" w:sz="6" w:space="0" w:color="auto"/>
                  </w:tcBorders>
                  <w:shd w:val="clear" w:color="000000" w:fill="D9D9D9"/>
                </w:tcPr>
                <w:p w14:paraId="72BB77B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70025BD2"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233909C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424" w:type="dxa"/>
                  <w:tcBorders>
                    <w:top w:val="single" w:sz="6" w:space="0" w:color="auto"/>
                    <w:left w:val="nil"/>
                    <w:bottom w:val="single" w:sz="6" w:space="0" w:color="auto"/>
                    <w:right w:val="single" w:sz="6" w:space="0" w:color="auto"/>
                  </w:tcBorders>
                  <w:vAlign w:val="center"/>
                </w:tcPr>
                <w:p w14:paraId="5E39F1E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1638EF02"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258981E0" w14:textId="77777777" w:rsidR="004837C2" w:rsidRDefault="005F3D5F">
                  <w:pPr>
                    <w:widowControl/>
                    <w:jc w:val="left"/>
                    <w:rPr>
                      <w:rFonts w:ascii="Book Antiqua" w:hAnsi="Book Antiqua"/>
                      <w:sz w:val="18"/>
                      <w:szCs w:val="18"/>
                    </w:rPr>
                  </w:pPr>
                  <w:r>
                    <w:rPr>
                      <w:rFonts w:ascii="Book Antiqua" w:hAnsi="Book Antiqua" w:hint="eastAsia"/>
                      <w:sz w:val="18"/>
                      <w:szCs w:val="18"/>
                    </w:rPr>
                    <w:t>电商物流</w:t>
                  </w:r>
                  <w:r>
                    <w:rPr>
                      <w:rFonts w:ascii="Book Antiqua" w:hAnsi="Book Antiqua"/>
                      <w:sz w:val="18"/>
                      <w:szCs w:val="18"/>
                    </w:rPr>
                    <w:t>名称</w:t>
                  </w:r>
                </w:p>
              </w:tc>
              <w:tc>
                <w:tcPr>
                  <w:tcW w:w="5424" w:type="dxa"/>
                  <w:tcBorders>
                    <w:top w:val="single" w:sz="6" w:space="0" w:color="auto"/>
                    <w:left w:val="nil"/>
                    <w:bottom w:val="single" w:sz="6" w:space="0" w:color="auto"/>
                    <w:right w:val="single" w:sz="6" w:space="0" w:color="auto"/>
                  </w:tcBorders>
                  <w:vAlign w:val="center"/>
                </w:tcPr>
                <w:p w14:paraId="2748282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乐天</w:t>
                  </w:r>
                  <w:r>
                    <w:rPr>
                      <w:rFonts w:ascii="宋体" w:hAnsi="宋体" w:cs="宋体"/>
                      <w:color w:val="000000"/>
                      <w:kern w:val="0"/>
                      <w:sz w:val="22"/>
                      <w:szCs w:val="22"/>
                    </w:rPr>
                    <w:t>、Amazon等平台上物流的名称</w:t>
                  </w:r>
                </w:p>
              </w:tc>
            </w:tr>
            <w:tr w:rsidR="004837C2" w14:paraId="7CDD52AB"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2135D1DB" w14:textId="77777777" w:rsidR="004837C2" w:rsidRDefault="005F3D5F">
                  <w:pPr>
                    <w:widowControl/>
                    <w:jc w:val="left"/>
                    <w:rPr>
                      <w:rFonts w:ascii="Book Antiqua" w:hAnsi="Book Antiqua"/>
                      <w:sz w:val="18"/>
                      <w:szCs w:val="18"/>
                    </w:rPr>
                  </w:pPr>
                  <w:r>
                    <w:rPr>
                      <w:rFonts w:ascii="Book Antiqua" w:hAnsi="Book Antiqua" w:hint="eastAsia"/>
                      <w:sz w:val="18"/>
                      <w:szCs w:val="18"/>
                    </w:rPr>
                    <w:t>电商物流承运商</w:t>
                  </w:r>
                </w:p>
              </w:tc>
              <w:tc>
                <w:tcPr>
                  <w:tcW w:w="5424" w:type="dxa"/>
                  <w:tcBorders>
                    <w:top w:val="single" w:sz="6" w:space="0" w:color="auto"/>
                    <w:left w:val="nil"/>
                    <w:bottom w:val="single" w:sz="6" w:space="0" w:color="auto"/>
                    <w:right w:val="single" w:sz="6" w:space="0" w:color="auto"/>
                  </w:tcBorders>
                  <w:vAlign w:val="center"/>
                </w:tcPr>
                <w:p w14:paraId="28C085E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电商物流的承运公司。</w:t>
                  </w:r>
                </w:p>
              </w:tc>
            </w:tr>
            <w:tr w:rsidR="004837C2" w14:paraId="4D77B792"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51B957F7"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系统物流</w:t>
                  </w:r>
                  <w:r>
                    <w:rPr>
                      <w:rFonts w:ascii="Book Antiqua" w:hAnsi="Book Antiqua"/>
                      <w:sz w:val="18"/>
                      <w:szCs w:val="18"/>
                    </w:rPr>
                    <w:t>名称</w:t>
                  </w:r>
                </w:p>
              </w:tc>
              <w:tc>
                <w:tcPr>
                  <w:tcW w:w="5424" w:type="dxa"/>
                  <w:tcBorders>
                    <w:top w:val="single" w:sz="6" w:space="0" w:color="auto"/>
                    <w:left w:val="nil"/>
                    <w:bottom w:val="single" w:sz="6" w:space="0" w:color="auto"/>
                    <w:right w:val="single" w:sz="6" w:space="0" w:color="auto"/>
                  </w:tcBorders>
                  <w:vAlign w:val="center"/>
                </w:tcPr>
                <w:p w14:paraId="4E7083A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上添加物流的名称</w:t>
                  </w:r>
                </w:p>
              </w:tc>
            </w:tr>
            <w:tr w:rsidR="004837C2" w14:paraId="4AE5FE81"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04CA3954"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电商平台</w:t>
                  </w:r>
                </w:p>
              </w:tc>
              <w:tc>
                <w:tcPr>
                  <w:tcW w:w="5424" w:type="dxa"/>
                  <w:tcBorders>
                    <w:top w:val="single" w:sz="6" w:space="0" w:color="auto"/>
                    <w:left w:val="nil"/>
                    <w:bottom w:val="single" w:sz="6" w:space="0" w:color="auto"/>
                    <w:right w:val="single" w:sz="6" w:space="0" w:color="auto"/>
                  </w:tcBorders>
                  <w:vAlign w:val="center"/>
                </w:tcPr>
                <w:p w14:paraId="5D06047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映射</w:t>
                  </w:r>
                  <w:r>
                    <w:rPr>
                      <w:rFonts w:ascii="宋体" w:hAnsi="宋体" w:cs="宋体"/>
                      <w:color w:val="000000"/>
                      <w:kern w:val="0"/>
                      <w:sz w:val="22"/>
                      <w:szCs w:val="22"/>
                    </w:rPr>
                    <w:t>的电商平台</w:t>
                  </w:r>
                </w:p>
              </w:tc>
            </w:tr>
            <w:tr w:rsidR="004837C2" w14:paraId="0E6F1814"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74617A52"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创建时间</w:t>
                  </w:r>
                </w:p>
              </w:tc>
              <w:tc>
                <w:tcPr>
                  <w:tcW w:w="5424" w:type="dxa"/>
                  <w:tcBorders>
                    <w:top w:val="single" w:sz="6" w:space="0" w:color="auto"/>
                    <w:left w:val="nil"/>
                    <w:bottom w:val="single" w:sz="6" w:space="0" w:color="auto"/>
                    <w:right w:val="single" w:sz="6" w:space="0" w:color="auto"/>
                  </w:tcBorders>
                  <w:vAlign w:val="center"/>
                </w:tcPr>
                <w:p w14:paraId="5A9E855D" w14:textId="77777777" w:rsidR="004837C2" w:rsidRDefault="004837C2">
                  <w:pPr>
                    <w:widowControl/>
                    <w:jc w:val="left"/>
                    <w:rPr>
                      <w:rFonts w:ascii="宋体" w:hAnsi="宋体" w:cs="宋体"/>
                      <w:color w:val="000000"/>
                      <w:kern w:val="0"/>
                      <w:sz w:val="22"/>
                      <w:szCs w:val="22"/>
                    </w:rPr>
                  </w:pPr>
                </w:p>
              </w:tc>
            </w:tr>
            <w:tr w:rsidR="004837C2" w14:paraId="6CE319D4" w14:textId="77777777">
              <w:trPr>
                <w:trHeight w:val="270"/>
              </w:trPr>
              <w:tc>
                <w:tcPr>
                  <w:tcW w:w="1689" w:type="dxa"/>
                  <w:tcBorders>
                    <w:top w:val="nil"/>
                    <w:left w:val="single" w:sz="4" w:space="0" w:color="auto"/>
                    <w:bottom w:val="single" w:sz="4" w:space="0" w:color="auto"/>
                    <w:right w:val="single" w:sz="4" w:space="0" w:color="auto"/>
                  </w:tcBorders>
                  <w:shd w:val="clear" w:color="auto" w:fill="auto"/>
                  <w:noWrap/>
                  <w:vAlign w:val="center"/>
                </w:tcPr>
                <w:p w14:paraId="56FB823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424" w:type="dxa"/>
                  <w:tcBorders>
                    <w:top w:val="single" w:sz="6" w:space="0" w:color="auto"/>
                    <w:left w:val="nil"/>
                    <w:bottom w:val="single" w:sz="6" w:space="0" w:color="auto"/>
                    <w:right w:val="single" w:sz="6" w:space="0" w:color="auto"/>
                  </w:tcBorders>
                  <w:vAlign w:val="center"/>
                </w:tcPr>
                <w:p w14:paraId="09BE8438" w14:textId="77777777" w:rsidR="004837C2" w:rsidRDefault="005F3D5F">
                  <w:pPr>
                    <w:widowControl/>
                    <w:jc w:val="left"/>
                    <w:rPr>
                      <w:rFonts w:ascii="宋体" w:hAnsi="宋体" w:cs="宋体"/>
                      <w:color w:val="000000"/>
                      <w:kern w:val="0"/>
                      <w:sz w:val="15"/>
                      <w:szCs w:val="22"/>
                    </w:rPr>
                  </w:pPr>
                  <w:r>
                    <w:rPr>
                      <w:rFonts w:ascii="宋体" w:hAnsi="宋体" w:cs="宋体" w:hint="eastAsia"/>
                      <w:color w:val="000000"/>
                      <w:kern w:val="0"/>
                      <w:sz w:val="15"/>
                      <w:szCs w:val="22"/>
                    </w:rPr>
                    <w:t>查看</w:t>
                  </w:r>
                  <w:r>
                    <w:rPr>
                      <w:rFonts w:ascii="宋体" w:hAnsi="宋体" w:cs="宋体"/>
                      <w:color w:val="000000"/>
                      <w:kern w:val="0"/>
                      <w:sz w:val="15"/>
                      <w:szCs w:val="22"/>
                    </w:rPr>
                    <w:t>、编辑、删除</w:t>
                  </w:r>
                </w:p>
              </w:tc>
            </w:tr>
          </w:tbl>
          <w:p w14:paraId="5F62D0C6" w14:textId="77777777" w:rsidR="004837C2" w:rsidRDefault="004837C2">
            <w:pPr>
              <w:rPr>
                <w:rFonts w:ascii="Book Antiqua" w:hAnsi="Book Antiqua"/>
                <w:sz w:val="18"/>
                <w:szCs w:val="18"/>
              </w:rPr>
            </w:pPr>
          </w:p>
        </w:tc>
      </w:tr>
      <w:tr w:rsidR="004837C2" w14:paraId="567E21BF" w14:textId="77777777">
        <w:trPr>
          <w:trHeight w:val="561"/>
          <w:jc w:val="center"/>
        </w:trPr>
        <w:tc>
          <w:tcPr>
            <w:tcW w:w="1583" w:type="dxa"/>
            <w:shd w:val="clear" w:color="auto" w:fill="F8F8F8"/>
            <w:vAlign w:val="center"/>
          </w:tcPr>
          <w:p w14:paraId="56AFFC7D"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38762F09" w14:textId="77777777" w:rsidR="004837C2" w:rsidRDefault="005F3D5F">
            <w:pPr>
              <w:rPr>
                <w:rFonts w:ascii="Book Antiqua" w:hAnsi="Book Antiqua"/>
                <w:b/>
                <w:sz w:val="18"/>
                <w:szCs w:val="18"/>
              </w:rPr>
            </w:pPr>
            <w:r>
              <w:rPr>
                <w:rFonts w:ascii="Book Antiqua" w:hAnsi="Book Antiqua" w:hint="eastAsia"/>
                <w:b/>
                <w:sz w:val="18"/>
                <w:szCs w:val="18"/>
              </w:rPr>
              <w:t>描述</w:t>
            </w:r>
          </w:p>
          <w:p w14:paraId="28F74E21" w14:textId="77777777" w:rsidR="004837C2" w:rsidRDefault="005F3D5F">
            <w:pPr>
              <w:pStyle w:val="afb"/>
              <w:numPr>
                <w:ilvl w:val="0"/>
                <w:numId w:val="27"/>
              </w:numPr>
              <w:rPr>
                <w:rFonts w:ascii="Book Antiqua" w:hAnsi="Book Antiqua"/>
                <w:color w:val="FF0000"/>
                <w:sz w:val="18"/>
                <w:szCs w:val="18"/>
              </w:rPr>
            </w:pPr>
            <w:r>
              <w:rPr>
                <w:rFonts w:ascii="Book Antiqua" w:hAnsi="Book Antiqua" w:hint="eastAsia"/>
                <w:color w:val="000000" w:themeColor="text1"/>
                <w:sz w:val="18"/>
                <w:szCs w:val="18"/>
              </w:rPr>
              <w:t>添加物流</w:t>
            </w:r>
            <w:r>
              <w:rPr>
                <w:rFonts w:ascii="Book Antiqua" w:hAnsi="Book Antiqua"/>
                <w:color w:val="000000" w:themeColor="text1"/>
                <w:sz w:val="18"/>
                <w:szCs w:val="18"/>
              </w:rPr>
              <w:t>映射</w:t>
            </w:r>
          </w:p>
          <w:p w14:paraId="327D0402" w14:textId="77777777" w:rsidR="004837C2" w:rsidRDefault="005F3D5F">
            <w:pPr>
              <w:rPr>
                <w:rFonts w:ascii="Book Antiqua" w:hAnsi="Book Antiqua"/>
                <w:b/>
                <w:sz w:val="18"/>
                <w:szCs w:val="18"/>
              </w:rPr>
            </w:pPr>
            <w:r>
              <w:rPr>
                <w:rFonts w:ascii="Book Antiqua" w:hAnsi="Book Antiqua" w:hint="eastAsia"/>
                <w:b/>
                <w:sz w:val="18"/>
                <w:szCs w:val="18"/>
              </w:rPr>
              <w:t>过程</w:t>
            </w:r>
          </w:p>
          <w:p w14:paraId="010F872A" w14:textId="77777777" w:rsidR="004837C2" w:rsidRDefault="005F3D5F">
            <w:pPr>
              <w:pStyle w:val="afb"/>
              <w:numPr>
                <w:ilvl w:val="0"/>
                <w:numId w:val="27"/>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添加物流映射</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跳出</w:t>
            </w:r>
            <w:r>
              <w:rPr>
                <w:rFonts w:ascii="Book Antiqua" w:hAnsi="Book Antiqua"/>
                <w:sz w:val="18"/>
                <w:szCs w:val="18"/>
              </w:rPr>
              <w:t>”</w:t>
            </w:r>
            <w:r>
              <w:rPr>
                <w:rFonts w:ascii="Book Antiqua" w:hAnsi="Book Antiqua"/>
                <w:sz w:val="18"/>
                <w:szCs w:val="18"/>
              </w:rPr>
              <w:t>添加物流</w:t>
            </w:r>
            <w:r>
              <w:rPr>
                <w:rFonts w:ascii="Book Antiqua" w:hAnsi="Book Antiqua" w:hint="eastAsia"/>
                <w:sz w:val="18"/>
                <w:szCs w:val="18"/>
              </w:rPr>
              <w:t>映射</w:t>
            </w:r>
            <w:r>
              <w:rPr>
                <w:rFonts w:ascii="Book Antiqua" w:hAnsi="Book Antiqua"/>
                <w:sz w:val="18"/>
                <w:szCs w:val="18"/>
              </w:rPr>
              <w:t>弹窗</w:t>
            </w:r>
            <w:r>
              <w:rPr>
                <w:rFonts w:ascii="Book Antiqua" w:hAnsi="Book Antiqua"/>
                <w:sz w:val="18"/>
                <w:szCs w:val="18"/>
              </w:rPr>
              <w:t>“</w:t>
            </w:r>
          </w:p>
          <w:p w14:paraId="4BC0FFD8" w14:textId="77777777" w:rsidR="004837C2" w:rsidRDefault="005F3D5F">
            <w:pPr>
              <w:pStyle w:val="afb"/>
              <w:numPr>
                <w:ilvl w:val="0"/>
                <w:numId w:val="27"/>
              </w:numPr>
              <w:rPr>
                <w:rFonts w:ascii="Book Antiqua" w:hAnsi="Book Antiqua"/>
                <w:sz w:val="18"/>
                <w:szCs w:val="18"/>
              </w:rPr>
            </w:pPr>
            <w:r>
              <w:rPr>
                <w:rFonts w:ascii="Book Antiqua" w:hAnsi="Book Antiqua" w:hint="eastAsia"/>
                <w:sz w:val="18"/>
                <w:szCs w:val="18"/>
              </w:rPr>
              <w:t>选择</w:t>
            </w:r>
            <w:r>
              <w:rPr>
                <w:rFonts w:ascii="Book Antiqua" w:hAnsi="Book Antiqua"/>
                <w:sz w:val="18"/>
                <w:szCs w:val="18"/>
              </w:rPr>
              <w:t>”</w:t>
            </w:r>
            <w:r>
              <w:rPr>
                <w:rFonts w:ascii="Book Antiqua" w:hAnsi="Book Antiqua"/>
                <w:sz w:val="18"/>
                <w:szCs w:val="18"/>
              </w:rPr>
              <w:t>平台</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填写</w:t>
            </w:r>
            <w:r>
              <w:rPr>
                <w:rFonts w:ascii="Book Antiqua" w:hAnsi="Book Antiqua"/>
                <w:sz w:val="18"/>
                <w:szCs w:val="18"/>
              </w:rPr>
              <w:t>“</w:t>
            </w:r>
            <w:r>
              <w:rPr>
                <w:rFonts w:ascii="Book Antiqua" w:hAnsi="Book Antiqua"/>
                <w:sz w:val="18"/>
                <w:szCs w:val="18"/>
              </w:rPr>
              <w:t>电商物流名称</w:t>
            </w:r>
            <w:r>
              <w:rPr>
                <w:rFonts w:ascii="Book Antiqua" w:hAnsi="Book Antiqua"/>
                <w:sz w:val="18"/>
                <w:szCs w:val="18"/>
              </w:rPr>
              <w:t>”</w:t>
            </w:r>
            <w:r>
              <w:rPr>
                <w:rFonts w:ascii="Book Antiqua" w:hAnsi="Book Antiqua"/>
                <w:sz w:val="18"/>
                <w:szCs w:val="18"/>
              </w:rPr>
              <w:t>，选择对应的系统</w:t>
            </w:r>
            <w:r>
              <w:rPr>
                <w:rFonts w:ascii="Book Antiqua" w:hAnsi="Book Antiqua" w:hint="eastAsia"/>
                <w:sz w:val="18"/>
                <w:szCs w:val="18"/>
              </w:rPr>
              <w:t>物流</w:t>
            </w:r>
            <w:r>
              <w:rPr>
                <w:rFonts w:ascii="Book Antiqua" w:hAnsi="Book Antiqua"/>
                <w:sz w:val="18"/>
                <w:szCs w:val="18"/>
              </w:rPr>
              <w:t>“</w:t>
            </w:r>
          </w:p>
          <w:p w14:paraId="4623D40A"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p>
          <w:p w14:paraId="678A6F61" w14:textId="77777777" w:rsidR="004837C2" w:rsidRDefault="005F3D5F">
            <w:pPr>
              <w:numPr>
                <w:ilvl w:val="0"/>
                <w:numId w:val="27"/>
              </w:numPr>
              <w:rPr>
                <w:rFonts w:ascii="Book Antiqua" w:hAnsi="Book Antiqua"/>
                <w:sz w:val="18"/>
                <w:szCs w:val="18"/>
              </w:rPr>
            </w:pPr>
            <w:r>
              <w:rPr>
                <w:rFonts w:ascii="Book Antiqua" w:hAnsi="Book Antiqua" w:hint="eastAsia"/>
                <w:sz w:val="18"/>
                <w:szCs w:val="18"/>
              </w:rPr>
              <w:t>表单</w:t>
            </w:r>
            <w:r>
              <w:rPr>
                <w:rFonts w:ascii="Book Antiqua" w:hAnsi="Book Antiqua"/>
                <w:sz w:val="18"/>
                <w:szCs w:val="18"/>
              </w:rPr>
              <w:t>列</w:t>
            </w:r>
            <w:r>
              <w:rPr>
                <w:rFonts w:ascii="Book Antiqua" w:hAnsi="Book Antiqua" w:hint="eastAsia"/>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w:t>
            </w:r>
            <w:r>
              <w:rPr>
                <w:rFonts w:ascii="Book Antiqua" w:hAnsi="Book Antiqua" w:hint="eastAsia"/>
                <w:sz w:val="18"/>
                <w:szCs w:val="18"/>
              </w:rPr>
              <w:t>物流映射</w:t>
            </w:r>
            <w:r>
              <w:rPr>
                <w:rFonts w:ascii="Book Antiqua" w:hAnsi="Book Antiqua"/>
                <w:sz w:val="18"/>
                <w:szCs w:val="18"/>
              </w:rPr>
              <w:t>，排列在前面；</w:t>
            </w:r>
          </w:p>
          <w:p w14:paraId="44DFBDB8" w14:textId="77777777" w:rsidR="004837C2" w:rsidRDefault="005F3D5F">
            <w:pPr>
              <w:numPr>
                <w:ilvl w:val="0"/>
                <w:numId w:val="27"/>
              </w:numPr>
              <w:rPr>
                <w:rFonts w:ascii="Book Antiqua" w:hAnsi="Book Antiqua"/>
                <w:sz w:val="18"/>
                <w:szCs w:val="18"/>
              </w:rPr>
            </w:pPr>
            <w:r>
              <w:rPr>
                <w:rFonts w:ascii="Book Antiqua" w:hAnsi="Book Antiqua" w:hint="eastAsia"/>
                <w:sz w:val="18"/>
                <w:szCs w:val="18"/>
              </w:rPr>
              <w:t>“同一个平台，同一个系统物流”，有且只能对应一个“电商物流名称</w:t>
            </w:r>
            <w:r>
              <w:rPr>
                <w:rFonts w:ascii="Book Antiqua" w:hAnsi="Book Antiqua" w:hint="eastAsia"/>
                <w:sz w:val="18"/>
                <w:szCs w:val="18"/>
              </w:rPr>
              <w:t>+</w:t>
            </w:r>
            <w:r>
              <w:rPr>
                <w:rFonts w:ascii="Book Antiqua" w:hAnsi="Book Antiqua" w:hint="eastAsia"/>
                <w:sz w:val="18"/>
                <w:szCs w:val="18"/>
              </w:rPr>
              <w:t>电商物流承运商</w:t>
            </w:r>
            <w:r>
              <w:rPr>
                <w:rFonts w:ascii="Book Antiqua" w:hAnsi="Book Antiqua"/>
                <w:sz w:val="18"/>
                <w:szCs w:val="18"/>
              </w:rPr>
              <w:t>”</w:t>
            </w:r>
            <w:r>
              <w:rPr>
                <w:rFonts w:ascii="Book Antiqua" w:hAnsi="Book Antiqua" w:hint="eastAsia"/>
                <w:sz w:val="18"/>
                <w:szCs w:val="18"/>
              </w:rPr>
              <w:t>。</w:t>
            </w:r>
          </w:p>
        </w:tc>
      </w:tr>
      <w:tr w:rsidR="004837C2" w14:paraId="792F5E3D" w14:textId="77777777">
        <w:trPr>
          <w:trHeight w:val="561"/>
          <w:jc w:val="center"/>
        </w:trPr>
        <w:tc>
          <w:tcPr>
            <w:tcW w:w="9112" w:type="dxa"/>
            <w:gridSpan w:val="2"/>
            <w:shd w:val="clear" w:color="auto" w:fill="F8F8F8"/>
            <w:vAlign w:val="center"/>
          </w:tcPr>
          <w:p w14:paraId="3FE1776D" w14:textId="77777777" w:rsidR="004837C2" w:rsidRDefault="005F3D5F">
            <w:pPr>
              <w:rPr>
                <w:rFonts w:ascii="Book Antiqua" w:hAnsi="Book Antiqua"/>
                <w:sz w:val="18"/>
                <w:szCs w:val="18"/>
              </w:rPr>
            </w:pPr>
            <w:r>
              <w:rPr>
                <w:rFonts w:ascii="Book Antiqua" w:hAnsi="Book Antiqua" w:hint="eastAsia"/>
                <w:b/>
                <w:sz w:val="18"/>
                <w:szCs w:val="18"/>
              </w:rPr>
              <w:t>添加</w:t>
            </w:r>
            <w:r>
              <w:rPr>
                <w:rFonts w:ascii="Book Antiqua" w:hAnsi="Book Antiqua"/>
                <w:b/>
                <w:sz w:val="18"/>
                <w:szCs w:val="18"/>
              </w:rPr>
              <w:t>物流映射</w:t>
            </w:r>
          </w:p>
          <w:tbl>
            <w:tblPr>
              <w:tblW w:w="8838" w:type="dxa"/>
              <w:tblLayout w:type="fixed"/>
              <w:tblLook w:val="04A0" w:firstRow="1" w:lastRow="0" w:firstColumn="1" w:lastColumn="0" w:noHBand="0" w:noVBand="1"/>
            </w:tblPr>
            <w:tblGrid>
              <w:gridCol w:w="2176"/>
              <w:gridCol w:w="993"/>
              <w:gridCol w:w="852"/>
              <w:gridCol w:w="993"/>
              <w:gridCol w:w="709"/>
              <w:gridCol w:w="3115"/>
            </w:tblGrid>
            <w:tr w:rsidR="004837C2" w14:paraId="42E594EF" w14:textId="77777777">
              <w:trPr>
                <w:trHeight w:val="270"/>
              </w:trPr>
              <w:tc>
                <w:tcPr>
                  <w:tcW w:w="2176"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7AF5EA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993" w:type="dxa"/>
                  <w:tcBorders>
                    <w:top w:val="single" w:sz="4" w:space="0" w:color="auto"/>
                    <w:left w:val="nil"/>
                    <w:bottom w:val="single" w:sz="6" w:space="0" w:color="auto"/>
                    <w:right w:val="single" w:sz="6" w:space="0" w:color="auto"/>
                  </w:tcBorders>
                  <w:shd w:val="clear" w:color="000000" w:fill="D9D9D9"/>
                </w:tcPr>
                <w:p w14:paraId="2DCFD0A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1884DDF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C449FF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2FB92F3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6E54B66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8177F5B" w14:textId="77777777">
              <w:trPr>
                <w:trHeight w:val="270"/>
              </w:trPr>
              <w:tc>
                <w:tcPr>
                  <w:tcW w:w="2176" w:type="dxa"/>
                  <w:tcBorders>
                    <w:top w:val="nil"/>
                    <w:left w:val="single" w:sz="4" w:space="0" w:color="auto"/>
                    <w:bottom w:val="single" w:sz="4" w:space="0" w:color="auto"/>
                    <w:right w:val="single" w:sz="4" w:space="0" w:color="auto"/>
                  </w:tcBorders>
                  <w:shd w:val="clear" w:color="auto" w:fill="auto"/>
                  <w:noWrap/>
                  <w:vAlign w:val="center"/>
                </w:tcPr>
                <w:p w14:paraId="7C8F6BA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平台</w:t>
                  </w:r>
                </w:p>
              </w:tc>
              <w:tc>
                <w:tcPr>
                  <w:tcW w:w="993" w:type="dxa"/>
                  <w:tcBorders>
                    <w:top w:val="single" w:sz="6" w:space="0" w:color="auto"/>
                    <w:left w:val="nil"/>
                    <w:bottom w:val="single" w:sz="6" w:space="0" w:color="auto"/>
                    <w:right w:val="single" w:sz="6" w:space="0" w:color="auto"/>
                  </w:tcBorders>
                  <w:vAlign w:val="center"/>
                </w:tcPr>
                <w:p w14:paraId="2522469B"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EFB66E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DA66C8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749F3A8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1B946C9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共3个</w:t>
                  </w:r>
                  <w:r>
                    <w:rPr>
                      <w:rFonts w:ascii="宋体" w:hAnsi="宋体" w:cs="宋体"/>
                      <w:b/>
                      <w:bCs/>
                      <w:color w:val="000000"/>
                      <w:kern w:val="0"/>
                      <w:sz w:val="22"/>
                      <w:szCs w:val="22"/>
                    </w:rPr>
                    <w:t>值</w:t>
                  </w:r>
                  <w:r>
                    <w:rPr>
                      <w:rFonts w:ascii="宋体" w:hAnsi="宋体" w:cs="宋体" w:hint="eastAsia"/>
                      <w:b/>
                      <w:bCs/>
                      <w:color w:val="000000"/>
                      <w:kern w:val="0"/>
                      <w:sz w:val="22"/>
                      <w:szCs w:val="22"/>
                    </w:rPr>
                    <w:t>“</w:t>
                  </w:r>
                  <w:r>
                    <w:rPr>
                      <w:rFonts w:ascii="宋体" w:hAnsi="宋体" w:cs="宋体"/>
                      <w:b/>
                      <w:bCs/>
                      <w:color w:val="000000"/>
                      <w:kern w:val="0"/>
                      <w:sz w:val="22"/>
                      <w:szCs w:val="22"/>
                    </w:rPr>
                    <w:t>乐天、Amazon、”</w:t>
                  </w:r>
                </w:p>
              </w:tc>
            </w:tr>
            <w:tr w:rsidR="004837C2" w14:paraId="3DC1A87C" w14:textId="77777777">
              <w:trPr>
                <w:trHeight w:val="270"/>
              </w:trPr>
              <w:tc>
                <w:tcPr>
                  <w:tcW w:w="2176" w:type="dxa"/>
                  <w:tcBorders>
                    <w:top w:val="nil"/>
                    <w:left w:val="single" w:sz="4" w:space="0" w:color="auto"/>
                    <w:bottom w:val="single" w:sz="4" w:space="0" w:color="auto"/>
                    <w:right w:val="single" w:sz="4" w:space="0" w:color="auto"/>
                  </w:tcBorders>
                  <w:shd w:val="clear" w:color="auto" w:fill="auto"/>
                  <w:noWrap/>
                  <w:vAlign w:val="center"/>
                </w:tcPr>
                <w:p w14:paraId="287D820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w:t>
                  </w:r>
                  <w:r>
                    <w:rPr>
                      <w:rFonts w:ascii="宋体" w:hAnsi="宋体" w:cs="宋体"/>
                      <w:color w:val="000000"/>
                      <w:kern w:val="0"/>
                      <w:sz w:val="22"/>
                      <w:szCs w:val="22"/>
                    </w:rPr>
                    <w:t>物流名称</w:t>
                  </w:r>
                </w:p>
              </w:tc>
              <w:tc>
                <w:tcPr>
                  <w:tcW w:w="993" w:type="dxa"/>
                  <w:tcBorders>
                    <w:top w:val="single" w:sz="6" w:space="0" w:color="auto"/>
                    <w:left w:val="nil"/>
                    <w:bottom w:val="single" w:sz="6" w:space="0" w:color="auto"/>
                    <w:right w:val="single" w:sz="6" w:space="0" w:color="auto"/>
                  </w:tcBorders>
                  <w:vAlign w:val="center"/>
                </w:tcPr>
                <w:p w14:paraId="71F11FD3"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A5EDC1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42E0A5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54F76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494710C" w14:textId="77777777" w:rsidR="004837C2" w:rsidRDefault="004837C2">
                  <w:pPr>
                    <w:widowControl/>
                    <w:jc w:val="left"/>
                    <w:rPr>
                      <w:rFonts w:ascii="宋体" w:hAnsi="宋体" w:cs="宋体"/>
                      <w:b/>
                      <w:bCs/>
                      <w:color w:val="000000"/>
                      <w:kern w:val="0"/>
                      <w:sz w:val="22"/>
                      <w:szCs w:val="22"/>
                    </w:rPr>
                  </w:pPr>
                </w:p>
              </w:tc>
            </w:tr>
            <w:tr w:rsidR="004837C2" w14:paraId="0B2B55CB" w14:textId="77777777">
              <w:trPr>
                <w:trHeight w:val="270"/>
              </w:trPr>
              <w:tc>
                <w:tcPr>
                  <w:tcW w:w="2176" w:type="dxa"/>
                  <w:tcBorders>
                    <w:top w:val="nil"/>
                    <w:left w:val="single" w:sz="4" w:space="0" w:color="auto"/>
                    <w:bottom w:val="single" w:sz="4" w:space="0" w:color="auto"/>
                    <w:right w:val="single" w:sz="4" w:space="0" w:color="auto"/>
                  </w:tcBorders>
                  <w:shd w:val="clear" w:color="auto" w:fill="auto"/>
                  <w:noWrap/>
                  <w:vAlign w:val="center"/>
                </w:tcPr>
                <w:p w14:paraId="49696FB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电商物流承运商</w:t>
                  </w:r>
                </w:p>
              </w:tc>
              <w:tc>
                <w:tcPr>
                  <w:tcW w:w="993" w:type="dxa"/>
                  <w:tcBorders>
                    <w:top w:val="single" w:sz="6" w:space="0" w:color="auto"/>
                    <w:left w:val="nil"/>
                    <w:bottom w:val="single" w:sz="6" w:space="0" w:color="auto"/>
                    <w:right w:val="single" w:sz="6" w:space="0" w:color="auto"/>
                  </w:tcBorders>
                  <w:vAlign w:val="center"/>
                </w:tcPr>
                <w:p w14:paraId="6CEEC08D"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1E5DC6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E98D2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7D5CF7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00850C09"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必填</w:t>
                  </w:r>
                </w:p>
              </w:tc>
            </w:tr>
            <w:tr w:rsidR="004837C2" w14:paraId="5CDF2AE4" w14:textId="77777777">
              <w:trPr>
                <w:trHeight w:val="270"/>
              </w:trPr>
              <w:tc>
                <w:tcPr>
                  <w:tcW w:w="2176" w:type="dxa"/>
                  <w:tcBorders>
                    <w:top w:val="nil"/>
                    <w:left w:val="single" w:sz="4" w:space="0" w:color="auto"/>
                    <w:bottom w:val="single" w:sz="4" w:space="0" w:color="auto"/>
                    <w:right w:val="single" w:sz="4" w:space="0" w:color="auto"/>
                  </w:tcBorders>
                  <w:shd w:val="clear" w:color="auto" w:fill="auto"/>
                  <w:noWrap/>
                  <w:vAlign w:val="center"/>
                </w:tcPr>
                <w:p w14:paraId="1886F9C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系统物流</w:t>
                  </w:r>
                </w:p>
              </w:tc>
              <w:tc>
                <w:tcPr>
                  <w:tcW w:w="993" w:type="dxa"/>
                  <w:tcBorders>
                    <w:top w:val="single" w:sz="6" w:space="0" w:color="auto"/>
                    <w:left w:val="nil"/>
                    <w:bottom w:val="single" w:sz="6" w:space="0" w:color="auto"/>
                    <w:right w:val="single" w:sz="6" w:space="0" w:color="auto"/>
                  </w:tcBorders>
                  <w:vAlign w:val="center"/>
                </w:tcPr>
                <w:p w14:paraId="0D293301"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096782F"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78D517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737C299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D55BA7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下拉系统</w:t>
                  </w:r>
                  <w:r>
                    <w:rPr>
                      <w:rFonts w:ascii="宋体" w:hAnsi="宋体" w:cs="宋体"/>
                      <w:bCs/>
                      <w:color w:val="000000"/>
                      <w:kern w:val="0"/>
                      <w:sz w:val="22"/>
                      <w:szCs w:val="22"/>
                    </w:rPr>
                    <w:t>中已添加的物流</w:t>
                  </w:r>
                </w:p>
              </w:tc>
            </w:tr>
          </w:tbl>
          <w:p w14:paraId="787D4790" w14:textId="77777777" w:rsidR="004837C2" w:rsidRDefault="004837C2">
            <w:pPr>
              <w:rPr>
                <w:rFonts w:ascii="Book Antiqua" w:hAnsi="Book Antiqua"/>
                <w:color w:val="595959" w:themeColor="text1" w:themeTint="A6"/>
                <w:sz w:val="18"/>
                <w:szCs w:val="18"/>
              </w:rPr>
            </w:pPr>
          </w:p>
        </w:tc>
      </w:tr>
      <w:tr w:rsidR="004837C2" w14:paraId="45039962" w14:textId="77777777">
        <w:trPr>
          <w:trHeight w:val="211"/>
          <w:jc w:val="center"/>
        </w:trPr>
        <w:tc>
          <w:tcPr>
            <w:tcW w:w="1583" w:type="dxa"/>
            <w:shd w:val="clear" w:color="auto" w:fill="F8F8F8"/>
            <w:vAlign w:val="center"/>
          </w:tcPr>
          <w:p w14:paraId="293F3EFA" w14:textId="77777777" w:rsidR="004837C2" w:rsidRDefault="005F3D5F">
            <w:pPr>
              <w:rPr>
                <w:rFonts w:ascii="Book Antiqua" w:hAnsi="Book Antiqua"/>
                <w:sz w:val="18"/>
                <w:szCs w:val="18"/>
              </w:rPr>
            </w:pPr>
            <w:r>
              <w:rPr>
                <w:rFonts w:ascii="Book Antiqua" w:hAnsi="Book Antiqua"/>
                <w:sz w:val="18"/>
                <w:szCs w:val="18"/>
              </w:rPr>
              <w:lastRenderedPageBreak/>
              <w:t>业务规则</w:t>
            </w:r>
          </w:p>
        </w:tc>
        <w:tc>
          <w:tcPr>
            <w:tcW w:w="7529" w:type="dxa"/>
          </w:tcPr>
          <w:p w14:paraId="7A5FB730"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63C0A7A" w14:textId="77777777">
        <w:trPr>
          <w:trHeight w:val="363"/>
          <w:jc w:val="center"/>
        </w:trPr>
        <w:tc>
          <w:tcPr>
            <w:tcW w:w="1583" w:type="dxa"/>
            <w:shd w:val="clear" w:color="auto" w:fill="F8F8F8"/>
            <w:vAlign w:val="center"/>
          </w:tcPr>
          <w:p w14:paraId="362022A3"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09DD9F7C" w14:textId="77777777" w:rsidR="004837C2" w:rsidRDefault="005F3D5F">
            <w:r>
              <w:rPr>
                <w:rFonts w:ascii="Book Antiqua" w:hAnsi="Book Antiqua" w:hint="eastAsia"/>
                <w:sz w:val="18"/>
                <w:szCs w:val="18"/>
              </w:rPr>
              <w:t>无</w:t>
            </w:r>
          </w:p>
        </w:tc>
      </w:tr>
      <w:tr w:rsidR="004837C2" w14:paraId="479FC261" w14:textId="77777777">
        <w:trPr>
          <w:trHeight w:val="321"/>
          <w:jc w:val="center"/>
        </w:trPr>
        <w:tc>
          <w:tcPr>
            <w:tcW w:w="1583" w:type="dxa"/>
            <w:shd w:val="clear" w:color="auto" w:fill="F8F8F8"/>
            <w:vAlign w:val="center"/>
          </w:tcPr>
          <w:p w14:paraId="186AA72A"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E9BBC9D" w14:textId="77777777" w:rsidR="004837C2" w:rsidRDefault="004837C2">
            <w:pPr>
              <w:rPr>
                <w:rFonts w:ascii="Book Antiqua" w:hAnsi="Book Antiqua"/>
                <w:sz w:val="18"/>
                <w:szCs w:val="18"/>
              </w:rPr>
            </w:pPr>
          </w:p>
        </w:tc>
      </w:tr>
    </w:tbl>
    <w:p w14:paraId="56F0D9EE" w14:textId="77777777" w:rsidR="004837C2" w:rsidRDefault="004837C2"/>
    <w:p w14:paraId="70E55F5E" w14:textId="77777777" w:rsidR="004837C2" w:rsidRDefault="005F3D5F">
      <w:pPr>
        <w:pStyle w:val="3"/>
        <w:numPr>
          <w:ilvl w:val="2"/>
          <w:numId w:val="23"/>
        </w:numPr>
        <w:rPr>
          <w:rFonts w:ascii="黑体" w:eastAsia="黑体" w:hAnsi="黑体"/>
          <w:sz w:val="24"/>
          <w:szCs w:val="24"/>
        </w:rPr>
      </w:pPr>
      <w:bookmarkStart w:id="64" w:name="_Toc12719544"/>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19</w:t>
      </w:r>
      <w:r>
        <w:rPr>
          <w:rFonts w:ascii="黑体" w:eastAsia="黑体" w:hAnsi="黑体" w:hint="eastAsia"/>
          <w:sz w:val="24"/>
          <w:szCs w:val="24"/>
        </w:rPr>
        <w:t>.0 汇率</w:t>
      </w:r>
      <w:r>
        <w:rPr>
          <w:rFonts w:ascii="黑体" w:eastAsia="黑体" w:hAnsi="黑体"/>
          <w:sz w:val="24"/>
          <w:szCs w:val="24"/>
        </w:rPr>
        <w:t>管理</w:t>
      </w:r>
      <w:bookmarkEnd w:id="64"/>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A0B6265" w14:textId="77777777">
        <w:trPr>
          <w:jc w:val="center"/>
        </w:trPr>
        <w:tc>
          <w:tcPr>
            <w:tcW w:w="1583" w:type="dxa"/>
            <w:shd w:val="clear" w:color="auto" w:fill="F8F8F8"/>
            <w:vAlign w:val="center"/>
          </w:tcPr>
          <w:p w14:paraId="2A88862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5290048C"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19</w:t>
            </w:r>
            <w:r>
              <w:rPr>
                <w:rFonts w:ascii="Book Antiqua" w:hAnsi="Book Antiqua" w:hint="eastAsia"/>
                <w:b/>
                <w:color w:val="00B050"/>
                <w:sz w:val="18"/>
                <w:szCs w:val="18"/>
              </w:rPr>
              <w:t>.0</w:t>
            </w:r>
          </w:p>
        </w:tc>
      </w:tr>
      <w:tr w:rsidR="004837C2" w14:paraId="43FCD484" w14:textId="77777777">
        <w:trPr>
          <w:jc w:val="center"/>
        </w:trPr>
        <w:tc>
          <w:tcPr>
            <w:tcW w:w="1583" w:type="dxa"/>
            <w:shd w:val="clear" w:color="auto" w:fill="F8F8F8"/>
            <w:vAlign w:val="center"/>
          </w:tcPr>
          <w:p w14:paraId="21CAC058"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A41A8FC" w14:textId="77777777" w:rsidR="004837C2" w:rsidRDefault="005F3D5F">
            <w:pPr>
              <w:rPr>
                <w:rFonts w:ascii="Book Antiqua" w:hAnsi="Book Antiqua"/>
                <w:sz w:val="18"/>
                <w:szCs w:val="18"/>
              </w:rPr>
            </w:pPr>
            <w:r>
              <w:rPr>
                <w:rFonts w:ascii="宋体" w:hAnsi="宋体" w:hint="eastAsia"/>
                <w:sz w:val="18"/>
                <w:szCs w:val="18"/>
              </w:rPr>
              <w:t>汇率</w:t>
            </w:r>
            <w:r>
              <w:rPr>
                <w:rFonts w:ascii="宋体" w:hAnsi="宋体"/>
                <w:sz w:val="18"/>
                <w:szCs w:val="18"/>
              </w:rPr>
              <w:t>管理</w:t>
            </w:r>
          </w:p>
        </w:tc>
      </w:tr>
      <w:tr w:rsidR="004837C2" w14:paraId="474229CF" w14:textId="77777777">
        <w:trPr>
          <w:jc w:val="center"/>
        </w:trPr>
        <w:tc>
          <w:tcPr>
            <w:tcW w:w="1583" w:type="dxa"/>
            <w:shd w:val="clear" w:color="auto" w:fill="F8F8F8"/>
            <w:vAlign w:val="center"/>
          </w:tcPr>
          <w:p w14:paraId="5571A74A"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42BABD6" w14:textId="77777777" w:rsidR="004837C2" w:rsidRDefault="005F3D5F">
            <w:pPr>
              <w:rPr>
                <w:rFonts w:ascii="Book Antiqua" w:hAnsi="Book Antiqua"/>
                <w:sz w:val="18"/>
                <w:szCs w:val="18"/>
              </w:rPr>
            </w:pPr>
            <w:r>
              <w:rPr>
                <w:rFonts w:ascii="Book Antiqua" w:hAnsi="Book Antiqua" w:hint="eastAsia"/>
                <w:sz w:val="18"/>
                <w:szCs w:val="18"/>
              </w:rPr>
              <w:t>可以添加我</w:t>
            </w:r>
            <w:r>
              <w:rPr>
                <w:rFonts w:ascii="Book Antiqua" w:hAnsi="Book Antiqua"/>
                <w:sz w:val="18"/>
                <w:szCs w:val="18"/>
              </w:rPr>
              <w:t>的</w:t>
            </w:r>
            <w:r>
              <w:rPr>
                <w:rFonts w:ascii="Book Antiqua" w:hAnsi="Book Antiqua" w:hint="eastAsia"/>
                <w:sz w:val="18"/>
                <w:szCs w:val="18"/>
              </w:rPr>
              <w:t>汇率；</w:t>
            </w:r>
          </w:p>
          <w:p w14:paraId="1A6BDE14" w14:textId="77777777" w:rsidR="004837C2" w:rsidRDefault="005F3D5F">
            <w:pPr>
              <w:rPr>
                <w:rFonts w:ascii="Book Antiqua" w:hAnsi="Book Antiqua"/>
                <w:sz w:val="18"/>
                <w:szCs w:val="18"/>
              </w:rPr>
            </w:pPr>
            <w:r>
              <w:rPr>
                <w:rFonts w:ascii="Book Antiqua" w:hAnsi="Book Antiqua" w:hint="eastAsia"/>
                <w:sz w:val="18"/>
                <w:szCs w:val="18"/>
              </w:rPr>
              <w:t>更新</w:t>
            </w:r>
            <w:r>
              <w:rPr>
                <w:rFonts w:ascii="Book Antiqua" w:hAnsi="Book Antiqua"/>
                <w:sz w:val="18"/>
                <w:szCs w:val="18"/>
              </w:rPr>
              <w:t>官方汇率</w:t>
            </w:r>
            <w:r>
              <w:rPr>
                <w:rFonts w:ascii="Book Antiqua" w:hAnsi="Book Antiqua" w:hint="eastAsia"/>
                <w:sz w:val="18"/>
                <w:szCs w:val="18"/>
              </w:rPr>
              <w:t>；</w:t>
            </w:r>
          </w:p>
          <w:p w14:paraId="3733549F" w14:textId="77777777" w:rsidR="004837C2" w:rsidRDefault="005F3D5F">
            <w:pPr>
              <w:rPr>
                <w:rFonts w:ascii="Book Antiqua" w:hAnsi="Book Antiqua"/>
                <w:sz w:val="18"/>
                <w:szCs w:val="18"/>
              </w:rPr>
            </w:pPr>
            <w:r>
              <w:rPr>
                <w:rFonts w:ascii="Book Antiqua" w:hAnsi="Book Antiqua" w:hint="eastAsia"/>
                <w:sz w:val="18"/>
                <w:szCs w:val="18"/>
              </w:rPr>
              <w:t>批量</w:t>
            </w:r>
            <w:r>
              <w:rPr>
                <w:rFonts w:ascii="Book Antiqua" w:hAnsi="Book Antiqua"/>
                <w:sz w:val="18"/>
                <w:szCs w:val="18"/>
              </w:rPr>
              <w:t>更新官方汇率至我的汇率；</w:t>
            </w:r>
          </w:p>
        </w:tc>
      </w:tr>
      <w:tr w:rsidR="004837C2" w14:paraId="3425EE85" w14:textId="77777777">
        <w:trPr>
          <w:jc w:val="center"/>
        </w:trPr>
        <w:tc>
          <w:tcPr>
            <w:tcW w:w="1583" w:type="dxa"/>
            <w:shd w:val="clear" w:color="auto" w:fill="F8F8F8"/>
            <w:vAlign w:val="center"/>
          </w:tcPr>
          <w:p w14:paraId="504AC01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5EB72C28" w14:textId="77777777" w:rsidR="004837C2" w:rsidRDefault="005F3D5F">
            <w:pPr>
              <w:rPr>
                <w:rFonts w:ascii="宋体" w:hAnsi="宋体"/>
                <w:sz w:val="18"/>
                <w:szCs w:val="18"/>
              </w:rPr>
            </w:pPr>
            <w:r>
              <w:rPr>
                <w:rFonts w:ascii="宋体" w:hAnsi="宋体" w:hint="eastAsia"/>
                <w:sz w:val="18"/>
                <w:szCs w:val="18"/>
              </w:rPr>
              <w:t>郭荣</w:t>
            </w:r>
          </w:p>
        </w:tc>
      </w:tr>
      <w:tr w:rsidR="004837C2" w14:paraId="662AF038" w14:textId="77777777">
        <w:trPr>
          <w:jc w:val="center"/>
        </w:trPr>
        <w:tc>
          <w:tcPr>
            <w:tcW w:w="1583" w:type="dxa"/>
            <w:shd w:val="clear" w:color="auto" w:fill="F8F8F8"/>
            <w:vAlign w:val="center"/>
          </w:tcPr>
          <w:p w14:paraId="2E3C450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931CA4E"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-2-20</w:t>
            </w:r>
          </w:p>
        </w:tc>
      </w:tr>
      <w:tr w:rsidR="004837C2" w14:paraId="0BAA30FC" w14:textId="77777777">
        <w:trPr>
          <w:jc w:val="center"/>
        </w:trPr>
        <w:tc>
          <w:tcPr>
            <w:tcW w:w="1583" w:type="dxa"/>
            <w:shd w:val="clear" w:color="auto" w:fill="F8F8F8"/>
            <w:vAlign w:val="center"/>
          </w:tcPr>
          <w:p w14:paraId="184E850A"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17528B4E" w14:textId="77777777" w:rsidR="004837C2" w:rsidRDefault="005F3D5F">
            <w:r>
              <w:rPr>
                <w:noProof/>
              </w:rPr>
              <w:drawing>
                <wp:inline distT="0" distB="0" distL="0" distR="0" wp14:anchorId="332739D3" wp14:editId="02E21B37">
                  <wp:extent cx="4643755" cy="2268855"/>
                  <wp:effectExtent l="0" t="0" r="4445"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4"/>
                          <a:stretch>
                            <a:fillRect/>
                          </a:stretch>
                        </pic:blipFill>
                        <pic:spPr>
                          <a:xfrm>
                            <a:off x="0" y="0"/>
                            <a:ext cx="4643755" cy="2268855"/>
                          </a:xfrm>
                          <a:prstGeom prst="rect">
                            <a:avLst/>
                          </a:prstGeom>
                        </pic:spPr>
                      </pic:pic>
                    </a:graphicData>
                  </a:graphic>
                </wp:inline>
              </w:drawing>
            </w:r>
          </w:p>
          <w:p w14:paraId="54B6EB6D" w14:textId="77777777" w:rsidR="004837C2" w:rsidRDefault="005F3D5F">
            <w:pPr>
              <w:jc w:val="center"/>
              <w:rPr>
                <w:rFonts w:ascii="宋体" w:hAnsi="宋体"/>
                <w:sz w:val="18"/>
                <w:szCs w:val="18"/>
              </w:rPr>
            </w:pPr>
            <w:r>
              <w:rPr>
                <w:rFonts w:ascii="宋体" w:hAnsi="宋体" w:hint="eastAsia"/>
                <w:sz w:val="18"/>
                <w:szCs w:val="18"/>
              </w:rPr>
              <w:t>图1.0.1</w:t>
            </w:r>
          </w:p>
          <w:p w14:paraId="0872A85E" w14:textId="77777777" w:rsidR="004837C2" w:rsidRDefault="005F3D5F">
            <w:pPr>
              <w:jc w:val="center"/>
              <w:rPr>
                <w:rFonts w:ascii="宋体" w:hAnsi="宋体"/>
                <w:sz w:val="18"/>
                <w:szCs w:val="18"/>
              </w:rPr>
            </w:pPr>
            <w:r>
              <w:rPr>
                <w:noProof/>
              </w:rPr>
              <w:lastRenderedPageBreak/>
              <w:drawing>
                <wp:inline distT="0" distB="0" distL="0" distR="0" wp14:anchorId="373AAC00" wp14:editId="60E55D7B">
                  <wp:extent cx="4643755" cy="5638165"/>
                  <wp:effectExtent l="0" t="0" r="444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5"/>
                          <a:stretch>
                            <a:fillRect/>
                          </a:stretch>
                        </pic:blipFill>
                        <pic:spPr>
                          <a:xfrm>
                            <a:off x="0" y="0"/>
                            <a:ext cx="4643755" cy="5638165"/>
                          </a:xfrm>
                          <a:prstGeom prst="rect">
                            <a:avLst/>
                          </a:prstGeom>
                        </pic:spPr>
                      </pic:pic>
                    </a:graphicData>
                  </a:graphic>
                </wp:inline>
              </w:drawing>
            </w:r>
          </w:p>
          <w:p w14:paraId="31B1C39D" w14:textId="77777777" w:rsidR="004837C2" w:rsidRDefault="005F3D5F">
            <w:pPr>
              <w:jc w:val="center"/>
              <w:rPr>
                <w:rFonts w:ascii="宋体" w:hAnsi="宋体"/>
                <w:sz w:val="18"/>
                <w:szCs w:val="18"/>
              </w:rPr>
            </w:pPr>
            <w:r>
              <w:rPr>
                <w:rFonts w:ascii="宋体" w:hAnsi="宋体" w:hint="eastAsia"/>
                <w:sz w:val="18"/>
                <w:szCs w:val="18"/>
              </w:rPr>
              <w:t>图1.0.2</w:t>
            </w:r>
          </w:p>
        </w:tc>
      </w:tr>
      <w:tr w:rsidR="004837C2" w14:paraId="6A5A8052" w14:textId="77777777">
        <w:trPr>
          <w:jc w:val="center"/>
        </w:trPr>
        <w:tc>
          <w:tcPr>
            <w:tcW w:w="1583" w:type="dxa"/>
            <w:shd w:val="clear" w:color="auto" w:fill="F8F8F8"/>
            <w:vAlign w:val="center"/>
          </w:tcPr>
          <w:p w14:paraId="1B25E9F3"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188CBDD0"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68C36EE9" w14:textId="77777777">
        <w:trPr>
          <w:jc w:val="center"/>
        </w:trPr>
        <w:tc>
          <w:tcPr>
            <w:tcW w:w="1583" w:type="dxa"/>
            <w:shd w:val="clear" w:color="auto" w:fill="F8F8F8"/>
            <w:vAlign w:val="center"/>
          </w:tcPr>
          <w:p w14:paraId="2CF9A6A0"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007A23FE" w14:textId="77777777" w:rsidR="004837C2" w:rsidRDefault="005F3D5F">
            <w:pPr>
              <w:rPr>
                <w:rFonts w:ascii="Book Antiqua" w:hAnsi="Book Antiqua"/>
                <w:sz w:val="18"/>
                <w:szCs w:val="18"/>
              </w:rPr>
            </w:pPr>
            <w:r>
              <w:rPr>
                <w:rFonts w:ascii="Book Antiqua" w:hAnsi="Book Antiqua" w:hint="eastAsia"/>
                <w:sz w:val="18"/>
                <w:szCs w:val="18"/>
              </w:rPr>
              <w:t>币种</w:t>
            </w:r>
            <w:r>
              <w:rPr>
                <w:rFonts w:ascii="Book Antiqua" w:hAnsi="Book Antiqua"/>
                <w:sz w:val="18"/>
                <w:szCs w:val="18"/>
              </w:rPr>
              <w:t>名称</w:t>
            </w:r>
            <w:r>
              <w:rPr>
                <w:rFonts w:ascii="Book Antiqua" w:hAnsi="Book Antiqua" w:hint="eastAsia"/>
                <w:sz w:val="18"/>
                <w:szCs w:val="18"/>
              </w:rPr>
              <w:t>（</w:t>
            </w:r>
            <w:r>
              <w:rPr>
                <w:rFonts w:ascii="Book Antiqua" w:hAnsi="Book Antiqua"/>
                <w:sz w:val="18"/>
                <w:szCs w:val="18"/>
              </w:rPr>
              <w:t>模糊查询）</w:t>
            </w:r>
          </w:p>
        </w:tc>
      </w:tr>
      <w:tr w:rsidR="004837C2" w14:paraId="40FE9863" w14:textId="77777777">
        <w:trPr>
          <w:jc w:val="center"/>
        </w:trPr>
        <w:tc>
          <w:tcPr>
            <w:tcW w:w="1583" w:type="dxa"/>
            <w:shd w:val="clear" w:color="auto" w:fill="F8F8F8"/>
            <w:vAlign w:val="center"/>
          </w:tcPr>
          <w:p w14:paraId="2C82BDDC"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2EBA5E5D"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443"/>
              <w:gridCol w:w="5670"/>
            </w:tblGrid>
            <w:tr w:rsidR="004837C2" w14:paraId="60783C8F" w14:textId="77777777">
              <w:trPr>
                <w:trHeight w:val="27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EC2ED8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670" w:type="dxa"/>
                  <w:tcBorders>
                    <w:top w:val="single" w:sz="4" w:space="0" w:color="auto"/>
                    <w:left w:val="nil"/>
                    <w:bottom w:val="single" w:sz="6" w:space="0" w:color="auto"/>
                    <w:right w:val="single" w:sz="6" w:space="0" w:color="auto"/>
                  </w:tcBorders>
                  <w:shd w:val="clear" w:color="000000" w:fill="D9D9D9"/>
                </w:tcPr>
                <w:p w14:paraId="571F226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335DFAD3"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7FB8240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670" w:type="dxa"/>
                  <w:tcBorders>
                    <w:top w:val="single" w:sz="6" w:space="0" w:color="auto"/>
                    <w:left w:val="nil"/>
                    <w:bottom w:val="single" w:sz="6" w:space="0" w:color="auto"/>
                    <w:right w:val="single" w:sz="6" w:space="0" w:color="auto"/>
                  </w:tcBorders>
                  <w:vAlign w:val="center"/>
                </w:tcPr>
                <w:p w14:paraId="564BC1F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6895A5E9"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76C4A6B" w14:textId="77777777" w:rsidR="004837C2" w:rsidRDefault="005F3D5F">
                  <w:pPr>
                    <w:widowControl/>
                    <w:jc w:val="left"/>
                    <w:rPr>
                      <w:rFonts w:ascii="Book Antiqua" w:hAnsi="Book Antiqua"/>
                      <w:sz w:val="18"/>
                      <w:szCs w:val="18"/>
                    </w:rPr>
                  </w:pPr>
                  <w:r>
                    <w:rPr>
                      <w:rFonts w:ascii="Book Antiqua" w:hAnsi="Book Antiqua" w:hint="eastAsia"/>
                      <w:sz w:val="18"/>
                      <w:szCs w:val="18"/>
                    </w:rPr>
                    <w:t>货币</w:t>
                  </w:r>
                  <w:r>
                    <w:rPr>
                      <w:rFonts w:ascii="Book Antiqua" w:hAnsi="Book Antiqua" w:hint="eastAsia"/>
                      <w:sz w:val="18"/>
                      <w:szCs w:val="18"/>
                    </w:rPr>
                    <w:t>Code</w:t>
                  </w:r>
                </w:p>
              </w:tc>
              <w:tc>
                <w:tcPr>
                  <w:tcW w:w="5670" w:type="dxa"/>
                  <w:tcBorders>
                    <w:top w:val="single" w:sz="6" w:space="0" w:color="auto"/>
                    <w:left w:val="nil"/>
                    <w:bottom w:val="single" w:sz="6" w:space="0" w:color="auto"/>
                    <w:right w:val="single" w:sz="6" w:space="0" w:color="auto"/>
                  </w:tcBorders>
                  <w:vAlign w:val="center"/>
                </w:tcPr>
                <w:p w14:paraId="506FB59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数据</w:t>
                  </w:r>
                  <w:r>
                    <w:rPr>
                      <w:rFonts w:ascii="宋体" w:hAnsi="宋体" w:cs="宋体"/>
                      <w:color w:val="000000"/>
                      <w:kern w:val="0"/>
                      <w:sz w:val="22"/>
                      <w:szCs w:val="22"/>
                    </w:rPr>
                    <w:t>库</w:t>
                  </w:r>
                  <w:r>
                    <w:rPr>
                      <w:rFonts w:ascii="宋体" w:hAnsi="宋体" w:cs="宋体" w:hint="eastAsia"/>
                      <w:color w:val="000000"/>
                      <w:kern w:val="0"/>
                      <w:sz w:val="22"/>
                      <w:szCs w:val="22"/>
                    </w:rPr>
                    <w:t>预设好</w:t>
                  </w:r>
                  <w:r>
                    <w:rPr>
                      <w:rFonts w:ascii="宋体" w:hAnsi="宋体" w:cs="宋体"/>
                      <w:color w:val="000000"/>
                      <w:kern w:val="0"/>
                      <w:sz w:val="22"/>
                      <w:szCs w:val="22"/>
                    </w:rPr>
                    <w:t>的数据；参考</w:t>
                  </w:r>
                  <w:r>
                    <w:rPr>
                      <w:rFonts w:ascii="宋体" w:hAnsi="宋体" w:cs="宋体" w:hint="eastAsia"/>
                      <w:color w:val="000000"/>
                      <w:kern w:val="0"/>
                      <w:sz w:val="22"/>
                      <w:szCs w:val="22"/>
                    </w:rPr>
                    <w:t>附件</w:t>
                  </w:r>
                  <w:r>
                    <w:rPr>
                      <w:rFonts w:ascii="宋体" w:hAnsi="宋体" w:cs="宋体"/>
                      <w:color w:val="000000"/>
                      <w:kern w:val="0"/>
                      <w:sz w:val="22"/>
                      <w:szCs w:val="22"/>
                    </w:rPr>
                    <w:t>六：汇率数据</w:t>
                  </w:r>
                </w:p>
              </w:tc>
            </w:tr>
            <w:tr w:rsidR="004837C2" w14:paraId="0A8F30C0"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500ACFDC"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英文名称</w:t>
                  </w:r>
                </w:p>
              </w:tc>
              <w:tc>
                <w:tcPr>
                  <w:tcW w:w="5670" w:type="dxa"/>
                  <w:tcBorders>
                    <w:top w:val="single" w:sz="6" w:space="0" w:color="auto"/>
                    <w:left w:val="nil"/>
                    <w:bottom w:val="single" w:sz="6" w:space="0" w:color="auto"/>
                    <w:right w:val="single" w:sz="6" w:space="0" w:color="auto"/>
                  </w:tcBorders>
                  <w:vAlign w:val="center"/>
                </w:tcPr>
                <w:p w14:paraId="49D4FA3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数据</w:t>
                  </w:r>
                  <w:r>
                    <w:rPr>
                      <w:rFonts w:ascii="宋体" w:hAnsi="宋体" w:cs="宋体"/>
                      <w:color w:val="000000"/>
                      <w:kern w:val="0"/>
                      <w:sz w:val="22"/>
                      <w:szCs w:val="22"/>
                    </w:rPr>
                    <w:t>库</w:t>
                  </w:r>
                  <w:r>
                    <w:rPr>
                      <w:rFonts w:ascii="宋体" w:hAnsi="宋体" w:cs="宋体" w:hint="eastAsia"/>
                      <w:color w:val="000000"/>
                      <w:kern w:val="0"/>
                      <w:sz w:val="22"/>
                      <w:szCs w:val="22"/>
                    </w:rPr>
                    <w:t>预设好</w:t>
                  </w:r>
                  <w:r>
                    <w:rPr>
                      <w:rFonts w:ascii="宋体" w:hAnsi="宋体" w:cs="宋体"/>
                      <w:color w:val="000000"/>
                      <w:kern w:val="0"/>
                      <w:sz w:val="22"/>
                      <w:szCs w:val="22"/>
                    </w:rPr>
                    <w:t>的数据；参考</w:t>
                  </w:r>
                  <w:r>
                    <w:rPr>
                      <w:rFonts w:ascii="宋体" w:hAnsi="宋体" w:cs="宋体" w:hint="eastAsia"/>
                      <w:color w:val="000000"/>
                      <w:kern w:val="0"/>
                      <w:sz w:val="22"/>
                      <w:szCs w:val="22"/>
                    </w:rPr>
                    <w:t>附件</w:t>
                  </w:r>
                  <w:r>
                    <w:rPr>
                      <w:rFonts w:ascii="宋体" w:hAnsi="宋体" w:cs="宋体"/>
                      <w:color w:val="000000"/>
                      <w:kern w:val="0"/>
                      <w:sz w:val="22"/>
                      <w:szCs w:val="22"/>
                    </w:rPr>
                    <w:t>六：汇率数据</w:t>
                  </w:r>
                </w:p>
              </w:tc>
            </w:tr>
            <w:tr w:rsidR="004837C2" w14:paraId="377107DF"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24DEE66"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货币名称</w:t>
                  </w:r>
                </w:p>
              </w:tc>
              <w:tc>
                <w:tcPr>
                  <w:tcW w:w="5670" w:type="dxa"/>
                  <w:tcBorders>
                    <w:top w:val="single" w:sz="6" w:space="0" w:color="auto"/>
                    <w:left w:val="nil"/>
                    <w:bottom w:val="single" w:sz="6" w:space="0" w:color="auto"/>
                    <w:right w:val="single" w:sz="6" w:space="0" w:color="auto"/>
                  </w:tcBorders>
                  <w:vAlign w:val="center"/>
                </w:tcPr>
                <w:p w14:paraId="72BF7ED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数据</w:t>
                  </w:r>
                  <w:r>
                    <w:rPr>
                      <w:rFonts w:ascii="宋体" w:hAnsi="宋体" w:cs="宋体"/>
                      <w:color w:val="000000"/>
                      <w:kern w:val="0"/>
                      <w:sz w:val="22"/>
                      <w:szCs w:val="22"/>
                    </w:rPr>
                    <w:t>库</w:t>
                  </w:r>
                  <w:r>
                    <w:rPr>
                      <w:rFonts w:ascii="宋体" w:hAnsi="宋体" w:cs="宋体" w:hint="eastAsia"/>
                      <w:color w:val="000000"/>
                      <w:kern w:val="0"/>
                      <w:sz w:val="22"/>
                      <w:szCs w:val="22"/>
                    </w:rPr>
                    <w:t>预设好</w:t>
                  </w:r>
                  <w:r>
                    <w:rPr>
                      <w:rFonts w:ascii="宋体" w:hAnsi="宋体" w:cs="宋体"/>
                      <w:color w:val="000000"/>
                      <w:kern w:val="0"/>
                      <w:sz w:val="22"/>
                      <w:szCs w:val="22"/>
                    </w:rPr>
                    <w:t>的数据；参考</w:t>
                  </w:r>
                  <w:r>
                    <w:rPr>
                      <w:rFonts w:ascii="宋体" w:hAnsi="宋体" w:cs="宋体" w:hint="eastAsia"/>
                      <w:color w:val="000000"/>
                      <w:kern w:val="0"/>
                      <w:sz w:val="22"/>
                      <w:szCs w:val="22"/>
                    </w:rPr>
                    <w:t>附件</w:t>
                  </w:r>
                  <w:r>
                    <w:rPr>
                      <w:rFonts w:ascii="宋体" w:hAnsi="宋体" w:cs="宋体"/>
                      <w:color w:val="000000"/>
                      <w:kern w:val="0"/>
                      <w:sz w:val="22"/>
                      <w:szCs w:val="22"/>
                    </w:rPr>
                    <w:t>六：汇率数据</w:t>
                  </w:r>
                </w:p>
              </w:tc>
            </w:tr>
            <w:tr w:rsidR="004837C2" w14:paraId="464C5407"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0647B7E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标示</w:t>
                  </w:r>
                  <w:r>
                    <w:rPr>
                      <w:rFonts w:ascii="Book Antiqua" w:hAnsi="Book Antiqua"/>
                      <w:sz w:val="18"/>
                      <w:szCs w:val="18"/>
                    </w:rPr>
                    <w:t>符</w:t>
                  </w:r>
                </w:p>
              </w:tc>
              <w:tc>
                <w:tcPr>
                  <w:tcW w:w="5670" w:type="dxa"/>
                  <w:tcBorders>
                    <w:top w:val="single" w:sz="6" w:space="0" w:color="auto"/>
                    <w:left w:val="nil"/>
                    <w:bottom w:val="single" w:sz="6" w:space="0" w:color="auto"/>
                    <w:right w:val="single" w:sz="6" w:space="0" w:color="auto"/>
                  </w:tcBorders>
                  <w:vAlign w:val="center"/>
                </w:tcPr>
                <w:p w14:paraId="0865D94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数据</w:t>
                  </w:r>
                  <w:r>
                    <w:rPr>
                      <w:rFonts w:ascii="宋体" w:hAnsi="宋体" w:cs="宋体"/>
                      <w:color w:val="000000"/>
                      <w:kern w:val="0"/>
                      <w:sz w:val="22"/>
                      <w:szCs w:val="22"/>
                    </w:rPr>
                    <w:t>库</w:t>
                  </w:r>
                  <w:r>
                    <w:rPr>
                      <w:rFonts w:ascii="宋体" w:hAnsi="宋体" w:cs="宋体" w:hint="eastAsia"/>
                      <w:color w:val="000000"/>
                      <w:kern w:val="0"/>
                      <w:sz w:val="22"/>
                      <w:szCs w:val="22"/>
                    </w:rPr>
                    <w:t>预设好</w:t>
                  </w:r>
                  <w:r>
                    <w:rPr>
                      <w:rFonts w:ascii="宋体" w:hAnsi="宋体" w:cs="宋体"/>
                      <w:color w:val="000000"/>
                      <w:kern w:val="0"/>
                      <w:sz w:val="22"/>
                      <w:szCs w:val="22"/>
                    </w:rPr>
                    <w:t>的数据；参考</w:t>
                  </w:r>
                  <w:r>
                    <w:rPr>
                      <w:rFonts w:ascii="宋体" w:hAnsi="宋体" w:cs="宋体" w:hint="eastAsia"/>
                      <w:color w:val="000000"/>
                      <w:kern w:val="0"/>
                      <w:sz w:val="22"/>
                      <w:szCs w:val="22"/>
                    </w:rPr>
                    <w:t>附件</w:t>
                  </w:r>
                  <w:r>
                    <w:rPr>
                      <w:rFonts w:ascii="宋体" w:hAnsi="宋体" w:cs="宋体"/>
                      <w:color w:val="000000"/>
                      <w:kern w:val="0"/>
                      <w:sz w:val="22"/>
                      <w:szCs w:val="22"/>
                    </w:rPr>
                    <w:t>六：汇率数据</w:t>
                  </w:r>
                </w:p>
              </w:tc>
            </w:tr>
            <w:tr w:rsidR="004837C2" w14:paraId="7C0C22FA"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794059F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官方汇率</w:t>
                  </w:r>
                </w:p>
              </w:tc>
              <w:tc>
                <w:tcPr>
                  <w:tcW w:w="5670" w:type="dxa"/>
                  <w:tcBorders>
                    <w:top w:val="single" w:sz="6" w:space="0" w:color="auto"/>
                    <w:left w:val="nil"/>
                    <w:bottom w:val="single" w:sz="6" w:space="0" w:color="auto"/>
                    <w:right w:val="single" w:sz="6" w:space="0" w:color="auto"/>
                  </w:tcBorders>
                  <w:vAlign w:val="center"/>
                </w:tcPr>
                <w:p w14:paraId="34C87F99" w14:textId="77777777" w:rsidR="004837C2" w:rsidRDefault="005F3D5F">
                  <w:pPr>
                    <w:widowControl/>
                    <w:jc w:val="left"/>
                    <w:rPr>
                      <w:rFonts w:ascii="宋体" w:hAnsi="宋体" w:cs="宋体"/>
                      <w:color w:val="000000"/>
                      <w:kern w:val="0"/>
                      <w:sz w:val="15"/>
                      <w:szCs w:val="22"/>
                    </w:rPr>
                  </w:pPr>
                  <w:r>
                    <w:rPr>
                      <w:rFonts w:ascii="宋体" w:hAnsi="宋体" w:cs="宋体" w:hint="eastAsia"/>
                      <w:color w:val="000000"/>
                      <w:kern w:val="0"/>
                      <w:sz w:val="15"/>
                      <w:szCs w:val="22"/>
                    </w:rPr>
                    <w:t>从</w:t>
                  </w:r>
                  <w:r>
                    <w:rPr>
                      <w:rFonts w:ascii="宋体" w:hAnsi="宋体" w:cs="宋体"/>
                      <w:color w:val="000000"/>
                      <w:kern w:val="0"/>
                      <w:sz w:val="15"/>
                      <w:szCs w:val="22"/>
                    </w:rPr>
                    <w:t>中国</w:t>
                  </w:r>
                  <w:r>
                    <w:rPr>
                      <w:rFonts w:ascii="宋体" w:hAnsi="宋体" w:cs="宋体" w:hint="eastAsia"/>
                      <w:color w:val="000000"/>
                      <w:kern w:val="0"/>
                      <w:sz w:val="15"/>
                      <w:szCs w:val="22"/>
                    </w:rPr>
                    <w:t>银行</w:t>
                  </w:r>
                  <w:r>
                    <w:rPr>
                      <w:rFonts w:ascii="宋体" w:hAnsi="宋体" w:cs="宋体"/>
                      <w:color w:val="000000"/>
                      <w:kern w:val="0"/>
                      <w:sz w:val="15"/>
                      <w:szCs w:val="22"/>
                    </w:rPr>
                    <w:t>自动抓取</w:t>
                  </w:r>
                </w:p>
                <w:p w14:paraId="0AD3D7D8" w14:textId="77777777" w:rsidR="004837C2" w:rsidRDefault="004E3EA1">
                  <w:pPr>
                    <w:widowControl/>
                    <w:jc w:val="left"/>
                    <w:rPr>
                      <w:rFonts w:ascii="宋体" w:hAnsi="宋体" w:cs="宋体"/>
                      <w:color w:val="000000"/>
                      <w:kern w:val="0"/>
                      <w:sz w:val="15"/>
                      <w:szCs w:val="22"/>
                    </w:rPr>
                  </w:pPr>
                  <w:hyperlink r:id="rId126" w:history="1">
                    <w:r w:rsidR="005F3D5F">
                      <w:rPr>
                        <w:rStyle w:val="af9"/>
                        <w:rFonts w:ascii="宋体" w:hAnsi="宋体" w:cs="宋体"/>
                        <w:kern w:val="0"/>
                        <w:sz w:val="15"/>
                        <w:szCs w:val="22"/>
                      </w:rPr>
                      <w:t>http://srh.bankofchina.com/search/whpj/search.jsp</w:t>
                    </w:r>
                  </w:hyperlink>
                </w:p>
              </w:tc>
            </w:tr>
            <w:tr w:rsidR="004837C2" w14:paraId="725A614D"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78A6C2C8" w14:textId="77777777" w:rsidR="004837C2" w:rsidRDefault="005F3D5F">
                  <w:pPr>
                    <w:widowControl/>
                    <w:jc w:val="left"/>
                    <w:rPr>
                      <w:rFonts w:ascii="Book Antiqua" w:hAnsi="Book Antiqua"/>
                      <w:sz w:val="18"/>
                      <w:szCs w:val="18"/>
                    </w:rPr>
                  </w:pPr>
                  <w:r>
                    <w:rPr>
                      <w:rFonts w:ascii="Book Antiqua" w:hAnsi="Book Antiqua" w:hint="eastAsia"/>
                      <w:sz w:val="18"/>
                      <w:szCs w:val="18"/>
                    </w:rPr>
                    <w:t>我</w:t>
                  </w:r>
                  <w:r>
                    <w:rPr>
                      <w:rFonts w:ascii="Book Antiqua" w:hAnsi="Book Antiqua"/>
                      <w:sz w:val="18"/>
                      <w:szCs w:val="18"/>
                    </w:rPr>
                    <w:t>的汇率</w:t>
                  </w:r>
                </w:p>
              </w:tc>
              <w:tc>
                <w:tcPr>
                  <w:tcW w:w="5670" w:type="dxa"/>
                  <w:tcBorders>
                    <w:top w:val="single" w:sz="6" w:space="0" w:color="auto"/>
                    <w:left w:val="nil"/>
                    <w:bottom w:val="single" w:sz="6" w:space="0" w:color="auto"/>
                    <w:right w:val="single" w:sz="6" w:space="0" w:color="auto"/>
                  </w:tcBorders>
                  <w:vAlign w:val="center"/>
                </w:tcPr>
                <w:p w14:paraId="308B7D8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初始值获取</w:t>
                  </w:r>
                  <w:r>
                    <w:rPr>
                      <w:rFonts w:ascii="宋体" w:hAnsi="宋体" w:cs="宋体"/>
                      <w:color w:val="000000"/>
                      <w:kern w:val="0"/>
                      <w:sz w:val="22"/>
                      <w:szCs w:val="22"/>
                    </w:rPr>
                    <w:t>的官方汇率；可</w:t>
                  </w:r>
                  <w:r>
                    <w:rPr>
                      <w:rFonts w:ascii="宋体" w:hAnsi="宋体" w:cs="宋体" w:hint="eastAsia"/>
                      <w:color w:val="000000"/>
                      <w:kern w:val="0"/>
                      <w:sz w:val="22"/>
                      <w:szCs w:val="22"/>
                    </w:rPr>
                    <w:t>手动</w:t>
                  </w:r>
                  <w:r>
                    <w:rPr>
                      <w:rFonts w:ascii="宋体" w:hAnsi="宋体" w:cs="宋体"/>
                      <w:color w:val="000000"/>
                      <w:kern w:val="0"/>
                      <w:sz w:val="22"/>
                      <w:szCs w:val="22"/>
                    </w:rPr>
                    <w:t>获取最新的官方汇率</w:t>
                  </w:r>
                  <w:r>
                    <w:rPr>
                      <w:rFonts w:ascii="宋体" w:hAnsi="宋体" w:cs="宋体"/>
                      <w:color w:val="000000"/>
                      <w:kern w:val="0"/>
                      <w:sz w:val="22"/>
                      <w:szCs w:val="22"/>
                    </w:rPr>
                    <w:lastRenderedPageBreak/>
                    <w:t>值</w:t>
                  </w:r>
                  <w:r>
                    <w:rPr>
                      <w:rFonts w:ascii="宋体" w:hAnsi="宋体" w:cs="宋体" w:hint="eastAsia"/>
                      <w:color w:val="000000"/>
                      <w:kern w:val="0"/>
                      <w:sz w:val="22"/>
                      <w:szCs w:val="22"/>
                    </w:rPr>
                    <w:t>；</w:t>
                  </w:r>
                </w:p>
              </w:tc>
            </w:tr>
            <w:tr w:rsidR="004837C2" w14:paraId="77675EE8"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1053C3F5" w14:textId="77777777" w:rsidR="004837C2" w:rsidRDefault="005F3D5F">
                  <w:pPr>
                    <w:widowControl/>
                    <w:jc w:val="left"/>
                    <w:rPr>
                      <w:rFonts w:ascii="Book Antiqua" w:hAnsi="Book Antiqua"/>
                      <w:sz w:val="18"/>
                      <w:szCs w:val="18"/>
                    </w:rPr>
                  </w:pPr>
                  <w:r>
                    <w:rPr>
                      <w:rFonts w:ascii="Book Antiqua" w:hAnsi="Book Antiqua" w:hint="eastAsia"/>
                      <w:sz w:val="18"/>
                      <w:szCs w:val="18"/>
                    </w:rPr>
                    <w:lastRenderedPageBreak/>
                    <w:t>更新</w:t>
                  </w:r>
                  <w:r>
                    <w:rPr>
                      <w:rFonts w:ascii="Book Antiqua" w:hAnsi="Book Antiqua"/>
                      <w:sz w:val="18"/>
                      <w:szCs w:val="18"/>
                    </w:rPr>
                    <w:t>时间</w:t>
                  </w:r>
                </w:p>
              </w:tc>
              <w:tc>
                <w:tcPr>
                  <w:tcW w:w="5670" w:type="dxa"/>
                  <w:tcBorders>
                    <w:top w:val="single" w:sz="6" w:space="0" w:color="auto"/>
                    <w:left w:val="nil"/>
                    <w:bottom w:val="single" w:sz="6" w:space="0" w:color="auto"/>
                    <w:right w:val="single" w:sz="6" w:space="0" w:color="auto"/>
                  </w:tcBorders>
                  <w:vAlign w:val="center"/>
                </w:tcPr>
                <w:p w14:paraId="7891409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记录</w:t>
                  </w:r>
                  <w:r>
                    <w:rPr>
                      <w:rFonts w:ascii="宋体" w:hAnsi="宋体" w:cs="宋体"/>
                      <w:color w:val="000000"/>
                      <w:kern w:val="0"/>
                      <w:sz w:val="22"/>
                      <w:szCs w:val="22"/>
                    </w:rPr>
                    <w:t>我的汇率更新的时间；</w:t>
                  </w:r>
                </w:p>
              </w:tc>
            </w:tr>
          </w:tbl>
          <w:p w14:paraId="53B0CEE9" w14:textId="77777777" w:rsidR="004837C2" w:rsidRDefault="004837C2">
            <w:pPr>
              <w:rPr>
                <w:rFonts w:ascii="Book Antiqua" w:hAnsi="Book Antiqua"/>
                <w:sz w:val="18"/>
                <w:szCs w:val="18"/>
              </w:rPr>
            </w:pPr>
          </w:p>
        </w:tc>
      </w:tr>
      <w:tr w:rsidR="004837C2" w14:paraId="5AADCF18" w14:textId="77777777">
        <w:trPr>
          <w:trHeight w:val="561"/>
          <w:jc w:val="center"/>
        </w:trPr>
        <w:tc>
          <w:tcPr>
            <w:tcW w:w="1583" w:type="dxa"/>
            <w:shd w:val="clear" w:color="auto" w:fill="F8F8F8"/>
            <w:vAlign w:val="center"/>
          </w:tcPr>
          <w:p w14:paraId="0228DC58" w14:textId="77777777" w:rsidR="004837C2" w:rsidRDefault="005F3D5F">
            <w:pPr>
              <w:rPr>
                <w:rFonts w:ascii="Book Antiqua" w:hAnsi="Book Antiqua"/>
                <w:sz w:val="18"/>
                <w:szCs w:val="18"/>
              </w:rPr>
            </w:pPr>
            <w:r>
              <w:rPr>
                <w:rFonts w:ascii="Book Antiqua" w:hAnsi="Book Antiqua" w:hint="eastAsia"/>
                <w:sz w:val="18"/>
                <w:szCs w:val="18"/>
              </w:rPr>
              <w:lastRenderedPageBreak/>
              <w:t>功能</w:t>
            </w:r>
            <w:r>
              <w:rPr>
                <w:rFonts w:ascii="Book Antiqua" w:hAnsi="Book Antiqua"/>
                <w:sz w:val="18"/>
                <w:szCs w:val="18"/>
              </w:rPr>
              <w:t>描述</w:t>
            </w:r>
            <w:r>
              <w:rPr>
                <w:rFonts w:ascii="Book Antiqua" w:hAnsi="Book Antiqua" w:hint="eastAsia"/>
                <w:sz w:val="18"/>
                <w:szCs w:val="18"/>
              </w:rPr>
              <w:t>1</w:t>
            </w:r>
          </w:p>
        </w:tc>
        <w:tc>
          <w:tcPr>
            <w:tcW w:w="7529" w:type="dxa"/>
          </w:tcPr>
          <w:p w14:paraId="7499CF4B" w14:textId="77777777" w:rsidR="004837C2" w:rsidRDefault="005F3D5F">
            <w:pPr>
              <w:rPr>
                <w:rFonts w:ascii="Book Antiqua" w:hAnsi="Book Antiqua"/>
                <w:sz w:val="18"/>
                <w:szCs w:val="18"/>
              </w:rPr>
            </w:pPr>
            <w:r>
              <w:rPr>
                <w:rFonts w:ascii="Book Antiqua" w:hAnsi="Book Antiqua" w:hint="eastAsia"/>
                <w:b/>
                <w:sz w:val="18"/>
                <w:szCs w:val="18"/>
              </w:rPr>
              <w:t>表单</w:t>
            </w:r>
            <w:r>
              <w:rPr>
                <w:rFonts w:ascii="Book Antiqua" w:hAnsi="Book Antiqua"/>
                <w:b/>
                <w:sz w:val="18"/>
                <w:szCs w:val="18"/>
              </w:rPr>
              <w:t>行默认</w:t>
            </w:r>
            <w:r>
              <w:rPr>
                <w:rFonts w:ascii="Book Antiqua" w:hAnsi="Book Antiqua" w:hint="eastAsia"/>
                <w:b/>
                <w:sz w:val="18"/>
                <w:szCs w:val="18"/>
              </w:rPr>
              <w:t>数据</w:t>
            </w:r>
            <w:r>
              <w:rPr>
                <w:rFonts w:ascii="Book Antiqua" w:hAnsi="Book Antiqua"/>
                <w:sz w:val="18"/>
                <w:szCs w:val="18"/>
              </w:rPr>
              <w:t>：表单行默认展示</w:t>
            </w:r>
            <w:r>
              <w:rPr>
                <w:rFonts w:ascii="Book Antiqua" w:hAnsi="Book Antiqua" w:hint="eastAsia"/>
                <w:sz w:val="18"/>
                <w:szCs w:val="18"/>
              </w:rPr>
              <w:t>日元</w:t>
            </w:r>
            <w:r>
              <w:rPr>
                <w:rFonts w:ascii="Book Antiqua" w:hAnsi="Book Antiqua"/>
                <w:sz w:val="18"/>
                <w:szCs w:val="18"/>
              </w:rPr>
              <w:t>、</w:t>
            </w:r>
            <w:r>
              <w:rPr>
                <w:rFonts w:ascii="Book Antiqua" w:hAnsi="Book Antiqua" w:hint="eastAsia"/>
                <w:sz w:val="18"/>
                <w:szCs w:val="18"/>
              </w:rPr>
              <w:t>美元</w:t>
            </w:r>
            <w:r>
              <w:rPr>
                <w:rFonts w:ascii="Book Antiqua" w:hAnsi="Book Antiqua"/>
                <w:sz w:val="18"/>
                <w:szCs w:val="18"/>
              </w:rPr>
              <w:t>、韩元三个</w:t>
            </w:r>
            <w:r>
              <w:rPr>
                <w:rFonts w:ascii="Book Antiqua" w:hAnsi="Book Antiqua" w:hint="eastAsia"/>
                <w:sz w:val="18"/>
                <w:szCs w:val="18"/>
              </w:rPr>
              <w:t>币种</w:t>
            </w:r>
            <w:r>
              <w:rPr>
                <w:rFonts w:ascii="Book Antiqua" w:hAnsi="Book Antiqua"/>
                <w:sz w:val="18"/>
                <w:szCs w:val="18"/>
              </w:rPr>
              <w:t>数据；</w:t>
            </w:r>
            <w:r>
              <w:rPr>
                <w:rFonts w:ascii="Book Antiqua" w:hAnsi="Book Antiqua" w:hint="eastAsia"/>
                <w:sz w:val="18"/>
                <w:szCs w:val="18"/>
              </w:rPr>
              <w:t>我的</w:t>
            </w:r>
            <w:r>
              <w:rPr>
                <w:rFonts w:ascii="Book Antiqua" w:hAnsi="Book Antiqua"/>
                <w:sz w:val="18"/>
                <w:szCs w:val="18"/>
              </w:rPr>
              <w:t>汇率初始值默认获取官方汇率；</w:t>
            </w:r>
          </w:p>
          <w:p w14:paraId="4BB25A59" w14:textId="77777777" w:rsidR="004837C2" w:rsidRDefault="005F3D5F">
            <w:pPr>
              <w:rPr>
                <w:rFonts w:ascii="Book Antiqua" w:hAnsi="Book Antiqua"/>
                <w:sz w:val="18"/>
                <w:szCs w:val="18"/>
              </w:rPr>
            </w:pPr>
            <w:r>
              <w:rPr>
                <w:rFonts w:ascii="Book Antiqua" w:hAnsi="Book Antiqua" w:hint="eastAsia"/>
                <w:b/>
                <w:sz w:val="18"/>
                <w:szCs w:val="18"/>
              </w:rPr>
              <w:t>添加</w:t>
            </w: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添加</w:t>
            </w:r>
            <w:r>
              <w:rPr>
                <w:rFonts w:ascii="Book Antiqua" w:hAnsi="Book Antiqua"/>
                <w:sz w:val="18"/>
                <w:szCs w:val="18"/>
              </w:rPr>
              <w:t>”</w:t>
            </w:r>
            <w:r>
              <w:rPr>
                <w:rFonts w:ascii="Book Antiqua" w:hAnsi="Book Antiqua"/>
                <w:sz w:val="18"/>
                <w:szCs w:val="18"/>
              </w:rPr>
              <w:t>打开</w:t>
            </w:r>
            <w:r>
              <w:rPr>
                <w:rFonts w:ascii="Book Antiqua" w:hAnsi="Book Antiqua" w:hint="eastAsia"/>
                <w:sz w:val="18"/>
                <w:szCs w:val="18"/>
              </w:rPr>
              <w:t>添加</w:t>
            </w:r>
            <w:r>
              <w:rPr>
                <w:rFonts w:ascii="Book Antiqua" w:hAnsi="Book Antiqua"/>
                <w:sz w:val="18"/>
                <w:szCs w:val="18"/>
              </w:rPr>
              <w:t>弹窗，弹窗默认</w:t>
            </w:r>
            <w:r>
              <w:rPr>
                <w:rFonts w:ascii="Book Antiqua" w:hAnsi="Book Antiqua" w:hint="eastAsia"/>
                <w:sz w:val="18"/>
                <w:szCs w:val="18"/>
              </w:rPr>
              <w:t>加载</w:t>
            </w:r>
            <w:r>
              <w:rPr>
                <w:rFonts w:ascii="Book Antiqua" w:hAnsi="Book Antiqua"/>
                <w:sz w:val="18"/>
                <w:szCs w:val="18"/>
              </w:rPr>
              <w:t>系统所有预设的币种汇率，</w:t>
            </w:r>
            <w:r>
              <w:rPr>
                <w:rFonts w:ascii="Book Antiqua" w:hAnsi="Book Antiqua" w:hint="eastAsia"/>
                <w:sz w:val="18"/>
                <w:szCs w:val="18"/>
              </w:rPr>
              <w:t>和</w:t>
            </w:r>
            <w:r>
              <w:rPr>
                <w:rFonts w:ascii="Book Antiqua" w:hAnsi="Book Antiqua"/>
                <w:sz w:val="18"/>
                <w:szCs w:val="18"/>
              </w:rPr>
              <w:t>当前以勾选的币种；</w:t>
            </w:r>
            <w:r>
              <w:rPr>
                <w:rFonts w:ascii="Book Antiqua" w:hAnsi="Book Antiqua" w:hint="eastAsia"/>
                <w:sz w:val="18"/>
                <w:szCs w:val="18"/>
              </w:rPr>
              <w:t>可添加</w:t>
            </w:r>
            <w:r>
              <w:rPr>
                <w:rFonts w:ascii="Book Antiqua" w:hAnsi="Book Antiqua"/>
                <w:sz w:val="18"/>
                <w:szCs w:val="18"/>
              </w:rPr>
              <w:t>勾选</w:t>
            </w:r>
            <w:r>
              <w:rPr>
                <w:rFonts w:ascii="Book Antiqua" w:hAnsi="Book Antiqua" w:hint="eastAsia"/>
                <w:sz w:val="18"/>
                <w:szCs w:val="18"/>
              </w:rPr>
              <w:t>用户</w:t>
            </w:r>
            <w:r>
              <w:rPr>
                <w:rFonts w:ascii="Book Antiqua" w:hAnsi="Book Antiqua"/>
                <w:sz w:val="18"/>
                <w:szCs w:val="18"/>
              </w:rPr>
              <w:t>需要展示币种的汇率；勾选</w:t>
            </w:r>
            <w:r>
              <w:rPr>
                <w:rFonts w:ascii="Book Antiqua" w:hAnsi="Book Antiqua" w:hint="eastAsia"/>
                <w:sz w:val="18"/>
                <w:szCs w:val="18"/>
              </w:rPr>
              <w:t>确定</w:t>
            </w:r>
            <w:r>
              <w:rPr>
                <w:rFonts w:ascii="Book Antiqua" w:hAnsi="Book Antiqua"/>
                <w:sz w:val="18"/>
                <w:szCs w:val="18"/>
              </w:rPr>
              <w:t>后再界面上进行展示</w:t>
            </w:r>
            <w:r>
              <w:rPr>
                <w:rFonts w:ascii="Book Antiqua" w:hAnsi="Book Antiqua" w:hint="eastAsia"/>
                <w:sz w:val="18"/>
                <w:szCs w:val="18"/>
              </w:rPr>
              <w:t>（未</w:t>
            </w:r>
            <w:r>
              <w:rPr>
                <w:rFonts w:ascii="Book Antiqua" w:hAnsi="Book Antiqua"/>
                <w:sz w:val="18"/>
                <w:szCs w:val="18"/>
              </w:rPr>
              <w:t>勾选的</w:t>
            </w:r>
            <w:r>
              <w:rPr>
                <w:rFonts w:ascii="Book Antiqua" w:hAnsi="Book Antiqua" w:hint="eastAsia"/>
                <w:sz w:val="18"/>
                <w:szCs w:val="18"/>
              </w:rPr>
              <w:t>币种</w:t>
            </w:r>
            <w:r>
              <w:rPr>
                <w:rFonts w:ascii="Book Antiqua" w:hAnsi="Book Antiqua"/>
                <w:sz w:val="18"/>
                <w:szCs w:val="18"/>
              </w:rPr>
              <w:t>，不展示在界面上）；</w:t>
            </w:r>
          </w:p>
          <w:p w14:paraId="1440DAAE" w14:textId="77777777" w:rsidR="004837C2" w:rsidRDefault="005F3D5F">
            <w:pPr>
              <w:rPr>
                <w:rFonts w:ascii="Book Antiqua" w:hAnsi="Book Antiqua"/>
                <w:sz w:val="18"/>
                <w:szCs w:val="18"/>
              </w:rPr>
            </w:pPr>
            <w:r>
              <w:rPr>
                <w:rFonts w:ascii="Book Antiqua" w:hAnsi="Book Antiqua" w:hint="eastAsia"/>
                <w:b/>
                <w:sz w:val="18"/>
                <w:szCs w:val="18"/>
              </w:rPr>
              <w:t>更新</w:t>
            </w:r>
            <w:r>
              <w:rPr>
                <w:rFonts w:ascii="Book Antiqua" w:hAnsi="Book Antiqua"/>
                <w:b/>
                <w:sz w:val="18"/>
                <w:szCs w:val="18"/>
              </w:rPr>
              <w:t>官方汇率</w:t>
            </w:r>
            <w:r>
              <w:rPr>
                <w:rFonts w:ascii="Book Antiqua" w:hAnsi="Book Antiqua"/>
                <w:sz w:val="18"/>
                <w:szCs w:val="18"/>
              </w:rPr>
              <w:t>：</w:t>
            </w: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更新官方汇率</w:t>
            </w:r>
            <w:r>
              <w:rPr>
                <w:rFonts w:ascii="Book Antiqua" w:hAnsi="Book Antiqua"/>
                <w:sz w:val="18"/>
                <w:szCs w:val="18"/>
              </w:rPr>
              <w:t>”</w:t>
            </w:r>
            <w:r>
              <w:rPr>
                <w:rFonts w:ascii="Book Antiqua" w:hAnsi="Book Antiqua" w:hint="eastAsia"/>
                <w:sz w:val="18"/>
                <w:szCs w:val="18"/>
              </w:rPr>
              <w:t>自动</w:t>
            </w:r>
            <w:r>
              <w:rPr>
                <w:rFonts w:ascii="Book Antiqua" w:hAnsi="Book Antiqua"/>
                <w:sz w:val="18"/>
                <w:szCs w:val="18"/>
              </w:rPr>
              <w:t>抓取</w:t>
            </w:r>
            <w:r>
              <w:rPr>
                <w:rFonts w:ascii="Book Antiqua" w:hAnsi="Book Antiqua" w:hint="eastAsia"/>
                <w:sz w:val="18"/>
                <w:szCs w:val="18"/>
              </w:rPr>
              <w:t>对接</w:t>
            </w:r>
            <w:r>
              <w:rPr>
                <w:rFonts w:ascii="Book Antiqua" w:hAnsi="Book Antiqua"/>
                <w:sz w:val="18"/>
                <w:szCs w:val="18"/>
              </w:rPr>
              <w:t>的中国银行最新</w:t>
            </w:r>
            <w:r>
              <w:rPr>
                <w:rFonts w:ascii="Book Antiqua" w:hAnsi="Book Antiqua" w:hint="eastAsia"/>
                <w:sz w:val="18"/>
                <w:szCs w:val="18"/>
              </w:rPr>
              <w:t>的</w:t>
            </w:r>
            <w:r>
              <w:rPr>
                <w:rFonts w:ascii="Book Antiqua" w:hAnsi="Book Antiqua"/>
                <w:sz w:val="18"/>
                <w:szCs w:val="18"/>
              </w:rPr>
              <w:t>汇率</w:t>
            </w:r>
            <w:r>
              <w:rPr>
                <w:rFonts w:ascii="Book Antiqua" w:hAnsi="Book Antiqua" w:hint="eastAsia"/>
                <w:sz w:val="18"/>
                <w:szCs w:val="18"/>
              </w:rPr>
              <w:t>数据；系统</w:t>
            </w:r>
            <w:r>
              <w:rPr>
                <w:rFonts w:ascii="Book Antiqua" w:hAnsi="Book Antiqua"/>
                <w:color w:val="FF0000"/>
                <w:sz w:val="18"/>
                <w:szCs w:val="18"/>
              </w:rPr>
              <w:t>每天</w:t>
            </w:r>
            <w:r>
              <w:rPr>
                <w:rFonts w:ascii="Book Antiqua" w:hAnsi="Book Antiqua" w:hint="eastAsia"/>
                <w:color w:val="FF0000"/>
                <w:sz w:val="18"/>
                <w:szCs w:val="18"/>
              </w:rPr>
              <w:t>早上</w:t>
            </w:r>
            <w:r>
              <w:rPr>
                <w:rFonts w:ascii="Book Antiqua" w:hAnsi="Book Antiqua" w:hint="eastAsia"/>
                <w:color w:val="FF0000"/>
                <w:sz w:val="18"/>
                <w:szCs w:val="18"/>
              </w:rPr>
              <w:t>9:00</w:t>
            </w:r>
            <w:r>
              <w:rPr>
                <w:rFonts w:ascii="Book Antiqua" w:hAnsi="Book Antiqua"/>
                <w:color w:val="FF0000"/>
                <w:sz w:val="18"/>
                <w:szCs w:val="18"/>
              </w:rPr>
              <w:t>自动更新一次</w:t>
            </w:r>
            <w:r>
              <w:rPr>
                <w:rFonts w:ascii="Book Antiqua" w:hAnsi="Book Antiqua" w:hint="eastAsia"/>
                <w:sz w:val="18"/>
                <w:szCs w:val="18"/>
              </w:rPr>
              <w:t>官方</w:t>
            </w:r>
            <w:r>
              <w:rPr>
                <w:rFonts w:ascii="Book Antiqua" w:hAnsi="Book Antiqua"/>
                <w:sz w:val="18"/>
                <w:szCs w:val="18"/>
              </w:rPr>
              <w:t>汇率；</w:t>
            </w:r>
            <w:r>
              <w:rPr>
                <w:rFonts w:ascii="Book Antiqua" w:hAnsi="Book Antiqua" w:hint="eastAsia"/>
                <w:sz w:val="18"/>
                <w:szCs w:val="18"/>
              </w:rPr>
              <w:t>汇率取值</w:t>
            </w:r>
            <w:r>
              <w:rPr>
                <w:rFonts w:ascii="Book Antiqua" w:hAnsi="Book Antiqua" w:hint="eastAsia"/>
                <w:sz w:val="18"/>
                <w:szCs w:val="18"/>
              </w:rPr>
              <w:t>=</w:t>
            </w:r>
            <w:r>
              <w:rPr>
                <w:rFonts w:ascii="Book Antiqua" w:hAnsi="Book Antiqua"/>
                <w:sz w:val="18"/>
                <w:szCs w:val="18"/>
              </w:rPr>
              <w:t>现场</w:t>
            </w:r>
            <w:r>
              <w:rPr>
                <w:rFonts w:ascii="Book Antiqua" w:hAnsi="Book Antiqua" w:hint="eastAsia"/>
                <w:sz w:val="18"/>
                <w:szCs w:val="18"/>
              </w:rPr>
              <w:t>卖</w:t>
            </w:r>
            <w:r>
              <w:rPr>
                <w:rFonts w:ascii="Book Antiqua" w:hAnsi="Book Antiqua"/>
                <w:sz w:val="18"/>
                <w:szCs w:val="18"/>
              </w:rPr>
              <w:t>出价</w:t>
            </w:r>
            <w:r>
              <w:rPr>
                <w:rFonts w:ascii="Book Antiqua" w:hAnsi="Book Antiqua" w:hint="eastAsia"/>
                <w:sz w:val="18"/>
                <w:szCs w:val="18"/>
              </w:rPr>
              <w:t>*</w:t>
            </w:r>
            <w:r>
              <w:rPr>
                <w:rFonts w:ascii="Book Antiqua" w:hAnsi="Book Antiqua"/>
                <w:sz w:val="18"/>
                <w:szCs w:val="18"/>
              </w:rPr>
              <w:t>0.01</w:t>
            </w:r>
            <w:r>
              <w:rPr>
                <w:rFonts w:ascii="Book Antiqua" w:hAnsi="Book Antiqua" w:hint="eastAsia"/>
                <w:sz w:val="18"/>
                <w:szCs w:val="18"/>
              </w:rPr>
              <w:t>，精确</w:t>
            </w:r>
            <w:r>
              <w:rPr>
                <w:rFonts w:ascii="Book Antiqua" w:hAnsi="Book Antiqua"/>
                <w:sz w:val="18"/>
                <w:szCs w:val="18"/>
              </w:rPr>
              <w:t>到</w:t>
            </w:r>
            <w:r>
              <w:rPr>
                <w:rFonts w:ascii="Book Antiqua" w:hAnsi="Book Antiqua" w:hint="eastAsia"/>
                <w:sz w:val="18"/>
                <w:szCs w:val="18"/>
              </w:rPr>
              <w:t>4</w:t>
            </w:r>
            <w:r>
              <w:rPr>
                <w:rFonts w:ascii="Book Antiqua" w:hAnsi="Book Antiqua" w:hint="eastAsia"/>
                <w:sz w:val="18"/>
                <w:szCs w:val="18"/>
              </w:rPr>
              <w:t>位</w:t>
            </w:r>
            <w:r>
              <w:rPr>
                <w:rFonts w:ascii="Book Antiqua" w:hAnsi="Book Antiqua"/>
                <w:sz w:val="18"/>
                <w:szCs w:val="18"/>
              </w:rPr>
              <w:t>小数。</w:t>
            </w:r>
          </w:p>
          <w:p w14:paraId="17121097" w14:textId="77777777" w:rsidR="004837C2" w:rsidRDefault="004E3EA1">
            <w:pPr>
              <w:rPr>
                <w:rFonts w:ascii="宋体" w:hAnsi="宋体" w:cs="宋体"/>
                <w:color w:val="000000"/>
                <w:kern w:val="0"/>
                <w:sz w:val="15"/>
                <w:szCs w:val="22"/>
              </w:rPr>
            </w:pPr>
            <w:hyperlink r:id="rId127" w:history="1">
              <w:r w:rsidR="005F3D5F">
                <w:rPr>
                  <w:rStyle w:val="af9"/>
                  <w:rFonts w:ascii="宋体" w:hAnsi="宋体" w:cs="宋体"/>
                  <w:kern w:val="0"/>
                  <w:sz w:val="15"/>
                  <w:szCs w:val="22"/>
                </w:rPr>
                <w:t>http://srh.bankofchina.com/search/whpj/search.jsp</w:t>
              </w:r>
            </w:hyperlink>
          </w:p>
          <w:p w14:paraId="2B13405B" w14:textId="77777777" w:rsidR="004837C2" w:rsidRDefault="005F3D5F">
            <w:pPr>
              <w:rPr>
                <w:rFonts w:ascii="Book Antiqua" w:hAnsi="Book Antiqua"/>
                <w:sz w:val="18"/>
                <w:szCs w:val="18"/>
              </w:rPr>
            </w:pPr>
            <w:r>
              <w:rPr>
                <w:noProof/>
              </w:rPr>
              <w:drawing>
                <wp:inline distT="0" distB="0" distL="0" distR="0" wp14:anchorId="5A403496" wp14:editId="6C2E56D3">
                  <wp:extent cx="4643755" cy="1575435"/>
                  <wp:effectExtent l="19050" t="19050" r="23495" b="247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8"/>
                          <a:stretch>
                            <a:fillRect/>
                          </a:stretch>
                        </pic:blipFill>
                        <pic:spPr>
                          <a:xfrm>
                            <a:off x="0" y="0"/>
                            <a:ext cx="4643755" cy="1575435"/>
                          </a:xfrm>
                          <a:prstGeom prst="rect">
                            <a:avLst/>
                          </a:prstGeom>
                          <a:ln>
                            <a:solidFill>
                              <a:schemeClr val="bg1">
                                <a:lumMod val="65000"/>
                              </a:schemeClr>
                            </a:solidFill>
                          </a:ln>
                        </pic:spPr>
                      </pic:pic>
                    </a:graphicData>
                  </a:graphic>
                </wp:inline>
              </w:drawing>
            </w:r>
          </w:p>
          <w:p w14:paraId="1C98B22F" w14:textId="77777777" w:rsidR="004837C2" w:rsidRDefault="005F3D5F">
            <w:pPr>
              <w:rPr>
                <w:rFonts w:ascii="Book Antiqua" w:hAnsi="Book Antiqua"/>
                <w:sz w:val="18"/>
                <w:szCs w:val="18"/>
              </w:rPr>
            </w:pPr>
            <w:r>
              <w:rPr>
                <w:rFonts w:ascii="Book Antiqua" w:hAnsi="Book Antiqua" w:hint="eastAsia"/>
                <w:b/>
                <w:sz w:val="18"/>
                <w:szCs w:val="18"/>
              </w:rPr>
              <w:t>批量</w:t>
            </w:r>
            <w:r>
              <w:rPr>
                <w:rFonts w:ascii="Book Antiqua" w:hAnsi="Book Antiqua"/>
                <w:b/>
                <w:sz w:val="18"/>
                <w:szCs w:val="18"/>
              </w:rPr>
              <w:t>更新官方汇率到我的汇率</w:t>
            </w:r>
            <w:r>
              <w:rPr>
                <w:rFonts w:ascii="Book Antiqua" w:hAnsi="Book Antiqua"/>
                <w:sz w:val="18"/>
                <w:szCs w:val="18"/>
              </w:rPr>
              <w:t>：</w:t>
            </w:r>
            <w:r>
              <w:rPr>
                <w:rFonts w:ascii="Book Antiqua" w:hAnsi="Book Antiqua" w:hint="eastAsia"/>
                <w:sz w:val="18"/>
                <w:szCs w:val="18"/>
              </w:rPr>
              <w:t>手动点击</w:t>
            </w:r>
            <w:r>
              <w:rPr>
                <w:rFonts w:ascii="Book Antiqua" w:hAnsi="Book Antiqua"/>
                <w:sz w:val="18"/>
                <w:szCs w:val="18"/>
              </w:rPr>
              <w:t>后，自动更新</w:t>
            </w:r>
            <w:r>
              <w:rPr>
                <w:rFonts w:ascii="Book Antiqua" w:hAnsi="Book Antiqua" w:hint="eastAsia"/>
                <w:sz w:val="18"/>
                <w:szCs w:val="18"/>
              </w:rPr>
              <w:t>官方</w:t>
            </w:r>
            <w:r>
              <w:rPr>
                <w:rFonts w:ascii="Book Antiqua" w:hAnsi="Book Antiqua"/>
                <w:sz w:val="18"/>
                <w:szCs w:val="18"/>
              </w:rPr>
              <w:t>汇率数据到我的汇率；</w:t>
            </w:r>
            <w:r>
              <w:rPr>
                <w:rFonts w:ascii="Book Antiqua" w:hAnsi="Book Antiqua" w:hint="eastAsia"/>
                <w:sz w:val="18"/>
                <w:szCs w:val="18"/>
              </w:rPr>
              <w:t>未</w:t>
            </w:r>
            <w:r>
              <w:rPr>
                <w:rFonts w:ascii="Book Antiqua" w:hAnsi="Book Antiqua"/>
                <w:sz w:val="18"/>
                <w:szCs w:val="18"/>
              </w:rPr>
              <w:t>手动点击的情况下，不进行自动更新。</w:t>
            </w:r>
          </w:p>
          <w:p w14:paraId="28F887B9" w14:textId="77777777" w:rsidR="004837C2" w:rsidRDefault="005F3D5F">
            <w:pPr>
              <w:rPr>
                <w:rFonts w:ascii="Book Antiqua" w:hAnsi="Book Antiqua"/>
                <w:b/>
                <w:sz w:val="18"/>
                <w:szCs w:val="18"/>
              </w:rPr>
            </w:pPr>
            <w:r>
              <w:rPr>
                <w:rFonts w:ascii="Book Antiqua" w:hAnsi="Book Antiqua" w:hint="eastAsia"/>
                <w:b/>
                <w:sz w:val="18"/>
                <w:szCs w:val="18"/>
              </w:rPr>
              <w:t>下载</w:t>
            </w:r>
            <w:r>
              <w:rPr>
                <w:rFonts w:ascii="Book Antiqua" w:hAnsi="Book Antiqua"/>
                <w:b/>
                <w:sz w:val="18"/>
                <w:szCs w:val="18"/>
              </w:rPr>
              <w:t>历史汇率：</w:t>
            </w:r>
          </w:p>
          <w:p w14:paraId="617B8518" w14:textId="77777777" w:rsidR="004837C2" w:rsidRDefault="005F3D5F">
            <w:pPr>
              <w:rPr>
                <w:rFonts w:ascii="Book Antiqua" w:hAnsi="Book Antiqua"/>
                <w:sz w:val="18"/>
                <w:szCs w:val="18"/>
              </w:rPr>
            </w:pPr>
            <w:r>
              <w:rPr>
                <w:noProof/>
              </w:rPr>
              <w:drawing>
                <wp:inline distT="0" distB="0" distL="0" distR="0" wp14:anchorId="48C5D1EA" wp14:editId="6812E22F">
                  <wp:extent cx="3705225" cy="12763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29"/>
                          <a:stretch>
                            <a:fillRect/>
                          </a:stretch>
                        </pic:blipFill>
                        <pic:spPr>
                          <a:xfrm>
                            <a:off x="0" y="0"/>
                            <a:ext cx="3705225" cy="1276350"/>
                          </a:xfrm>
                          <a:prstGeom prst="rect">
                            <a:avLst/>
                          </a:prstGeom>
                        </pic:spPr>
                      </pic:pic>
                    </a:graphicData>
                  </a:graphic>
                </wp:inline>
              </w:drawing>
            </w:r>
          </w:p>
        </w:tc>
      </w:tr>
      <w:tr w:rsidR="004837C2" w14:paraId="587C7690" w14:textId="77777777">
        <w:trPr>
          <w:trHeight w:val="561"/>
          <w:jc w:val="center"/>
        </w:trPr>
        <w:tc>
          <w:tcPr>
            <w:tcW w:w="9112" w:type="dxa"/>
            <w:gridSpan w:val="2"/>
            <w:shd w:val="clear" w:color="auto" w:fill="F8F8F8"/>
            <w:vAlign w:val="center"/>
          </w:tcPr>
          <w:p w14:paraId="58EEC2B4" w14:textId="77777777" w:rsidR="004837C2" w:rsidRDefault="005F3D5F">
            <w:pPr>
              <w:rPr>
                <w:rFonts w:ascii="Book Antiqua" w:hAnsi="Book Antiqua"/>
                <w:b/>
                <w:sz w:val="18"/>
                <w:szCs w:val="18"/>
              </w:rPr>
            </w:pPr>
            <w:r>
              <w:rPr>
                <w:rFonts w:ascii="Book Antiqua" w:hAnsi="Book Antiqua" w:hint="eastAsia"/>
                <w:b/>
                <w:sz w:val="18"/>
                <w:szCs w:val="18"/>
              </w:rPr>
              <w:t>需要</w:t>
            </w:r>
            <w:r>
              <w:rPr>
                <w:rFonts w:ascii="Book Antiqua" w:hAnsi="Book Antiqua"/>
                <w:b/>
                <w:sz w:val="18"/>
                <w:szCs w:val="18"/>
              </w:rPr>
              <w:t>系统</w:t>
            </w:r>
            <w:r>
              <w:rPr>
                <w:rFonts w:ascii="Book Antiqua" w:hAnsi="Book Antiqua" w:hint="eastAsia"/>
                <w:b/>
                <w:sz w:val="18"/>
                <w:szCs w:val="18"/>
              </w:rPr>
              <w:t>抓取</w:t>
            </w:r>
            <w:r>
              <w:rPr>
                <w:rFonts w:ascii="Book Antiqua" w:hAnsi="Book Antiqua"/>
                <w:b/>
                <w:sz w:val="18"/>
                <w:szCs w:val="18"/>
              </w:rPr>
              <w:t>更新的官方汇率</w:t>
            </w:r>
          </w:p>
          <w:tbl>
            <w:tblPr>
              <w:tblW w:w="6700" w:type="dxa"/>
              <w:tblLayout w:type="fixed"/>
              <w:tblLook w:val="04A0" w:firstRow="1" w:lastRow="0" w:firstColumn="1" w:lastColumn="0" w:noHBand="0" w:noVBand="1"/>
            </w:tblPr>
            <w:tblGrid>
              <w:gridCol w:w="1340"/>
              <w:gridCol w:w="1340"/>
              <w:gridCol w:w="1340"/>
              <w:gridCol w:w="1340"/>
              <w:gridCol w:w="1340"/>
            </w:tblGrid>
            <w:tr w:rsidR="004837C2" w14:paraId="3F785F4B" w14:textId="77777777">
              <w:trPr>
                <w:trHeight w:val="435"/>
              </w:trPr>
              <w:tc>
                <w:tcPr>
                  <w:tcW w:w="1340" w:type="dxa"/>
                  <w:tcBorders>
                    <w:top w:val="single" w:sz="4" w:space="0" w:color="auto"/>
                    <w:left w:val="single" w:sz="4" w:space="0" w:color="auto"/>
                    <w:bottom w:val="single" w:sz="4" w:space="0" w:color="auto"/>
                    <w:right w:val="single" w:sz="4" w:space="0" w:color="auto"/>
                  </w:tcBorders>
                  <w:shd w:val="clear" w:color="000000" w:fill="FFC000"/>
                  <w:noWrap/>
                  <w:vAlign w:val="center"/>
                </w:tcPr>
                <w:p w14:paraId="5AB05E5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货币Code</w:t>
                  </w:r>
                </w:p>
              </w:tc>
              <w:tc>
                <w:tcPr>
                  <w:tcW w:w="1340" w:type="dxa"/>
                  <w:tcBorders>
                    <w:top w:val="single" w:sz="4" w:space="0" w:color="auto"/>
                    <w:left w:val="nil"/>
                    <w:bottom w:val="single" w:sz="4" w:space="0" w:color="auto"/>
                    <w:right w:val="single" w:sz="4" w:space="0" w:color="auto"/>
                  </w:tcBorders>
                  <w:shd w:val="clear" w:color="000000" w:fill="FFC000"/>
                  <w:noWrap/>
                  <w:vAlign w:val="center"/>
                </w:tcPr>
                <w:p w14:paraId="3B1F049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英文名称</w:t>
                  </w:r>
                </w:p>
              </w:tc>
              <w:tc>
                <w:tcPr>
                  <w:tcW w:w="1340" w:type="dxa"/>
                  <w:tcBorders>
                    <w:top w:val="single" w:sz="4" w:space="0" w:color="auto"/>
                    <w:left w:val="nil"/>
                    <w:bottom w:val="single" w:sz="4" w:space="0" w:color="auto"/>
                    <w:right w:val="single" w:sz="4" w:space="0" w:color="auto"/>
                  </w:tcBorders>
                  <w:shd w:val="clear" w:color="000000" w:fill="FFC000"/>
                  <w:noWrap/>
                  <w:vAlign w:val="center"/>
                </w:tcPr>
                <w:p w14:paraId="30010E4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货币名称</w:t>
                  </w:r>
                </w:p>
              </w:tc>
              <w:tc>
                <w:tcPr>
                  <w:tcW w:w="1340" w:type="dxa"/>
                  <w:tcBorders>
                    <w:top w:val="single" w:sz="4" w:space="0" w:color="auto"/>
                    <w:left w:val="nil"/>
                    <w:bottom w:val="single" w:sz="4" w:space="0" w:color="auto"/>
                    <w:right w:val="single" w:sz="4" w:space="0" w:color="auto"/>
                  </w:tcBorders>
                  <w:shd w:val="clear" w:color="000000" w:fill="FFC000"/>
                  <w:noWrap/>
                  <w:vAlign w:val="center"/>
                </w:tcPr>
                <w:p w14:paraId="338D43F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标示符</w:t>
                  </w:r>
                </w:p>
              </w:tc>
              <w:tc>
                <w:tcPr>
                  <w:tcW w:w="1340" w:type="dxa"/>
                  <w:tcBorders>
                    <w:top w:val="single" w:sz="4" w:space="0" w:color="auto"/>
                    <w:left w:val="nil"/>
                    <w:bottom w:val="single" w:sz="4" w:space="0" w:color="auto"/>
                    <w:right w:val="single" w:sz="4" w:space="0" w:color="auto"/>
                  </w:tcBorders>
                  <w:shd w:val="clear" w:color="000000" w:fill="FFC000"/>
                  <w:noWrap/>
                  <w:vAlign w:val="center"/>
                </w:tcPr>
                <w:p w14:paraId="4D75E8F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官方汇率</w:t>
                  </w:r>
                </w:p>
              </w:tc>
            </w:tr>
            <w:tr w:rsidR="004837C2" w14:paraId="16391A4B" w14:textId="77777777">
              <w:trPr>
                <w:trHeight w:val="284"/>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07ECA63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JPY</w:t>
                  </w:r>
                </w:p>
              </w:tc>
              <w:tc>
                <w:tcPr>
                  <w:tcW w:w="1340" w:type="dxa"/>
                  <w:tcBorders>
                    <w:top w:val="nil"/>
                    <w:left w:val="nil"/>
                    <w:bottom w:val="single" w:sz="4" w:space="0" w:color="auto"/>
                    <w:right w:val="single" w:sz="4" w:space="0" w:color="auto"/>
                  </w:tcBorders>
                  <w:shd w:val="clear" w:color="auto" w:fill="auto"/>
                  <w:noWrap/>
                  <w:vAlign w:val="bottom"/>
                </w:tcPr>
                <w:p w14:paraId="1CB1BAB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JPY</w:t>
                  </w:r>
                </w:p>
              </w:tc>
              <w:tc>
                <w:tcPr>
                  <w:tcW w:w="1340" w:type="dxa"/>
                  <w:tcBorders>
                    <w:top w:val="nil"/>
                    <w:left w:val="nil"/>
                    <w:bottom w:val="single" w:sz="4" w:space="0" w:color="auto"/>
                    <w:right w:val="single" w:sz="4" w:space="0" w:color="auto"/>
                  </w:tcBorders>
                  <w:shd w:val="clear" w:color="auto" w:fill="auto"/>
                  <w:noWrap/>
                  <w:vAlign w:val="bottom"/>
                </w:tcPr>
                <w:p w14:paraId="6954C86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日元</w:t>
                  </w:r>
                </w:p>
              </w:tc>
              <w:tc>
                <w:tcPr>
                  <w:tcW w:w="1340" w:type="dxa"/>
                  <w:tcBorders>
                    <w:top w:val="nil"/>
                    <w:left w:val="nil"/>
                    <w:bottom w:val="single" w:sz="4" w:space="0" w:color="auto"/>
                    <w:right w:val="single" w:sz="4" w:space="0" w:color="auto"/>
                  </w:tcBorders>
                  <w:shd w:val="clear" w:color="auto" w:fill="auto"/>
                  <w:noWrap/>
                  <w:vAlign w:val="bottom"/>
                </w:tcPr>
                <w:p w14:paraId="749A2EE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J￥</w:t>
                  </w:r>
                </w:p>
              </w:tc>
              <w:tc>
                <w:tcPr>
                  <w:tcW w:w="1340" w:type="dxa"/>
                  <w:tcBorders>
                    <w:top w:val="nil"/>
                    <w:left w:val="nil"/>
                    <w:bottom w:val="single" w:sz="4" w:space="0" w:color="auto"/>
                    <w:right w:val="single" w:sz="4" w:space="0" w:color="auto"/>
                  </w:tcBorders>
                  <w:shd w:val="clear" w:color="auto" w:fill="auto"/>
                  <w:noWrap/>
                  <w:vAlign w:val="bottom"/>
                </w:tcPr>
                <w:p w14:paraId="5A053E6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14848862" w14:textId="77777777">
              <w:trPr>
                <w:trHeight w:val="361"/>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27B26D4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USD</w:t>
                  </w:r>
                </w:p>
              </w:tc>
              <w:tc>
                <w:tcPr>
                  <w:tcW w:w="1340" w:type="dxa"/>
                  <w:tcBorders>
                    <w:top w:val="nil"/>
                    <w:left w:val="nil"/>
                    <w:bottom w:val="single" w:sz="4" w:space="0" w:color="auto"/>
                    <w:right w:val="single" w:sz="4" w:space="0" w:color="auto"/>
                  </w:tcBorders>
                  <w:shd w:val="clear" w:color="auto" w:fill="auto"/>
                  <w:noWrap/>
                  <w:vAlign w:val="bottom"/>
                </w:tcPr>
                <w:p w14:paraId="031772A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US </w:t>
                  </w:r>
                  <w:proofErr w:type="spellStart"/>
                  <w:r>
                    <w:rPr>
                      <w:rFonts w:ascii="宋体" w:hAnsi="宋体" w:cs="宋体" w:hint="eastAsia"/>
                      <w:color w:val="000000"/>
                      <w:kern w:val="0"/>
                      <w:sz w:val="22"/>
                      <w:szCs w:val="22"/>
                    </w:rPr>
                    <w:t>doller</w:t>
                  </w:r>
                  <w:proofErr w:type="spellEnd"/>
                </w:p>
              </w:tc>
              <w:tc>
                <w:tcPr>
                  <w:tcW w:w="1340" w:type="dxa"/>
                  <w:tcBorders>
                    <w:top w:val="nil"/>
                    <w:left w:val="nil"/>
                    <w:bottom w:val="single" w:sz="4" w:space="0" w:color="auto"/>
                    <w:right w:val="single" w:sz="4" w:space="0" w:color="auto"/>
                  </w:tcBorders>
                  <w:shd w:val="clear" w:color="auto" w:fill="auto"/>
                  <w:noWrap/>
                  <w:vAlign w:val="bottom"/>
                </w:tcPr>
                <w:p w14:paraId="3595F7B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美元</w:t>
                  </w:r>
                </w:p>
              </w:tc>
              <w:tc>
                <w:tcPr>
                  <w:tcW w:w="1340" w:type="dxa"/>
                  <w:tcBorders>
                    <w:top w:val="nil"/>
                    <w:left w:val="nil"/>
                    <w:bottom w:val="single" w:sz="4" w:space="0" w:color="auto"/>
                    <w:right w:val="single" w:sz="4" w:space="0" w:color="auto"/>
                  </w:tcBorders>
                  <w:shd w:val="clear" w:color="auto" w:fill="auto"/>
                  <w:noWrap/>
                  <w:vAlign w:val="bottom"/>
                </w:tcPr>
                <w:p w14:paraId="554CDDC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w:t>
                  </w:r>
                </w:p>
              </w:tc>
              <w:tc>
                <w:tcPr>
                  <w:tcW w:w="1340" w:type="dxa"/>
                  <w:tcBorders>
                    <w:top w:val="nil"/>
                    <w:left w:val="nil"/>
                    <w:bottom w:val="single" w:sz="4" w:space="0" w:color="auto"/>
                    <w:right w:val="single" w:sz="4" w:space="0" w:color="auto"/>
                  </w:tcBorders>
                  <w:shd w:val="clear" w:color="auto" w:fill="auto"/>
                  <w:noWrap/>
                  <w:vAlign w:val="bottom"/>
                </w:tcPr>
                <w:p w14:paraId="00E60CC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6C3A8689" w14:textId="77777777">
              <w:trPr>
                <w:trHeight w:val="267"/>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3B70CE8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AUD</w:t>
                  </w:r>
                </w:p>
              </w:tc>
              <w:tc>
                <w:tcPr>
                  <w:tcW w:w="1340" w:type="dxa"/>
                  <w:tcBorders>
                    <w:top w:val="nil"/>
                    <w:left w:val="nil"/>
                    <w:bottom w:val="single" w:sz="4" w:space="0" w:color="auto"/>
                    <w:right w:val="single" w:sz="4" w:space="0" w:color="auto"/>
                  </w:tcBorders>
                  <w:shd w:val="clear" w:color="auto" w:fill="auto"/>
                  <w:noWrap/>
                  <w:vAlign w:val="bottom"/>
                </w:tcPr>
                <w:p w14:paraId="71AFD57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AUD</w:t>
                  </w:r>
                </w:p>
              </w:tc>
              <w:tc>
                <w:tcPr>
                  <w:tcW w:w="1340" w:type="dxa"/>
                  <w:tcBorders>
                    <w:top w:val="nil"/>
                    <w:left w:val="nil"/>
                    <w:bottom w:val="single" w:sz="4" w:space="0" w:color="auto"/>
                    <w:right w:val="single" w:sz="4" w:space="0" w:color="auto"/>
                  </w:tcBorders>
                  <w:shd w:val="clear" w:color="auto" w:fill="auto"/>
                  <w:noWrap/>
                  <w:vAlign w:val="bottom"/>
                </w:tcPr>
                <w:p w14:paraId="019E06A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澳元</w:t>
                  </w:r>
                </w:p>
              </w:tc>
              <w:tc>
                <w:tcPr>
                  <w:tcW w:w="1340" w:type="dxa"/>
                  <w:tcBorders>
                    <w:top w:val="nil"/>
                    <w:left w:val="nil"/>
                    <w:bottom w:val="single" w:sz="4" w:space="0" w:color="auto"/>
                    <w:right w:val="single" w:sz="4" w:space="0" w:color="auto"/>
                  </w:tcBorders>
                  <w:shd w:val="clear" w:color="auto" w:fill="auto"/>
                  <w:noWrap/>
                  <w:vAlign w:val="bottom"/>
                </w:tcPr>
                <w:p w14:paraId="26724AC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AUD</w:t>
                  </w:r>
                </w:p>
              </w:tc>
              <w:tc>
                <w:tcPr>
                  <w:tcW w:w="1340" w:type="dxa"/>
                  <w:tcBorders>
                    <w:top w:val="nil"/>
                    <w:left w:val="nil"/>
                    <w:bottom w:val="single" w:sz="4" w:space="0" w:color="auto"/>
                    <w:right w:val="single" w:sz="4" w:space="0" w:color="auto"/>
                  </w:tcBorders>
                  <w:shd w:val="clear" w:color="auto" w:fill="auto"/>
                  <w:noWrap/>
                  <w:vAlign w:val="bottom"/>
                </w:tcPr>
                <w:p w14:paraId="09AA7AE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7538ED2D" w14:textId="77777777">
              <w:trPr>
                <w:trHeight w:val="329"/>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1C48335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KRW</w:t>
                  </w:r>
                </w:p>
              </w:tc>
              <w:tc>
                <w:tcPr>
                  <w:tcW w:w="1340" w:type="dxa"/>
                  <w:tcBorders>
                    <w:top w:val="nil"/>
                    <w:left w:val="nil"/>
                    <w:bottom w:val="single" w:sz="4" w:space="0" w:color="auto"/>
                    <w:right w:val="single" w:sz="4" w:space="0" w:color="auto"/>
                  </w:tcBorders>
                  <w:shd w:val="clear" w:color="auto" w:fill="auto"/>
                  <w:noWrap/>
                  <w:vAlign w:val="bottom"/>
                </w:tcPr>
                <w:p w14:paraId="18E557C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KRW</w:t>
                  </w:r>
                </w:p>
              </w:tc>
              <w:tc>
                <w:tcPr>
                  <w:tcW w:w="1340" w:type="dxa"/>
                  <w:tcBorders>
                    <w:top w:val="nil"/>
                    <w:left w:val="nil"/>
                    <w:bottom w:val="single" w:sz="4" w:space="0" w:color="auto"/>
                    <w:right w:val="single" w:sz="4" w:space="0" w:color="auto"/>
                  </w:tcBorders>
                  <w:shd w:val="clear" w:color="auto" w:fill="auto"/>
                  <w:noWrap/>
                  <w:vAlign w:val="bottom"/>
                </w:tcPr>
                <w:p w14:paraId="3164833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韩元</w:t>
                  </w:r>
                </w:p>
              </w:tc>
              <w:tc>
                <w:tcPr>
                  <w:tcW w:w="1340" w:type="dxa"/>
                  <w:tcBorders>
                    <w:top w:val="nil"/>
                    <w:left w:val="nil"/>
                    <w:bottom w:val="single" w:sz="4" w:space="0" w:color="auto"/>
                    <w:right w:val="single" w:sz="4" w:space="0" w:color="auto"/>
                  </w:tcBorders>
                  <w:shd w:val="clear" w:color="auto" w:fill="auto"/>
                  <w:noWrap/>
                  <w:vAlign w:val="bottom"/>
                </w:tcPr>
                <w:p w14:paraId="7809E735" w14:textId="77777777" w:rsidR="004837C2" w:rsidRDefault="005F3D5F">
                  <w:pPr>
                    <w:widowControl/>
                    <w:jc w:val="left"/>
                    <w:rPr>
                      <w:rFonts w:ascii="宋体" w:hAnsi="宋体" w:cs="宋体"/>
                      <w:color w:val="000000"/>
                      <w:kern w:val="0"/>
                      <w:sz w:val="22"/>
                      <w:szCs w:val="22"/>
                    </w:rPr>
                  </w:pPr>
                  <w:r>
                    <w:rPr>
                      <w:rFonts w:ascii="MS Mincho" w:eastAsia="MS Mincho" w:hAnsi="MS Mincho" w:cs="MS Mincho" w:hint="eastAsia"/>
                      <w:color w:val="000000"/>
                      <w:kern w:val="0"/>
                      <w:sz w:val="22"/>
                      <w:szCs w:val="22"/>
                    </w:rPr>
                    <w:t>₩</w:t>
                  </w:r>
                </w:p>
              </w:tc>
              <w:tc>
                <w:tcPr>
                  <w:tcW w:w="1340" w:type="dxa"/>
                  <w:tcBorders>
                    <w:top w:val="nil"/>
                    <w:left w:val="nil"/>
                    <w:bottom w:val="single" w:sz="4" w:space="0" w:color="auto"/>
                    <w:right w:val="single" w:sz="4" w:space="0" w:color="auto"/>
                  </w:tcBorders>
                  <w:shd w:val="clear" w:color="auto" w:fill="auto"/>
                  <w:noWrap/>
                  <w:vAlign w:val="bottom"/>
                </w:tcPr>
                <w:p w14:paraId="2EF7D87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21F9C021" w14:textId="77777777">
              <w:trPr>
                <w:trHeight w:val="274"/>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23EFD94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EUR</w:t>
                  </w:r>
                </w:p>
              </w:tc>
              <w:tc>
                <w:tcPr>
                  <w:tcW w:w="1340" w:type="dxa"/>
                  <w:tcBorders>
                    <w:top w:val="nil"/>
                    <w:left w:val="nil"/>
                    <w:bottom w:val="single" w:sz="4" w:space="0" w:color="auto"/>
                    <w:right w:val="single" w:sz="4" w:space="0" w:color="auto"/>
                  </w:tcBorders>
                  <w:shd w:val="clear" w:color="auto" w:fill="auto"/>
                  <w:noWrap/>
                  <w:vAlign w:val="bottom"/>
                </w:tcPr>
                <w:p w14:paraId="436F2B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EUR</w:t>
                  </w:r>
                </w:p>
              </w:tc>
              <w:tc>
                <w:tcPr>
                  <w:tcW w:w="1340" w:type="dxa"/>
                  <w:tcBorders>
                    <w:top w:val="nil"/>
                    <w:left w:val="nil"/>
                    <w:bottom w:val="single" w:sz="4" w:space="0" w:color="auto"/>
                    <w:right w:val="single" w:sz="4" w:space="0" w:color="auto"/>
                  </w:tcBorders>
                  <w:shd w:val="clear" w:color="auto" w:fill="auto"/>
                  <w:noWrap/>
                  <w:vAlign w:val="bottom"/>
                </w:tcPr>
                <w:p w14:paraId="1AD426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欧元</w:t>
                  </w:r>
                </w:p>
              </w:tc>
              <w:tc>
                <w:tcPr>
                  <w:tcW w:w="1340" w:type="dxa"/>
                  <w:tcBorders>
                    <w:top w:val="nil"/>
                    <w:left w:val="nil"/>
                    <w:bottom w:val="single" w:sz="4" w:space="0" w:color="auto"/>
                    <w:right w:val="single" w:sz="4" w:space="0" w:color="auto"/>
                  </w:tcBorders>
                  <w:shd w:val="clear" w:color="auto" w:fill="auto"/>
                  <w:noWrap/>
                  <w:vAlign w:val="bottom"/>
                </w:tcPr>
                <w:p w14:paraId="57E1A1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EUR</w:t>
                  </w:r>
                </w:p>
              </w:tc>
              <w:tc>
                <w:tcPr>
                  <w:tcW w:w="1340" w:type="dxa"/>
                  <w:tcBorders>
                    <w:top w:val="nil"/>
                    <w:left w:val="nil"/>
                    <w:bottom w:val="single" w:sz="4" w:space="0" w:color="auto"/>
                    <w:right w:val="single" w:sz="4" w:space="0" w:color="auto"/>
                  </w:tcBorders>
                  <w:shd w:val="clear" w:color="auto" w:fill="auto"/>
                  <w:noWrap/>
                  <w:vAlign w:val="bottom"/>
                </w:tcPr>
                <w:p w14:paraId="0608FDB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3504620A" w14:textId="77777777">
              <w:trPr>
                <w:trHeight w:val="274"/>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054C6E6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HKD</w:t>
                  </w:r>
                </w:p>
              </w:tc>
              <w:tc>
                <w:tcPr>
                  <w:tcW w:w="1340" w:type="dxa"/>
                  <w:tcBorders>
                    <w:top w:val="nil"/>
                    <w:left w:val="nil"/>
                    <w:bottom w:val="single" w:sz="4" w:space="0" w:color="auto"/>
                    <w:right w:val="single" w:sz="4" w:space="0" w:color="auto"/>
                  </w:tcBorders>
                  <w:shd w:val="clear" w:color="auto" w:fill="auto"/>
                  <w:noWrap/>
                  <w:vAlign w:val="bottom"/>
                </w:tcPr>
                <w:p w14:paraId="603368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HKD</w:t>
                  </w:r>
                </w:p>
              </w:tc>
              <w:tc>
                <w:tcPr>
                  <w:tcW w:w="1340" w:type="dxa"/>
                  <w:tcBorders>
                    <w:top w:val="nil"/>
                    <w:left w:val="nil"/>
                    <w:bottom w:val="single" w:sz="4" w:space="0" w:color="auto"/>
                    <w:right w:val="single" w:sz="4" w:space="0" w:color="auto"/>
                  </w:tcBorders>
                  <w:shd w:val="clear" w:color="auto" w:fill="auto"/>
                  <w:noWrap/>
                  <w:vAlign w:val="bottom"/>
                </w:tcPr>
                <w:p w14:paraId="2F3D4B4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港币</w:t>
                  </w:r>
                </w:p>
              </w:tc>
              <w:tc>
                <w:tcPr>
                  <w:tcW w:w="1340" w:type="dxa"/>
                  <w:tcBorders>
                    <w:top w:val="nil"/>
                    <w:left w:val="nil"/>
                    <w:bottom w:val="single" w:sz="4" w:space="0" w:color="auto"/>
                    <w:right w:val="single" w:sz="4" w:space="0" w:color="auto"/>
                  </w:tcBorders>
                  <w:shd w:val="clear" w:color="auto" w:fill="auto"/>
                  <w:noWrap/>
                  <w:vAlign w:val="bottom"/>
                </w:tcPr>
                <w:p w14:paraId="5D7E770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HK$</w:t>
                  </w:r>
                </w:p>
              </w:tc>
              <w:tc>
                <w:tcPr>
                  <w:tcW w:w="1340" w:type="dxa"/>
                  <w:tcBorders>
                    <w:top w:val="nil"/>
                    <w:left w:val="nil"/>
                    <w:bottom w:val="single" w:sz="4" w:space="0" w:color="auto"/>
                    <w:right w:val="single" w:sz="4" w:space="0" w:color="auto"/>
                  </w:tcBorders>
                  <w:shd w:val="clear" w:color="auto" w:fill="auto"/>
                  <w:noWrap/>
                  <w:vAlign w:val="bottom"/>
                </w:tcPr>
                <w:p w14:paraId="57AA22C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r w:rsidR="004837C2" w14:paraId="4A726F4E" w14:textId="77777777">
              <w:trPr>
                <w:trHeight w:val="238"/>
              </w:trPr>
              <w:tc>
                <w:tcPr>
                  <w:tcW w:w="1340" w:type="dxa"/>
                  <w:tcBorders>
                    <w:top w:val="nil"/>
                    <w:left w:val="single" w:sz="4" w:space="0" w:color="auto"/>
                    <w:bottom w:val="single" w:sz="4" w:space="0" w:color="auto"/>
                    <w:right w:val="single" w:sz="4" w:space="0" w:color="auto"/>
                  </w:tcBorders>
                  <w:shd w:val="clear" w:color="auto" w:fill="auto"/>
                  <w:noWrap/>
                  <w:vAlign w:val="bottom"/>
                </w:tcPr>
                <w:p w14:paraId="0431F34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GBP</w:t>
                  </w:r>
                </w:p>
              </w:tc>
              <w:tc>
                <w:tcPr>
                  <w:tcW w:w="1340" w:type="dxa"/>
                  <w:tcBorders>
                    <w:top w:val="nil"/>
                    <w:left w:val="nil"/>
                    <w:bottom w:val="single" w:sz="4" w:space="0" w:color="auto"/>
                    <w:right w:val="single" w:sz="4" w:space="0" w:color="auto"/>
                  </w:tcBorders>
                  <w:shd w:val="clear" w:color="auto" w:fill="auto"/>
                  <w:noWrap/>
                  <w:vAlign w:val="bottom"/>
                </w:tcPr>
                <w:p w14:paraId="0B4D9B0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GB Pound</w:t>
                  </w:r>
                </w:p>
              </w:tc>
              <w:tc>
                <w:tcPr>
                  <w:tcW w:w="1340" w:type="dxa"/>
                  <w:tcBorders>
                    <w:top w:val="nil"/>
                    <w:left w:val="nil"/>
                    <w:bottom w:val="single" w:sz="4" w:space="0" w:color="auto"/>
                    <w:right w:val="single" w:sz="4" w:space="0" w:color="auto"/>
                  </w:tcBorders>
                  <w:shd w:val="clear" w:color="auto" w:fill="auto"/>
                  <w:noWrap/>
                  <w:vAlign w:val="bottom"/>
                </w:tcPr>
                <w:p w14:paraId="3B40CE3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英镑</w:t>
                  </w:r>
                </w:p>
              </w:tc>
              <w:tc>
                <w:tcPr>
                  <w:tcW w:w="1340" w:type="dxa"/>
                  <w:tcBorders>
                    <w:top w:val="nil"/>
                    <w:left w:val="nil"/>
                    <w:bottom w:val="single" w:sz="4" w:space="0" w:color="auto"/>
                    <w:right w:val="single" w:sz="4" w:space="0" w:color="auto"/>
                  </w:tcBorders>
                  <w:shd w:val="clear" w:color="auto" w:fill="auto"/>
                  <w:noWrap/>
                  <w:vAlign w:val="bottom"/>
                </w:tcPr>
                <w:p w14:paraId="4033945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w:t>
                  </w:r>
                </w:p>
              </w:tc>
              <w:tc>
                <w:tcPr>
                  <w:tcW w:w="1340" w:type="dxa"/>
                  <w:tcBorders>
                    <w:top w:val="nil"/>
                    <w:left w:val="nil"/>
                    <w:bottom w:val="single" w:sz="4" w:space="0" w:color="auto"/>
                    <w:right w:val="single" w:sz="4" w:space="0" w:color="auto"/>
                  </w:tcBorders>
                  <w:shd w:val="clear" w:color="auto" w:fill="auto"/>
                  <w:noWrap/>
                  <w:vAlign w:val="bottom"/>
                </w:tcPr>
                <w:p w14:paraId="15CF3D6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　</w:t>
                  </w:r>
                </w:p>
              </w:tc>
            </w:tr>
          </w:tbl>
          <w:p w14:paraId="2324DE9A" w14:textId="77777777" w:rsidR="004837C2" w:rsidRDefault="004837C2">
            <w:pPr>
              <w:rPr>
                <w:rFonts w:ascii="Book Antiqua" w:hAnsi="Book Antiqua"/>
                <w:color w:val="595959" w:themeColor="text1" w:themeTint="A6"/>
                <w:sz w:val="18"/>
                <w:szCs w:val="18"/>
              </w:rPr>
            </w:pPr>
          </w:p>
        </w:tc>
      </w:tr>
      <w:tr w:rsidR="004837C2" w14:paraId="1879F773" w14:textId="77777777">
        <w:trPr>
          <w:trHeight w:val="211"/>
          <w:jc w:val="center"/>
        </w:trPr>
        <w:tc>
          <w:tcPr>
            <w:tcW w:w="1583" w:type="dxa"/>
            <w:shd w:val="clear" w:color="auto" w:fill="F8F8F8"/>
            <w:vAlign w:val="center"/>
          </w:tcPr>
          <w:p w14:paraId="39DD4A21"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7971A954"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66DDE6B" w14:textId="77777777">
        <w:trPr>
          <w:trHeight w:val="363"/>
          <w:jc w:val="center"/>
        </w:trPr>
        <w:tc>
          <w:tcPr>
            <w:tcW w:w="1583" w:type="dxa"/>
            <w:shd w:val="clear" w:color="auto" w:fill="F8F8F8"/>
            <w:vAlign w:val="center"/>
          </w:tcPr>
          <w:p w14:paraId="1A16BB0A"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75123450" w14:textId="77777777" w:rsidR="004837C2" w:rsidRDefault="005F3D5F">
            <w:r>
              <w:rPr>
                <w:rFonts w:ascii="Book Antiqua" w:hAnsi="Book Antiqua" w:hint="eastAsia"/>
                <w:sz w:val="18"/>
                <w:szCs w:val="18"/>
              </w:rPr>
              <w:t>无</w:t>
            </w:r>
          </w:p>
        </w:tc>
      </w:tr>
      <w:tr w:rsidR="004837C2" w14:paraId="2A4E441E" w14:textId="77777777">
        <w:trPr>
          <w:trHeight w:val="321"/>
          <w:jc w:val="center"/>
        </w:trPr>
        <w:tc>
          <w:tcPr>
            <w:tcW w:w="1583" w:type="dxa"/>
            <w:shd w:val="clear" w:color="auto" w:fill="F8F8F8"/>
            <w:vAlign w:val="center"/>
          </w:tcPr>
          <w:p w14:paraId="4FFA845D"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8B4C74A" w14:textId="77777777" w:rsidR="004837C2" w:rsidRDefault="004837C2">
            <w:pPr>
              <w:rPr>
                <w:rFonts w:ascii="Book Antiqua" w:hAnsi="Book Antiqua"/>
                <w:sz w:val="18"/>
                <w:szCs w:val="18"/>
              </w:rPr>
            </w:pPr>
          </w:p>
        </w:tc>
      </w:tr>
    </w:tbl>
    <w:p w14:paraId="1797EB66" w14:textId="77777777" w:rsidR="004837C2" w:rsidRDefault="004837C2"/>
    <w:p w14:paraId="3A2E59E2" w14:textId="77777777" w:rsidR="004837C2" w:rsidRDefault="005F3D5F">
      <w:pPr>
        <w:pStyle w:val="3"/>
        <w:numPr>
          <w:ilvl w:val="2"/>
          <w:numId w:val="23"/>
        </w:numPr>
        <w:rPr>
          <w:rFonts w:ascii="黑体" w:eastAsia="黑体" w:hAnsi="黑体"/>
          <w:sz w:val="24"/>
          <w:szCs w:val="24"/>
        </w:rPr>
      </w:pPr>
      <w:bookmarkStart w:id="65" w:name="_Toc12719545"/>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20</w:t>
      </w:r>
      <w:r>
        <w:rPr>
          <w:rFonts w:ascii="黑体" w:eastAsia="黑体" w:hAnsi="黑体" w:hint="eastAsia"/>
          <w:sz w:val="24"/>
          <w:szCs w:val="24"/>
        </w:rPr>
        <w:t>.0 订单</w:t>
      </w:r>
      <w:r>
        <w:rPr>
          <w:rFonts w:ascii="黑体" w:eastAsia="黑体" w:hAnsi="黑体"/>
          <w:sz w:val="24"/>
          <w:szCs w:val="24"/>
        </w:rPr>
        <w:t>问题规则</w:t>
      </w:r>
      <w:bookmarkEnd w:id="65"/>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392060CC" w14:textId="77777777">
        <w:trPr>
          <w:jc w:val="center"/>
        </w:trPr>
        <w:tc>
          <w:tcPr>
            <w:tcW w:w="1583" w:type="dxa"/>
            <w:shd w:val="clear" w:color="auto" w:fill="F8F8F8"/>
            <w:vAlign w:val="center"/>
          </w:tcPr>
          <w:p w14:paraId="1F3B04ED"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638B910"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20</w:t>
            </w:r>
            <w:r>
              <w:rPr>
                <w:rFonts w:ascii="Book Antiqua" w:hAnsi="Book Antiqua" w:hint="eastAsia"/>
                <w:b/>
                <w:color w:val="00B050"/>
                <w:sz w:val="18"/>
                <w:szCs w:val="18"/>
              </w:rPr>
              <w:t>.0</w:t>
            </w:r>
          </w:p>
        </w:tc>
      </w:tr>
      <w:tr w:rsidR="004837C2" w14:paraId="5E97F521" w14:textId="77777777">
        <w:trPr>
          <w:jc w:val="center"/>
        </w:trPr>
        <w:tc>
          <w:tcPr>
            <w:tcW w:w="1583" w:type="dxa"/>
            <w:shd w:val="clear" w:color="auto" w:fill="F8F8F8"/>
            <w:vAlign w:val="center"/>
          </w:tcPr>
          <w:p w14:paraId="2A2E3E9D"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4B24D1F8" w14:textId="77777777" w:rsidR="004837C2" w:rsidRDefault="005F3D5F">
            <w:pPr>
              <w:rPr>
                <w:rFonts w:ascii="Book Antiqua" w:hAnsi="Book Antiqua"/>
                <w:sz w:val="18"/>
                <w:szCs w:val="18"/>
              </w:rPr>
            </w:pPr>
            <w:r>
              <w:rPr>
                <w:rFonts w:ascii="宋体" w:hAnsi="宋体" w:hint="eastAsia"/>
                <w:sz w:val="18"/>
                <w:szCs w:val="18"/>
              </w:rPr>
              <w:t>订单</w:t>
            </w:r>
            <w:r>
              <w:rPr>
                <w:rFonts w:ascii="宋体" w:hAnsi="宋体"/>
                <w:sz w:val="18"/>
                <w:szCs w:val="18"/>
              </w:rPr>
              <w:t>问题规则</w:t>
            </w:r>
          </w:p>
        </w:tc>
      </w:tr>
      <w:tr w:rsidR="004837C2" w14:paraId="650E339F" w14:textId="77777777">
        <w:trPr>
          <w:jc w:val="center"/>
        </w:trPr>
        <w:tc>
          <w:tcPr>
            <w:tcW w:w="1583" w:type="dxa"/>
            <w:shd w:val="clear" w:color="auto" w:fill="F8F8F8"/>
            <w:vAlign w:val="center"/>
          </w:tcPr>
          <w:p w14:paraId="06A3CB42"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54B95567" w14:textId="77777777" w:rsidR="004837C2" w:rsidRDefault="005F3D5F">
            <w:pPr>
              <w:rPr>
                <w:rFonts w:ascii="Book Antiqua" w:hAnsi="Book Antiqua"/>
                <w:sz w:val="18"/>
                <w:szCs w:val="18"/>
              </w:rPr>
            </w:pPr>
            <w:r>
              <w:rPr>
                <w:rFonts w:ascii="Book Antiqua" w:hAnsi="Book Antiqua" w:hint="eastAsia"/>
                <w:sz w:val="18"/>
                <w:szCs w:val="18"/>
              </w:rPr>
              <w:t>可添加</w:t>
            </w:r>
            <w:r>
              <w:rPr>
                <w:rFonts w:ascii="Book Antiqua" w:hAnsi="Book Antiqua"/>
                <w:sz w:val="18"/>
                <w:szCs w:val="18"/>
              </w:rPr>
              <w:t>、编辑、查看订单问题规则</w:t>
            </w:r>
          </w:p>
        </w:tc>
      </w:tr>
      <w:tr w:rsidR="004837C2" w14:paraId="6920C862" w14:textId="77777777">
        <w:trPr>
          <w:jc w:val="center"/>
        </w:trPr>
        <w:tc>
          <w:tcPr>
            <w:tcW w:w="1583" w:type="dxa"/>
            <w:shd w:val="clear" w:color="auto" w:fill="F8F8F8"/>
            <w:vAlign w:val="center"/>
          </w:tcPr>
          <w:p w14:paraId="6CDF477B"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4CC62907" w14:textId="77777777" w:rsidR="004837C2" w:rsidRDefault="005F3D5F">
            <w:pPr>
              <w:rPr>
                <w:rFonts w:ascii="宋体" w:hAnsi="宋体"/>
                <w:sz w:val="18"/>
                <w:szCs w:val="18"/>
              </w:rPr>
            </w:pPr>
            <w:r>
              <w:rPr>
                <w:rFonts w:ascii="宋体" w:hAnsi="宋体" w:hint="eastAsia"/>
                <w:sz w:val="18"/>
                <w:szCs w:val="18"/>
              </w:rPr>
              <w:t>郭荣</w:t>
            </w:r>
          </w:p>
        </w:tc>
      </w:tr>
      <w:tr w:rsidR="004837C2" w14:paraId="388F3C68" w14:textId="77777777">
        <w:trPr>
          <w:jc w:val="center"/>
        </w:trPr>
        <w:tc>
          <w:tcPr>
            <w:tcW w:w="1583" w:type="dxa"/>
            <w:shd w:val="clear" w:color="auto" w:fill="F8F8F8"/>
            <w:vAlign w:val="center"/>
          </w:tcPr>
          <w:p w14:paraId="29B4457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3D90B32"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-2-20</w:t>
            </w:r>
          </w:p>
        </w:tc>
      </w:tr>
      <w:tr w:rsidR="004837C2" w14:paraId="40F11585" w14:textId="77777777">
        <w:trPr>
          <w:jc w:val="center"/>
        </w:trPr>
        <w:tc>
          <w:tcPr>
            <w:tcW w:w="1583" w:type="dxa"/>
            <w:shd w:val="clear" w:color="auto" w:fill="F8F8F8"/>
            <w:vAlign w:val="center"/>
          </w:tcPr>
          <w:p w14:paraId="6A0D20F2"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14B5C27A" w14:textId="77777777" w:rsidR="004837C2" w:rsidRDefault="005F3D5F">
            <w:r>
              <w:rPr>
                <w:noProof/>
              </w:rPr>
              <w:drawing>
                <wp:inline distT="0" distB="0" distL="0" distR="0" wp14:anchorId="377C1FA8" wp14:editId="2FD7502A">
                  <wp:extent cx="4643755" cy="2128520"/>
                  <wp:effectExtent l="0" t="0" r="4445"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30"/>
                          <a:stretch>
                            <a:fillRect/>
                          </a:stretch>
                        </pic:blipFill>
                        <pic:spPr>
                          <a:xfrm>
                            <a:off x="0" y="0"/>
                            <a:ext cx="4643755" cy="2128520"/>
                          </a:xfrm>
                          <a:prstGeom prst="rect">
                            <a:avLst/>
                          </a:prstGeom>
                        </pic:spPr>
                      </pic:pic>
                    </a:graphicData>
                  </a:graphic>
                </wp:inline>
              </w:drawing>
            </w:r>
          </w:p>
          <w:p w14:paraId="1BF27EA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-订单问题规则列表页</w:t>
            </w:r>
          </w:p>
        </w:tc>
      </w:tr>
      <w:tr w:rsidR="004837C2" w14:paraId="4C4ED3F0" w14:textId="77777777">
        <w:trPr>
          <w:jc w:val="center"/>
        </w:trPr>
        <w:tc>
          <w:tcPr>
            <w:tcW w:w="1583" w:type="dxa"/>
            <w:shd w:val="clear" w:color="auto" w:fill="F8F8F8"/>
            <w:vAlign w:val="center"/>
          </w:tcPr>
          <w:p w14:paraId="7BD37524"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7A41E082" w14:textId="77777777" w:rsidR="004837C2" w:rsidRDefault="005F3D5F">
            <w:pPr>
              <w:rPr>
                <w:rFonts w:ascii="Book Antiqua" w:hAnsi="Book Antiqua"/>
                <w:sz w:val="18"/>
                <w:szCs w:val="18"/>
              </w:rPr>
            </w:pPr>
            <w:r>
              <w:rPr>
                <w:rFonts w:ascii="Book Antiqua" w:hAnsi="Book Antiqua" w:hint="eastAsia"/>
                <w:sz w:val="18"/>
                <w:szCs w:val="18"/>
              </w:rPr>
              <w:t>只有</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配货</w:t>
            </w:r>
            <w:r>
              <w:rPr>
                <w:rFonts w:ascii="Book Antiqua" w:hAnsi="Book Antiqua"/>
                <w:sz w:val="18"/>
                <w:szCs w:val="18"/>
              </w:rPr>
              <w:t>”</w:t>
            </w:r>
            <w:r>
              <w:rPr>
                <w:rFonts w:ascii="Book Antiqua" w:hAnsi="Book Antiqua" w:hint="eastAsia"/>
                <w:sz w:val="18"/>
                <w:szCs w:val="18"/>
              </w:rPr>
              <w:t>的</w:t>
            </w:r>
            <w:r>
              <w:rPr>
                <w:rFonts w:ascii="Book Antiqua" w:hAnsi="Book Antiqua"/>
                <w:sz w:val="18"/>
                <w:szCs w:val="18"/>
              </w:rPr>
              <w:t>订单才跑</w:t>
            </w:r>
            <w:r>
              <w:rPr>
                <w:rFonts w:ascii="Book Antiqua" w:hAnsi="Book Antiqua" w:hint="eastAsia"/>
                <w:sz w:val="18"/>
                <w:szCs w:val="18"/>
              </w:rPr>
              <w:t>订单</w:t>
            </w:r>
            <w:r>
              <w:rPr>
                <w:rFonts w:ascii="Book Antiqua" w:hAnsi="Book Antiqua"/>
                <w:sz w:val="18"/>
                <w:szCs w:val="18"/>
              </w:rPr>
              <w:t>问题规则；</w:t>
            </w:r>
          </w:p>
        </w:tc>
      </w:tr>
      <w:tr w:rsidR="004837C2" w14:paraId="17468A5E" w14:textId="77777777">
        <w:trPr>
          <w:jc w:val="center"/>
        </w:trPr>
        <w:tc>
          <w:tcPr>
            <w:tcW w:w="1583" w:type="dxa"/>
            <w:shd w:val="clear" w:color="auto" w:fill="F8F8F8"/>
            <w:vAlign w:val="center"/>
          </w:tcPr>
          <w:p w14:paraId="072569A5"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41528F0C" w14:textId="77777777" w:rsidR="004837C2" w:rsidRDefault="005F3D5F">
            <w:pPr>
              <w:rPr>
                <w:rFonts w:ascii="Book Antiqua" w:hAnsi="Book Antiqua"/>
                <w:sz w:val="18"/>
                <w:szCs w:val="18"/>
              </w:rPr>
            </w:pPr>
            <w:r>
              <w:rPr>
                <w:rFonts w:ascii="Book Antiqua" w:hAnsi="Book Antiqua" w:hint="eastAsia"/>
                <w:sz w:val="18"/>
                <w:szCs w:val="18"/>
              </w:rPr>
              <w:t>是否启用</w:t>
            </w:r>
            <w:r>
              <w:rPr>
                <w:rFonts w:ascii="Book Antiqua" w:hAnsi="Book Antiqua"/>
                <w:sz w:val="18"/>
                <w:szCs w:val="18"/>
              </w:rPr>
              <w:t>（全部、</w:t>
            </w:r>
            <w:r>
              <w:rPr>
                <w:rFonts w:ascii="Book Antiqua" w:hAnsi="Book Antiqua" w:hint="eastAsia"/>
                <w:sz w:val="18"/>
                <w:szCs w:val="18"/>
              </w:rPr>
              <w:t>否</w:t>
            </w:r>
            <w:r>
              <w:rPr>
                <w:rFonts w:ascii="Book Antiqua" w:hAnsi="Book Antiqua"/>
                <w:sz w:val="18"/>
                <w:szCs w:val="18"/>
              </w:rPr>
              <w:t>、是）</w:t>
            </w:r>
            <w:r>
              <w:rPr>
                <w:rFonts w:ascii="Book Antiqua" w:hAnsi="Book Antiqua" w:hint="eastAsia"/>
                <w:sz w:val="18"/>
                <w:szCs w:val="18"/>
              </w:rPr>
              <w:t>，</w:t>
            </w:r>
            <w:r>
              <w:rPr>
                <w:rFonts w:ascii="Book Antiqua" w:hAnsi="Book Antiqua"/>
                <w:sz w:val="18"/>
                <w:szCs w:val="18"/>
              </w:rPr>
              <w:t>规则名称（模糊搜索），创建时间</w:t>
            </w:r>
            <w:r>
              <w:rPr>
                <w:rFonts w:ascii="Book Antiqua" w:hAnsi="Book Antiqua" w:hint="eastAsia"/>
                <w:sz w:val="18"/>
                <w:szCs w:val="18"/>
              </w:rPr>
              <w:t>（</w:t>
            </w:r>
            <w:r>
              <w:rPr>
                <w:rFonts w:ascii="Book Antiqua" w:hAnsi="Book Antiqua"/>
                <w:sz w:val="18"/>
                <w:szCs w:val="18"/>
              </w:rPr>
              <w:t>时间段</w:t>
            </w:r>
            <w:r>
              <w:rPr>
                <w:rFonts w:ascii="Book Antiqua" w:hAnsi="Book Antiqua" w:hint="eastAsia"/>
                <w:sz w:val="18"/>
                <w:szCs w:val="18"/>
              </w:rPr>
              <w:t>搜索</w:t>
            </w:r>
            <w:r>
              <w:rPr>
                <w:rFonts w:ascii="Book Antiqua" w:hAnsi="Book Antiqua"/>
                <w:sz w:val="18"/>
                <w:szCs w:val="18"/>
              </w:rPr>
              <w:t>）</w:t>
            </w:r>
          </w:p>
        </w:tc>
      </w:tr>
      <w:tr w:rsidR="004837C2" w14:paraId="40FE6825" w14:textId="77777777">
        <w:trPr>
          <w:jc w:val="center"/>
        </w:trPr>
        <w:tc>
          <w:tcPr>
            <w:tcW w:w="1583" w:type="dxa"/>
            <w:shd w:val="clear" w:color="auto" w:fill="F8F8F8"/>
            <w:vAlign w:val="center"/>
          </w:tcPr>
          <w:p w14:paraId="0836E4CF"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3CF49691"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443"/>
              <w:gridCol w:w="5670"/>
            </w:tblGrid>
            <w:tr w:rsidR="004837C2" w14:paraId="56CB7DBE" w14:textId="77777777">
              <w:trPr>
                <w:trHeight w:val="27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E41097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670" w:type="dxa"/>
                  <w:tcBorders>
                    <w:top w:val="single" w:sz="4" w:space="0" w:color="auto"/>
                    <w:left w:val="nil"/>
                    <w:bottom w:val="single" w:sz="6" w:space="0" w:color="auto"/>
                    <w:right w:val="single" w:sz="6" w:space="0" w:color="auto"/>
                  </w:tcBorders>
                  <w:shd w:val="clear" w:color="000000" w:fill="D9D9D9"/>
                </w:tcPr>
                <w:p w14:paraId="7014534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3A956987"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57A3CFA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670" w:type="dxa"/>
                  <w:tcBorders>
                    <w:top w:val="single" w:sz="6" w:space="0" w:color="auto"/>
                    <w:left w:val="nil"/>
                    <w:bottom w:val="single" w:sz="6" w:space="0" w:color="auto"/>
                    <w:right w:val="single" w:sz="6" w:space="0" w:color="auto"/>
                  </w:tcBorders>
                  <w:vAlign w:val="center"/>
                </w:tcPr>
                <w:p w14:paraId="4261BCD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34922BE7"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10FE4473" w14:textId="77777777" w:rsidR="004837C2" w:rsidRDefault="005F3D5F">
                  <w:pPr>
                    <w:widowControl/>
                    <w:jc w:val="left"/>
                    <w:rPr>
                      <w:rFonts w:ascii="Book Antiqua" w:hAnsi="Book Antiqua"/>
                      <w:sz w:val="18"/>
                      <w:szCs w:val="18"/>
                    </w:rPr>
                  </w:pPr>
                  <w:r>
                    <w:rPr>
                      <w:rFonts w:ascii="Book Antiqua" w:hAnsi="Book Antiqua" w:hint="eastAsia"/>
                      <w:sz w:val="18"/>
                      <w:szCs w:val="18"/>
                    </w:rPr>
                    <w:t>规则名称</w:t>
                  </w:r>
                </w:p>
              </w:tc>
              <w:tc>
                <w:tcPr>
                  <w:tcW w:w="5670" w:type="dxa"/>
                  <w:tcBorders>
                    <w:top w:val="single" w:sz="6" w:space="0" w:color="auto"/>
                    <w:left w:val="nil"/>
                    <w:bottom w:val="single" w:sz="6" w:space="0" w:color="auto"/>
                    <w:right w:val="single" w:sz="6" w:space="0" w:color="auto"/>
                  </w:tcBorders>
                  <w:vAlign w:val="center"/>
                </w:tcPr>
                <w:p w14:paraId="0594B28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自定义</w:t>
                  </w:r>
                </w:p>
              </w:tc>
            </w:tr>
            <w:tr w:rsidR="004837C2" w14:paraId="65285D0A"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66AB199A"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规则</w:t>
                  </w:r>
                </w:p>
              </w:tc>
              <w:tc>
                <w:tcPr>
                  <w:tcW w:w="5670" w:type="dxa"/>
                  <w:tcBorders>
                    <w:top w:val="single" w:sz="6" w:space="0" w:color="auto"/>
                    <w:left w:val="nil"/>
                    <w:bottom w:val="single" w:sz="6" w:space="0" w:color="auto"/>
                    <w:right w:val="single" w:sz="6" w:space="0" w:color="auto"/>
                  </w:tcBorders>
                  <w:vAlign w:val="center"/>
                </w:tcPr>
                <w:p w14:paraId="4D021D3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由</w:t>
                  </w:r>
                  <w:r>
                    <w:rPr>
                      <w:rFonts w:ascii="宋体" w:hAnsi="宋体" w:cs="宋体"/>
                      <w:color w:val="000000"/>
                      <w:kern w:val="0"/>
                      <w:sz w:val="22"/>
                      <w:szCs w:val="22"/>
                    </w:rPr>
                    <w:t>用户设置，超出隐藏</w:t>
                  </w:r>
                </w:p>
              </w:tc>
            </w:tr>
            <w:tr w:rsidR="004837C2" w14:paraId="07806D0E"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5886251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是否启用</w:t>
                  </w:r>
                </w:p>
              </w:tc>
              <w:tc>
                <w:tcPr>
                  <w:tcW w:w="5670" w:type="dxa"/>
                  <w:tcBorders>
                    <w:top w:val="single" w:sz="6" w:space="0" w:color="auto"/>
                    <w:left w:val="nil"/>
                    <w:bottom w:val="single" w:sz="6" w:space="0" w:color="auto"/>
                    <w:right w:val="single" w:sz="6" w:space="0" w:color="auto"/>
                  </w:tcBorders>
                  <w:vAlign w:val="center"/>
                </w:tcPr>
                <w:p w14:paraId="2D49E91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由</w:t>
                  </w:r>
                  <w:r>
                    <w:rPr>
                      <w:rFonts w:ascii="宋体" w:hAnsi="宋体" w:cs="宋体"/>
                      <w:color w:val="000000"/>
                      <w:kern w:val="0"/>
                      <w:sz w:val="22"/>
                      <w:szCs w:val="22"/>
                    </w:rPr>
                    <w:t>用户设置</w:t>
                  </w:r>
                </w:p>
              </w:tc>
            </w:tr>
            <w:tr w:rsidR="004837C2" w14:paraId="75A1FB77"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64E4670F"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时间</w:t>
                  </w:r>
                </w:p>
              </w:tc>
              <w:tc>
                <w:tcPr>
                  <w:tcW w:w="5670" w:type="dxa"/>
                  <w:tcBorders>
                    <w:top w:val="single" w:sz="6" w:space="0" w:color="auto"/>
                    <w:left w:val="nil"/>
                    <w:bottom w:val="single" w:sz="6" w:space="0" w:color="auto"/>
                    <w:right w:val="single" w:sz="6" w:space="0" w:color="auto"/>
                  </w:tcBorders>
                  <w:vAlign w:val="center"/>
                </w:tcPr>
                <w:p w14:paraId="295294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创建</w:t>
                  </w:r>
                  <w:r>
                    <w:rPr>
                      <w:rFonts w:ascii="宋体" w:hAnsi="宋体" w:cs="宋体"/>
                      <w:color w:val="000000"/>
                      <w:kern w:val="0"/>
                      <w:sz w:val="22"/>
                      <w:szCs w:val="22"/>
                    </w:rPr>
                    <w:t>时间：</w:t>
                  </w:r>
                  <w:r>
                    <w:rPr>
                      <w:rFonts w:ascii="宋体" w:hAnsi="宋体" w:cs="宋体" w:hint="eastAsia"/>
                      <w:color w:val="000000"/>
                      <w:kern w:val="0"/>
                      <w:sz w:val="22"/>
                      <w:szCs w:val="22"/>
                    </w:rPr>
                    <w:t>记录</w:t>
                  </w:r>
                  <w:r>
                    <w:rPr>
                      <w:rFonts w:ascii="宋体" w:hAnsi="宋体" w:cs="宋体"/>
                      <w:color w:val="000000"/>
                      <w:kern w:val="0"/>
                      <w:sz w:val="22"/>
                      <w:szCs w:val="22"/>
                    </w:rPr>
                    <w:t>创建的时间</w:t>
                  </w:r>
                </w:p>
                <w:p w14:paraId="6013E0B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更新</w:t>
                  </w:r>
                  <w:r>
                    <w:rPr>
                      <w:rFonts w:ascii="宋体" w:hAnsi="宋体" w:cs="宋体"/>
                      <w:color w:val="000000"/>
                      <w:kern w:val="0"/>
                      <w:sz w:val="22"/>
                      <w:szCs w:val="22"/>
                    </w:rPr>
                    <w:t>时间：</w:t>
                  </w:r>
                  <w:r>
                    <w:rPr>
                      <w:rFonts w:ascii="宋体" w:hAnsi="宋体" w:cs="宋体" w:hint="eastAsia"/>
                      <w:color w:val="000000"/>
                      <w:kern w:val="0"/>
                      <w:sz w:val="22"/>
                      <w:szCs w:val="22"/>
                    </w:rPr>
                    <w:t>记录</w:t>
                  </w:r>
                  <w:r>
                    <w:rPr>
                      <w:rFonts w:ascii="宋体" w:hAnsi="宋体" w:cs="宋体"/>
                      <w:color w:val="000000"/>
                      <w:kern w:val="0"/>
                      <w:sz w:val="22"/>
                      <w:szCs w:val="22"/>
                    </w:rPr>
                    <w:t>内容or状态</w:t>
                  </w:r>
                  <w:r>
                    <w:rPr>
                      <w:rFonts w:ascii="宋体" w:hAnsi="宋体" w:cs="宋体" w:hint="eastAsia"/>
                      <w:color w:val="000000"/>
                      <w:kern w:val="0"/>
                      <w:sz w:val="22"/>
                      <w:szCs w:val="22"/>
                    </w:rPr>
                    <w:t>变更</w:t>
                  </w:r>
                  <w:r>
                    <w:rPr>
                      <w:rFonts w:ascii="宋体" w:hAnsi="宋体" w:cs="宋体"/>
                      <w:color w:val="000000"/>
                      <w:kern w:val="0"/>
                      <w:sz w:val="22"/>
                      <w:szCs w:val="22"/>
                    </w:rPr>
                    <w:t>的时间</w:t>
                  </w:r>
                </w:p>
              </w:tc>
            </w:tr>
            <w:tr w:rsidR="004837C2" w14:paraId="3A17D645"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6238FCA3"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670" w:type="dxa"/>
                  <w:tcBorders>
                    <w:top w:val="single" w:sz="6" w:space="0" w:color="auto"/>
                    <w:left w:val="nil"/>
                    <w:bottom w:val="single" w:sz="6" w:space="0" w:color="auto"/>
                    <w:right w:val="single" w:sz="6" w:space="0" w:color="auto"/>
                  </w:tcBorders>
                  <w:vAlign w:val="center"/>
                </w:tcPr>
                <w:p w14:paraId="3F40F585" w14:textId="77777777" w:rsidR="004837C2" w:rsidRDefault="005F3D5F">
                  <w:pPr>
                    <w:widowControl/>
                    <w:jc w:val="left"/>
                    <w:rPr>
                      <w:rFonts w:ascii="宋体" w:hAnsi="宋体" w:cs="宋体"/>
                      <w:color w:val="000000"/>
                      <w:kern w:val="0"/>
                      <w:sz w:val="15"/>
                      <w:szCs w:val="22"/>
                    </w:rPr>
                  </w:pPr>
                  <w:r>
                    <w:rPr>
                      <w:rFonts w:ascii="宋体" w:hAnsi="宋体" w:cs="宋体" w:hint="eastAsia"/>
                      <w:color w:val="000000"/>
                      <w:kern w:val="0"/>
                      <w:sz w:val="22"/>
                      <w:szCs w:val="22"/>
                    </w:rPr>
                    <w:t>查看</w:t>
                  </w:r>
                  <w:r>
                    <w:rPr>
                      <w:rFonts w:ascii="宋体" w:hAnsi="宋体" w:cs="宋体"/>
                      <w:color w:val="000000"/>
                      <w:kern w:val="0"/>
                      <w:sz w:val="22"/>
                      <w:szCs w:val="22"/>
                    </w:rPr>
                    <w:t>、编辑、删除</w:t>
                  </w:r>
                </w:p>
              </w:tc>
            </w:tr>
          </w:tbl>
          <w:p w14:paraId="3F83DE92" w14:textId="77777777" w:rsidR="004837C2" w:rsidRDefault="004837C2">
            <w:pPr>
              <w:rPr>
                <w:rFonts w:ascii="Book Antiqua" w:hAnsi="Book Antiqua"/>
                <w:sz w:val="18"/>
                <w:szCs w:val="18"/>
              </w:rPr>
            </w:pPr>
          </w:p>
        </w:tc>
      </w:tr>
      <w:tr w:rsidR="004837C2" w14:paraId="309347ED" w14:textId="77777777">
        <w:trPr>
          <w:trHeight w:val="561"/>
          <w:jc w:val="center"/>
        </w:trPr>
        <w:tc>
          <w:tcPr>
            <w:tcW w:w="1583" w:type="dxa"/>
            <w:shd w:val="clear" w:color="auto" w:fill="F8F8F8"/>
            <w:vAlign w:val="center"/>
          </w:tcPr>
          <w:p w14:paraId="7AEE3CDD"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sz w:val="18"/>
                <w:szCs w:val="18"/>
              </w:rPr>
              <w:t>原型</w:t>
            </w:r>
            <w:r>
              <w:rPr>
                <w:rFonts w:ascii="Book Antiqua" w:hAnsi="Book Antiqua" w:hint="eastAsia"/>
                <w:sz w:val="18"/>
                <w:szCs w:val="18"/>
              </w:rPr>
              <w:t>1</w:t>
            </w:r>
          </w:p>
        </w:tc>
        <w:tc>
          <w:tcPr>
            <w:tcW w:w="7529" w:type="dxa"/>
          </w:tcPr>
          <w:p w14:paraId="20A1D9EE" w14:textId="77777777" w:rsidR="004837C2" w:rsidRDefault="005F3D5F">
            <w:r>
              <w:rPr>
                <w:noProof/>
              </w:rPr>
              <w:drawing>
                <wp:inline distT="0" distB="0" distL="0" distR="0" wp14:anchorId="722B36D1" wp14:editId="7EE2EEC7">
                  <wp:extent cx="4643755" cy="3438525"/>
                  <wp:effectExtent l="0" t="0" r="444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1"/>
                          <a:stretch>
                            <a:fillRect/>
                          </a:stretch>
                        </pic:blipFill>
                        <pic:spPr>
                          <a:xfrm>
                            <a:off x="0" y="0"/>
                            <a:ext cx="4643755" cy="3438525"/>
                          </a:xfrm>
                          <a:prstGeom prst="rect">
                            <a:avLst/>
                          </a:prstGeom>
                        </pic:spPr>
                      </pic:pic>
                    </a:graphicData>
                  </a:graphic>
                </wp:inline>
              </w:drawing>
            </w:r>
          </w:p>
          <w:p w14:paraId="7C324BCF" w14:textId="77777777" w:rsidR="004837C2" w:rsidRDefault="005F3D5F">
            <w:pPr>
              <w:rPr>
                <w:rFonts w:ascii="Book Antiqua" w:hAnsi="Book Antiqua"/>
                <w:sz w:val="18"/>
                <w:szCs w:val="18"/>
              </w:rPr>
            </w:pPr>
            <w:r>
              <w:rPr>
                <w:noProof/>
              </w:rPr>
              <w:drawing>
                <wp:inline distT="0" distB="0" distL="0" distR="0" wp14:anchorId="62EF3610" wp14:editId="0DF9E1B3">
                  <wp:extent cx="4643755" cy="3452495"/>
                  <wp:effectExtent l="0" t="0" r="4445" b="146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2"/>
                          <a:stretch>
                            <a:fillRect/>
                          </a:stretch>
                        </pic:blipFill>
                        <pic:spPr>
                          <a:xfrm>
                            <a:off x="0" y="0"/>
                            <a:ext cx="4643755" cy="3452495"/>
                          </a:xfrm>
                          <a:prstGeom prst="rect">
                            <a:avLst/>
                          </a:prstGeom>
                        </pic:spPr>
                      </pic:pic>
                    </a:graphicData>
                  </a:graphic>
                </wp:inline>
              </w:drawing>
            </w:r>
          </w:p>
        </w:tc>
      </w:tr>
      <w:tr w:rsidR="004837C2" w14:paraId="392F1AB6" w14:textId="77777777">
        <w:trPr>
          <w:trHeight w:val="561"/>
          <w:jc w:val="center"/>
        </w:trPr>
        <w:tc>
          <w:tcPr>
            <w:tcW w:w="1583" w:type="dxa"/>
            <w:shd w:val="clear" w:color="auto" w:fill="F8F8F8"/>
            <w:vAlign w:val="center"/>
          </w:tcPr>
          <w:p w14:paraId="1D3B0F2A"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7DC17D58" w14:textId="77777777" w:rsidR="004837C2" w:rsidRDefault="005F3D5F">
            <w:pPr>
              <w:rPr>
                <w:rFonts w:ascii="Book Antiqua" w:hAnsi="Book Antiqua"/>
                <w:b/>
                <w:sz w:val="18"/>
                <w:szCs w:val="18"/>
              </w:rPr>
            </w:pPr>
            <w:r>
              <w:rPr>
                <w:rFonts w:ascii="Book Antiqua" w:hAnsi="Book Antiqua" w:hint="eastAsia"/>
                <w:b/>
                <w:sz w:val="18"/>
                <w:szCs w:val="18"/>
              </w:rPr>
              <w:t>描述</w:t>
            </w:r>
          </w:p>
          <w:p w14:paraId="02F296ED" w14:textId="77777777" w:rsidR="004837C2" w:rsidRDefault="005F3D5F">
            <w:pPr>
              <w:pStyle w:val="afb"/>
              <w:numPr>
                <w:ilvl w:val="0"/>
                <w:numId w:val="28"/>
              </w:numPr>
              <w:rPr>
                <w:rFonts w:ascii="Book Antiqua" w:hAnsi="Book Antiqua"/>
                <w:color w:val="FF0000"/>
                <w:sz w:val="18"/>
                <w:szCs w:val="18"/>
              </w:rPr>
            </w:pPr>
            <w:r>
              <w:rPr>
                <w:rFonts w:ascii="Book Antiqua" w:hAnsi="Book Antiqua" w:hint="eastAsia"/>
                <w:color w:val="000000" w:themeColor="text1"/>
                <w:sz w:val="18"/>
                <w:szCs w:val="18"/>
              </w:rPr>
              <w:t>添加</w:t>
            </w:r>
            <w:r>
              <w:rPr>
                <w:rFonts w:ascii="Book Antiqua" w:hAnsi="Book Antiqua"/>
                <w:color w:val="000000" w:themeColor="text1"/>
                <w:sz w:val="18"/>
                <w:szCs w:val="18"/>
              </w:rPr>
              <w:t>订单问题规则</w:t>
            </w:r>
          </w:p>
          <w:p w14:paraId="2F94C29D" w14:textId="77777777" w:rsidR="004837C2" w:rsidRDefault="005F3D5F">
            <w:pPr>
              <w:rPr>
                <w:rFonts w:ascii="Book Antiqua" w:hAnsi="Book Antiqua"/>
                <w:b/>
                <w:sz w:val="18"/>
                <w:szCs w:val="18"/>
              </w:rPr>
            </w:pPr>
            <w:r>
              <w:rPr>
                <w:rFonts w:ascii="Book Antiqua" w:hAnsi="Book Antiqua" w:hint="eastAsia"/>
                <w:b/>
                <w:sz w:val="18"/>
                <w:szCs w:val="18"/>
              </w:rPr>
              <w:t>过程</w:t>
            </w:r>
          </w:p>
          <w:p w14:paraId="78FAC392" w14:textId="77777777" w:rsidR="004837C2" w:rsidRDefault="005F3D5F">
            <w:pPr>
              <w:pStyle w:val="afb"/>
              <w:numPr>
                <w:ilvl w:val="0"/>
                <w:numId w:val="28"/>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添加</w:t>
            </w:r>
            <w:r>
              <w:rPr>
                <w:rFonts w:ascii="Book Antiqua" w:hAnsi="Book Antiqua" w:hint="eastAsia"/>
                <w:sz w:val="18"/>
                <w:szCs w:val="18"/>
              </w:rPr>
              <w:t>规则</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打开</w:t>
            </w:r>
            <w:r>
              <w:rPr>
                <w:rFonts w:ascii="Book Antiqua" w:hAnsi="Book Antiqua" w:hint="eastAsia"/>
                <w:sz w:val="18"/>
                <w:szCs w:val="18"/>
              </w:rPr>
              <w:t>添加</w:t>
            </w:r>
            <w:r>
              <w:rPr>
                <w:rFonts w:ascii="Book Antiqua" w:hAnsi="Book Antiqua"/>
                <w:sz w:val="18"/>
                <w:szCs w:val="18"/>
              </w:rPr>
              <w:t>订单问题规则弹窗</w:t>
            </w:r>
            <w:r>
              <w:rPr>
                <w:rFonts w:ascii="Book Antiqua" w:hAnsi="Book Antiqua" w:hint="eastAsia"/>
                <w:sz w:val="18"/>
                <w:szCs w:val="18"/>
              </w:rPr>
              <w:t>；</w:t>
            </w:r>
          </w:p>
          <w:p w14:paraId="472DB445" w14:textId="77777777" w:rsidR="004837C2" w:rsidRDefault="005F3D5F">
            <w:pPr>
              <w:pStyle w:val="afb"/>
              <w:numPr>
                <w:ilvl w:val="0"/>
                <w:numId w:val="28"/>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弹窗右侧，</w:t>
            </w:r>
            <w:r>
              <w:rPr>
                <w:rFonts w:ascii="Book Antiqua" w:hAnsi="Book Antiqua" w:hint="eastAsia"/>
                <w:sz w:val="18"/>
                <w:szCs w:val="18"/>
              </w:rPr>
              <w:t>“选择</w:t>
            </w:r>
            <w:r>
              <w:rPr>
                <w:rFonts w:ascii="Book Antiqua" w:hAnsi="Book Antiqua"/>
                <w:sz w:val="18"/>
                <w:szCs w:val="18"/>
              </w:rPr>
              <w:t>条件</w:t>
            </w:r>
            <w:r>
              <w:rPr>
                <w:rFonts w:ascii="Book Antiqua" w:hAnsi="Book Antiqua" w:hint="eastAsia"/>
                <w:sz w:val="18"/>
                <w:szCs w:val="18"/>
              </w:rPr>
              <w:t>”</w:t>
            </w:r>
            <w:r>
              <w:rPr>
                <w:rFonts w:ascii="Book Antiqua" w:hAnsi="Book Antiqua"/>
                <w:sz w:val="18"/>
                <w:szCs w:val="18"/>
              </w:rPr>
              <w:t>部分</w:t>
            </w:r>
            <w:r>
              <w:rPr>
                <w:rFonts w:ascii="Book Antiqua" w:hAnsi="Book Antiqua" w:hint="eastAsia"/>
                <w:sz w:val="18"/>
                <w:szCs w:val="18"/>
              </w:rPr>
              <w:t>勾选</w:t>
            </w:r>
            <w:r>
              <w:rPr>
                <w:rFonts w:ascii="Book Antiqua" w:hAnsi="Book Antiqua"/>
                <w:sz w:val="18"/>
                <w:szCs w:val="18"/>
              </w:rPr>
              <w:t>框</w:t>
            </w:r>
            <w:r>
              <w:rPr>
                <w:rFonts w:ascii="Book Antiqua" w:hAnsi="Book Antiqua"/>
                <w:sz w:val="18"/>
                <w:szCs w:val="18"/>
              </w:rPr>
              <w:t>or</w:t>
            </w:r>
            <w:r>
              <w:rPr>
                <w:rFonts w:ascii="Book Antiqua" w:hAnsi="Book Antiqua" w:hint="eastAsia"/>
                <w:sz w:val="18"/>
                <w:szCs w:val="18"/>
              </w:rPr>
              <w:t>蓝色文字</w:t>
            </w:r>
            <w:r>
              <w:rPr>
                <w:rFonts w:ascii="Book Antiqua" w:hAnsi="Book Antiqua"/>
                <w:sz w:val="18"/>
                <w:szCs w:val="18"/>
              </w:rPr>
              <w:t>，跳出具体规则设置项；</w:t>
            </w:r>
            <w:r>
              <w:rPr>
                <w:rFonts w:ascii="Book Antiqua" w:hAnsi="Book Antiqua" w:hint="eastAsia"/>
                <w:sz w:val="18"/>
                <w:szCs w:val="18"/>
              </w:rPr>
              <w:t>设置</w:t>
            </w:r>
            <w:r>
              <w:rPr>
                <w:rFonts w:ascii="Book Antiqua" w:hAnsi="Book Antiqua"/>
                <w:sz w:val="18"/>
                <w:szCs w:val="18"/>
              </w:rPr>
              <w:t>好具体规则，</w:t>
            </w:r>
            <w:r>
              <w:rPr>
                <w:rFonts w:ascii="Book Antiqua" w:hAnsi="Book Antiqua" w:hint="eastAsia"/>
                <w:sz w:val="18"/>
                <w:szCs w:val="18"/>
              </w:rPr>
              <w:t>则</w:t>
            </w:r>
            <w:r>
              <w:rPr>
                <w:rFonts w:ascii="Book Antiqua" w:hAnsi="Book Antiqua"/>
                <w:sz w:val="18"/>
                <w:szCs w:val="18"/>
              </w:rPr>
              <w:t>在</w:t>
            </w:r>
            <w:r>
              <w:rPr>
                <w:rFonts w:ascii="Book Antiqua" w:hAnsi="Book Antiqua" w:hint="eastAsia"/>
                <w:sz w:val="18"/>
                <w:szCs w:val="18"/>
              </w:rPr>
              <w:t>已</w:t>
            </w:r>
            <w:r>
              <w:rPr>
                <w:rFonts w:ascii="Book Antiqua" w:hAnsi="Book Antiqua"/>
                <w:sz w:val="18"/>
                <w:szCs w:val="18"/>
              </w:rPr>
              <w:t>设置规则</w:t>
            </w:r>
            <w:r>
              <w:rPr>
                <w:rFonts w:ascii="Book Antiqua" w:hAnsi="Book Antiqua" w:hint="eastAsia"/>
                <w:sz w:val="18"/>
                <w:szCs w:val="18"/>
              </w:rPr>
              <w:t>添加</w:t>
            </w:r>
            <w:r>
              <w:rPr>
                <w:rFonts w:ascii="Book Antiqua" w:hAnsi="Book Antiqua"/>
                <w:sz w:val="18"/>
                <w:szCs w:val="18"/>
              </w:rPr>
              <w:t>一条记录</w:t>
            </w:r>
            <w:r>
              <w:rPr>
                <w:rFonts w:ascii="Book Antiqua" w:hAnsi="Book Antiqua" w:hint="eastAsia"/>
                <w:sz w:val="18"/>
                <w:szCs w:val="18"/>
              </w:rPr>
              <w:t>；</w:t>
            </w:r>
          </w:p>
          <w:p w14:paraId="3F699B33" w14:textId="77777777" w:rsidR="004837C2" w:rsidRDefault="005F3D5F">
            <w:pPr>
              <w:pStyle w:val="afb"/>
              <w:numPr>
                <w:ilvl w:val="0"/>
                <w:numId w:val="28"/>
              </w:numPr>
              <w:rPr>
                <w:rFonts w:ascii="Book Antiqua" w:hAnsi="Book Antiqua"/>
                <w:b/>
                <w:color w:val="000000" w:themeColor="text1"/>
                <w:sz w:val="18"/>
                <w:szCs w:val="18"/>
              </w:rPr>
            </w:pPr>
            <w:r>
              <w:rPr>
                <w:rFonts w:ascii="Book Antiqua" w:hAnsi="Book Antiqua" w:hint="eastAsia"/>
                <w:sz w:val="18"/>
                <w:szCs w:val="18"/>
              </w:rPr>
              <w:t>选择</w:t>
            </w:r>
            <w:r>
              <w:rPr>
                <w:rFonts w:ascii="Book Antiqua" w:hAnsi="Book Antiqua"/>
                <w:sz w:val="18"/>
                <w:szCs w:val="18"/>
              </w:rPr>
              <w:t>问题</w:t>
            </w:r>
            <w:r>
              <w:rPr>
                <w:rFonts w:ascii="Book Antiqua" w:hAnsi="Book Antiqua" w:hint="eastAsia"/>
                <w:sz w:val="18"/>
                <w:szCs w:val="18"/>
              </w:rPr>
              <w:t>类型</w:t>
            </w:r>
            <w:r>
              <w:rPr>
                <w:rFonts w:ascii="Book Antiqua" w:hAnsi="Book Antiqua"/>
                <w:sz w:val="18"/>
                <w:szCs w:val="18"/>
              </w:rPr>
              <w:t>，</w:t>
            </w:r>
            <w:r>
              <w:rPr>
                <w:rFonts w:ascii="Book Antiqua" w:hAnsi="Book Antiqua" w:hint="eastAsia"/>
                <w:sz w:val="18"/>
                <w:szCs w:val="18"/>
              </w:rPr>
              <w:t>值</w:t>
            </w:r>
            <w:r>
              <w:rPr>
                <w:rFonts w:ascii="Book Antiqua" w:hAnsi="Book Antiqua"/>
                <w:sz w:val="18"/>
                <w:szCs w:val="18"/>
              </w:rPr>
              <w:t>固定为</w:t>
            </w:r>
            <w:r>
              <w:rPr>
                <w:rFonts w:ascii="Book Antiqua" w:hAnsi="Book Antiqua" w:hint="eastAsia"/>
                <w:sz w:val="18"/>
                <w:szCs w:val="18"/>
              </w:rPr>
              <w:t>“地址</w:t>
            </w:r>
            <w:r>
              <w:rPr>
                <w:rFonts w:ascii="Book Antiqua" w:hAnsi="Book Antiqua"/>
                <w:sz w:val="18"/>
                <w:szCs w:val="18"/>
              </w:rPr>
              <w:t>异常、</w:t>
            </w:r>
            <w:r>
              <w:rPr>
                <w:rFonts w:ascii="Book Antiqua" w:hAnsi="Book Antiqua" w:hint="eastAsia"/>
                <w:sz w:val="18"/>
                <w:szCs w:val="18"/>
              </w:rPr>
              <w:t>其他</w:t>
            </w:r>
            <w:r>
              <w:rPr>
                <w:rFonts w:ascii="Book Antiqua" w:hAnsi="Book Antiqua"/>
                <w:sz w:val="18"/>
                <w:szCs w:val="18"/>
              </w:rPr>
              <w:t>”;</w:t>
            </w:r>
          </w:p>
          <w:p w14:paraId="5173CF17" w14:textId="77777777" w:rsidR="004837C2" w:rsidRDefault="005F3D5F">
            <w:pPr>
              <w:pStyle w:val="afb"/>
              <w:numPr>
                <w:ilvl w:val="0"/>
                <w:numId w:val="28"/>
              </w:numPr>
              <w:rPr>
                <w:rFonts w:ascii="Book Antiqua" w:hAnsi="Book Antiqua"/>
                <w:b/>
                <w:color w:val="000000" w:themeColor="text1"/>
                <w:sz w:val="18"/>
                <w:szCs w:val="18"/>
              </w:rPr>
            </w:pPr>
            <w:r>
              <w:rPr>
                <w:rFonts w:ascii="Book Antiqua" w:hAnsi="Book Antiqua" w:hint="eastAsia"/>
                <w:sz w:val="18"/>
                <w:szCs w:val="18"/>
              </w:rPr>
              <w:lastRenderedPageBreak/>
              <w:t>填写问题</w:t>
            </w:r>
            <w:r>
              <w:rPr>
                <w:rFonts w:ascii="Book Antiqua" w:hAnsi="Book Antiqua"/>
                <w:sz w:val="18"/>
                <w:szCs w:val="18"/>
              </w:rPr>
              <w:t>描述；</w:t>
            </w:r>
          </w:p>
          <w:p w14:paraId="62DC7DD8" w14:textId="77777777" w:rsidR="004837C2" w:rsidRDefault="005F3D5F">
            <w:pPr>
              <w:pStyle w:val="afb"/>
              <w:numPr>
                <w:ilvl w:val="0"/>
                <w:numId w:val="28"/>
              </w:numPr>
              <w:rPr>
                <w:rFonts w:ascii="Book Antiqua" w:hAnsi="Book Antiqua"/>
                <w:b/>
                <w:color w:val="000000" w:themeColor="text1"/>
                <w:sz w:val="18"/>
                <w:szCs w:val="18"/>
              </w:rPr>
            </w:pPr>
            <w:r>
              <w:rPr>
                <w:rFonts w:ascii="Book Antiqua" w:hAnsi="Book Antiqua" w:hint="eastAsia"/>
                <w:sz w:val="18"/>
                <w:szCs w:val="18"/>
              </w:rPr>
              <w:t>设置是否</w:t>
            </w:r>
            <w:r>
              <w:rPr>
                <w:rFonts w:ascii="Book Antiqua" w:hAnsi="Book Antiqua"/>
                <w:sz w:val="18"/>
                <w:szCs w:val="18"/>
              </w:rPr>
              <w:t>启用</w:t>
            </w:r>
            <w:r>
              <w:rPr>
                <w:rFonts w:ascii="Book Antiqua" w:hAnsi="Book Antiqua" w:hint="eastAsia"/>
                <w:sz w:val="18"/>
                <w:szCs w:val="18"/>
              </w:rPr>
              <w:t>；</w:t>
            </w:r>
            <w:r>
              <w:rPr>
                <w:rFonts w:ascii="Book Antiqua" w:hAnsi="Book Antiqua"/>
                <w:sz w:val="18"/>
                <w:szCs w:val="18"/>
              </w:rPr>
              <w:t>默认为否；</w:t>
            </w:r>
          </w:p>
          <w:p w14:paraId="3FD4B52A" w14:textId="77777777" w:rsidR="004837C2" w:rsidRDefault="005F3D5F">
            <w:pPr>
              <w:pStyle w:val="afb"/>
              <w:numPr>
                <w:ilvl w:val="0"/>
                <w:numId w:val="28"/>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确定</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添加订单问题规则成功；</w:t>
            </w:r>
          </w:p>
          <w:p w14:paraId="5E36E319"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7AB323EC" w14:textId="77777777" w:rsidR="004837C2" w:rsidRDefault="005F3D5F">
            <w:pPr>
              <w:rPr>
                <w:rFonts w:ascii="Book Antiqua" w:hAnsi="Book Antiqua"/>
                <w:sz w:val="18"/>
                <w:szCs w:val="18"/>
              </w:rPr>
            </w:pPr>
            <w:r>
              <w:rPr>
                <w:rFonts w:ascii="Book Antiqua" w:hAnsi="Book Antiqua"/>
                <w:b/>
                <w:sz w:val="18"/>
                <w:szCs w:val="18"/>
              </w:rPr>
              <w:t>8</w:t>
            </w:r>
            <w:r>
              <w:rPr>
                <w:rFonts w:ascii="Book Antiqua" w:hAnsi="Book Antiqua" w:hint="eastAsia"/>
                <w:b/>
                <w:sz w:val="18"/>
                <w:szCs w:val="18"/>
              </w:rPr>
              <w:t>、查看</w:t>
            </w:r>
            <w:r>
              <w:rPr>
                <w:rFonts w:ascii="Book Antiqua" w:hAnsi="Book Antiqua"/>
                <w:sz w:val="18"/>
                <w:szCs w:val="18"/>
              </w:rPr>
              <w:t>：</w:t>
            </w:r>
            <w:r>
              <w:rPr>
                <w:rFonts w:ascii="Book Antiqua" w:hAnsi="Book Antiqua" w:hint="eastAsia"/>
                <w:sz w:val="18"/>
                <w:szCs w:val="18"/>
              </w:rPr>
              <w:t>可查</w:t>
            </w:r>
            <w:r>
              <w:rPr>
                <w:rFonts w:ascii="Book Antiqua" w:hAnsi="Book Antiqua"/>
                <w:sz w:val="18"/>
                <w:szCs w:val="18"/>
              </w:rPr>
              <w:t>已设置好的规则；</w:t>
            </w:r>
          </w:p>
          <w:p w14:paraId="45761FE0" w14:textId="77777777" w:rsidR="004837C2" w:rsidRDefault="005F3D5F">
            <w:pPr>
              <w:rPr>
                <w:rFonts w:ascii="Book Antiqua" w:hAnsi="Book Antiqua"/>
                <w:sz w:val="18"/>
                <w:szCs w:val="18"/>
              </w:rPr>
            </w:pPr>
            <w:r>
              <w:rPr>
                <w:rFonts w:ascii="Book Antiqua" w:hAnsi="Book Antiqua"/>
                <w:b/>
                <w:sz w:val="18"/>
                <w:szCs w:val="18"/>
              </w:rPr>
              <w:t>9</w:t>
            </w:r>
            <w:r>
              <w:rPr>
                <w:rFonts w:ascii="Book Antiqua" w:hAnsi="Book Antiqua" w:hint="eastAsia"/>
                <w:b/>
                <w:sz w:val="18"/>
                <w:szCs w:val="18"/>
              </w:rPr>
              <w:t>、编辑</w:t>
            </w:r>
            <w:r>
              <w:rPr>
                <w:rFonts w:ascii="Book Antiqua" w:hAnsi="Book Antiqua"/>
                <w:b/>
                <w:sz w:val="18"/>
                <w:szCs w:val="18"/>
              </w:rPr>
              <w:t>：</w:t>
            </w:r>
            <w:r>
              <w:rPr>
                <w:rFonts w:ascii="Book Antiqua" w:hAnsi="Book Antiqua" w:hint="eastAsia"/>
                <w:sz w:val="18"/>
                <w:szCs w:val="18"/>
              </w:rPr>
              <w:t>自动</w:t>
            </w:r>
            <w:r>
              <w:rPr>
                <w:rFonts w:ascii="Book Antiqua" w:hAnsi="Book Antiqua"/>
                <w:sz w:val="18"/>
                <w:szCs w:val="18"/>
              </w:rPr>
              <w:t>加载已填写</w:t>
            </w:r>
            <w:r>
              <w:rPr>
                <w:rFonts w:ascii="Book Antiqua" w:hAnsi="Book Antiqua" w:hint="eastAsia"/>
                <w:sz w:val="18"/>
                <w:szCs w:val="18"/>
              </w:rPr>
              <w:t>和</w:t>
            </w:r>
            <w:r>
              <w:rPr>
                <w:rFonts w:ascii="Book Antiqua" w:hAnsi="Book Antiqua"/>
                <w:sz w:val="18"/>
                <w:szCs w:val="18"/>
              </w:rPr>
              <w:t>设置的信息</w:t>
            </w:r>
            <w:r>
              <w:rPr>
                <w:rFonts w:ascii="Book Antiqua" w:hAnsi="Book Antiqua" w:hint="eastAsia"/>
                <w:sz w:val="18"/>
                <w:szCs w:val="18"/>
              </w:rPr>
              <w:t>；可修改</w:t>
            </w:r>
            <w:r>
              <w:rPr>
                <w:rFonts w:ascii="Book Antiqua" w:hAnsi="Book Antiqua"/>
                <w:sz w:val="18"/>
                <w:szCs w:val="18"/>
              </w:rPr>
              <w:t>所有</w:t>
            </w:r>
            <w:r>
              <w:rPr>
                <w:rFonts w:ascii="Book Antiqua" w:hAnsi="Book Antiqua" w:hint="eastAsia"/>
                <w:sz w:val="18"/>
                <w:szCs w:val="18"/>
              </w:rPr>
              <w:t>数据</w:t>
            </w:r>
            <w:r>
              <w:rPr>
                <w:rFonts w:ascii="Book Antiqua" w:hAnsi="Book Antiqua"/>
                <w:sz w:val="18"/>
                <w:szCs w:val="18"/>
              </w:rPr>
              <w:t>；</w:t>
            </w:r>
          </w:p>
          <w:p w14:paraId="5FB1BA0D" w14:textId="77777777" w:rsidR="004837C2" w:rsidRDefault="005F3D5F">
            <w:pPr>
              <w:rPr>
                <w:rFonts w:ascii="Book Antiqua" w:hAnsi="Book Antiqua"/>
                <w:sz w:val="18"/>
                <w:szCs w:val="18"/>
              </w:rPr>
            </w:pPr>
            <w:r>
              <w:rPr>
                <w:rFonts w:ascii="Book Antiqua" w:hAnsi="Book Antiqua"/>
                <w:sz w:val="18"/>
                <w:szCs w:val="18"/>
              </w:rPr>
              <w:t>10</w:t>
            </w:r>
            <w:r>
              <w:rPr>
                <w:rFonts w:ascii="Book Antiqua" w:hAnsi="Book Antiqua" w:hint="eastAsia"/>
                <w:sz w:val="18"/>
                <w:szCs w:val="18"/>
              </w:rPr>
              <w:t>、</w:t>
            </w:r>
            <w:r>
              <w:rPr>
                <w:rFonts w:ascii="Book Antiqua" w:hAnsi="Book Antiqua" w:hint="eastAsia"/>
                <w:b/>
                <w:sz w:val="18"/>
                <w:szCs w:val="18"/>
              </w:rPr>
              <w:t>删除</w:t>
            </w:r>
            <w:r>
              <w:rPr>
                <w:rFonts w:ascii="Book Antiqua" w:hAnsi="Book Antiqua"/>
                <w:sz w:val="18"/>
                <w:szCs w:val="18"/>
              </w:rPr>
              <w:t>：</w:t>
            </w:r>
            <w:r>
              <w:rPr>
                <w:rFonts w:ascii="Book Antiqua" w:hAnsi="Book Antiqua" w:hint="eastAsia"/>
                <w:sz w:val="18"/>
                <w:szCs w:val="18"/>
              </w:rPr>
              <w:t>可删除</w:t>
            </w:r>
            <w:r>
              <w:rPr>
                <w:rFonts w:ascii="Book Antiqua" w:hAnsi="Book Antiqua"/>
                <w:sz w:val="18"/>
                <w:szCs w:val="18"/>
              </w:rPr>
              <w:t>；</w:t>
            </w:r>
          </w:p>
          <w:p w14:paraId="403B7138" w14:textId="77777777" w:rsidR="004837C2" w:rsidRDefault="005F3D5F">
            <w:pPr>
              <w:rPr>
                <w:rFonts w:ascii="Book Antiqua" w:hAnsi="Book Antiqua"/>
                <w:sz w:val="18"/>
                <w:szCs w:val="18"/>
              </w:rPr>
            </w:pPr>
            <w:r>
              <w:rPr>
                <w:rFonts w:ascii="Book Antiqua" w:hAnsi="Book Antiqua"/>
                <w:sz w:val="18"/>
                <w:szCs w:val="18"/>
              </w:rPr>
              <w:t>11</w:t>
            </w:r>
            <w:r>
              <w:rPr>
                <w:rFonts w:ascii="Book Antiqua" w:hAnsi="Book Antiqua" w:hint="eastAsia"/>
                <w:sz w:val="18"/>
                <w:szCs w:val="18"/>
              </w:rPr>
              <w:t>、</w:t>
            </w: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w:t>
            </w:r>
            <w:r>
              <w:rPr>
                <w:rFonts w:ascii="Book Antiqua" w:hAnsi="Book Antiqua" w:hint="eastAsia"/>
                <w:sz w:val="18"/>
                <w:szCs w:val="18"/>
              </w:rPr>
              <w:t>规则</w:t>
            </w:r>
            <w:r>
              <w:rPr>
                <w:rFonts w:ascii="Book Antiqua" w:hAnsi="Book Antiqua"/>
                <w:sz w:val="18"/>
                <w:szCs w:val="18"/>
              </w:rPr>
              <w:t>，排列在前面；</w:t>
            </w:r>
          </w:p>
          <w:p w14:paraId="43734BC8" w14:textId="77777777" w:rsidR="004837C2" w:rsidRDefault="005F3D5F">
            <w:pPr>
              <w:rPr>
                <w:rFonts w:ascii="Book Antiqua" w:hAnsi="Book Antiqua"/>
                <w:sz w:val="18"/>
                <w:szCs w:val="18"/>
              </w:rPr>
            </w:pPr>
            <w:r>
              <w:rPr>
                <w:rFonts w:ascii="Book Antiqua" w:hAnsi="Book Antiqua" w:hint="eastAsia"/>
                <w:sz w:val="18"/>
                <w:szCs w:val="18"/>
              </w:rPr>
              <w:t>12</w:t>
            </w:r>
            <w:r>
              <w:rPr>
                <w:rFonts w:ascii="Book Antiqua" w:hAnsi="Book Antiqua" w:hint="eastAsia"/>
                <w:sz w:val="18"/>
                <w:szCs w:val="18"/>
              </w:rPr>
              <w:t>、</w:t>
            </w:r>
            <w:r>
              <w:rPr>
                <w:rFonts w:ascii="Book Antiqua" w:hAnsi="Book Antiqua"/>
                <w:sz w:val="18"/>
                <w:szCs w:val="18"/>
              </w:rPr>
              <w:t>跑</w:t>
            </w:r>
            <w:r>
              <w:rPr>
                <w:rFonts w:ascii="Book Antiqua" w:hAnsi="Book Antiqua"/>
                <w:sz w:val="18"/>
                <w:szCs w:val="18"/>
              </w:rPr>
              <w:t>“</w:t>
            </w:r>
            <w:r>
              <w:rPr>
                <w:rFonts w:ascii="Book Antiqua" w:hAnsi="Book Antiqua"/>
                <w:b/>
                <w:sz w:val="18"/>
                <w:szCs w:val="18"/>
              </w:rPr>
              <w:t>订单问题规则</w:t>
            </w:r>
            <w:r>
              <w:rPr>
                <w:rFonts w:ascii="Book Antiqua" w:hAnsi="Book Antiqua"/>
                <w:sz w:val="18"/>
                <w:szCs w:val="18"/>
              </w:rPr>
              <w:t>”</w:t>
            </w:r>
            <w:r>
              <w:rPr>
                <w:rFonts w:ascii="Book Antiqua" w:hAnsi="Book Antiqua"/>
                <w:sz w:val="18"/>
                <w:szCs w:val="18"/>
              </w:rPr>
              <w:t>时：</w:t>
            </w:r>
            <w:r>
              <w:rPr>
                <w:rFonts w:ascii="Book Antiqua" w:hAnsi="Book Antiqua" w:hint="eastAsia"/>
                <w:sz w:val="18"/>
                <w:szCs w:val="18"/>
              </w:rPr>
              <w:t>根据</w:t>
            </w:r>
            <w:r>
              <w:rPr>
                <w:rFonts w:ascii="Book Antiqua" w:hAnsi="Book Antiqua"/>
                <w:sz w:val="18"/>
                <w:szCs w:val="18"/>
              </w:rPr>
              <w:t>设置的条件</w:t>
            </w:r>
            <w:r>
              <w:rPr>
                <w:rFonts w:ascii="Book Antiqua" w:hAnsi="Book Antiqua" w:hint="eastAsia"/>
                <w:sz w:val="18"/>
                <w:szCs w:val="18"/>
              </w:rPr>
              <w:t xml:space="preserve"> </w:t>
            </w:r>
            <w:r>
              <w:rPr>
                <w:rFonts w:ascii="Book Antiqua" w:hAnsi="Book Antiqua"/>
                <w:sz w:val="18"/>
                <w:szCs w:val="18"/>
              </w:rPr>
              <w:t xml:space="preserve"> </w:t>
            </w:r>
            <w:r>
              <w:rPr>
                <w:rFonts w:ascii="Book Antiqua" w:hAnsi="Book Antiqua"/>
                <w:sz w:val="18"/>
                <w:szCs w:val="18"/>
              </w:rPr>
              <w:t>，</w:t>
            </w:r>
            <w:r>
              <w:rPr>
                <w:rFonts w:ascii="Book Antiqua" w:hAnsi="Book Antiqua" w:hint="eastAsia"/>
                <w:sz w:val="18"/>
                <w:szCs w:val="18"/>
              </w:rPr>
              <w:t>在</w:t>
            </w:r>
            <w:r>
              <w:rPr>
                <w:rFonts w:ascii="Book Antiqua" w:hAnsi="Book Antiqua"/>
                <w:sz w:val="18"/>
                <w:szCs w:val="18"/>
              </w:rPr>
              <w:t>订单详情页问题标记模块添加</w:t>
            </w:r>
            <w:r>
              <w:rPr>
                <w:rFonts w:ascii="Book Antiqua" w:hAnsi="Book Antiqua" w:hint="eastAsia"/>
                <w:sz w:val="18"/>
                <w:szCs w:val="18"/>
              </w:rPr>
              <w:t>“问题类型”</w:t>
            </w:r>
            <w:r>
              <w:rPr>
                <w:rFonts w:ascii="Book Antiqua" w:hAnsi="Book Antiqua"/>
                <w:sz w:val="18"/>
                <w:szCs w:val="18"/>
              </w:rPr>
              <w:t>和</w:t>
            </w:r>
            <w:r>
              <w:rPr>
                <w:rFonts w:ascii="Book Antiqua" w:hAnsi="Book Antiqua" w:hint="eastAsia"/>
                <w:sz w:val="18"/>
                <w:szCs w:val="18"/>
              </w:rPr>
              <w:t>“</w:t>
            </w:r>
            <w:r>
              <w:rPr>
                <w:rFonts w:ascii="Book Antiqua" w:hAnsi="Book Antiqua"/>
                <w:sz w:val="18"/>
                <w:szCs w:val="18"/>
              </w:rPr>
              <w:t>问题描述</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同时</w:t>
            </w:r>
            <w:r>
              <w:rPr>
                <w:rFonts w:ascii="Book Antiqua" w:hAnsi="Book Antiqua"/>
                <w:sz w:val="18"/>
                <w:szCs w:val="18"/>
              </w:rPr>
              <w:t>匹配多条订单问题规则</w:t>
            </w:r>
            <w:r>
              <w:rPr>
                <w:rFonts w:ascii="Book Antiqua" w:hAnsi="Book Antiqua" w:hint="eastAsia"/>
                <w:sz w:val="18"/>
                <w:szCs w:val="18"/>
              </w:rPr>
              <w:t>时</w:t>
            </w:r>
            <w:r>
              <w:rPr>
                <w:rFonts w:ascii="Book Antiqua" w:hAnsi="Book Antiqua"/>
                <w:sz w:val="18"/>
                <w:szCs w:val="18"/>
              </w:rPr>
              <w:t>，则标记多</w:t>
            </w:r>
            <w:r>
              <w:rPr>
                <w:rFonts w:ascii="Book Antiqua" w:hAnsi="Book Antiqua" w:hint="eastAsia"/>
                <w:sz w:val="18"/>
                <w:szCs w:val="18"/>
              </w:rPr>
              <w:t>条</w:t>
            </w:r>
            <w:r>
              <w:rPr>
                <w:rFonts w:ascii="Book Antiqua" w:hAnsi="Book Antiqua"/>
                <w:sz w:val="18"/>
                <w:szCs w:val="18"/>
              </w:rPr>
              <w:t>订单问题；</w:t>
            </w:r>
          </w:p>
        </w:tc>
      </w:tr>
      <w:tr w:rsidR="004837C2" w14:paraId="6CD9D2A2" w14:textId="77777777">
        <w:trPr>
          <w:trHeight w:val="561"/>
          <w:jc w:val="center"/>
        </w:trPr>
        <w:tc>
          <w:tcPr>
            <w:tcW w:w="9112" w:type="dxa"/>
            <w:gridSpan w:val="2"/>
            <w:shd w:val="clear" w:color="auto" w:fill="F8F8F8"/>
            <w:vAlign w:val="center"/>
          </w:tcPr>
          <w:p w14:paraId="5F2096E6" w14:textId="77777777" w:rsidR="004837C2" w:rsidRDefault="005F3D5F">
            <w:pPr>
              <w:rPr>
                <w:rFonts w:ascii="Book Antiqua" w:hAnsi="Book Antiqua"/>
                <w:b/>
                <w:sz w:val="18"/>
                <w:szCs w:val="18"/>
              </w:rPr>
            </w:pPr>
            <w:r>
              <w:rPr>
                <w:rFonts w:ascii="Book Antiqua" w:hAnsi="Book Antiqua" w:hint="eastAsia"/>
                <w:b/>
                <w:sz w:val="18"/>
                <w:szCs w:val="18"/>
              </w:rPr>
              <w:lastRenderedPageBreak/>
              <w:t>创建：订单</w:t>
            </w:r>
            <w:r>
              <w:rPr>
                <w:rFonts w:ascii="Book Antiqua" w:hAnsi="Book Antiqua"/>
                <w:b/>
                <w:sz w:val="18"/>
                <w:szCs w:val="18"/>
              </w:rPr>
              <w:t>问题规则</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3F6D7D6F"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049ED2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2F1B540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46732AC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B3C9F7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6FBE27D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6D0A4E5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3E64B07D"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671ECF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规则</w:t>
                  </w:r>
                  <w:r>
                    <w:rPr>
                      <w:rFonts w:ascii="宋体" w:hAnsi="宋体" w:cs="宋体"/>
                      <w:color w:val="000000"/>
                      <w:kern w:val="0"/>
                      <w:sz w:val="22"/>
                      <w:szCs w:val="22"/>
                    </w:rPr>
                    <w:t>名称</w:t>
                  </w:r>
                </w:p>
              </w:tc>
              <w:tc>
                <w:tcPr>
                  <w:tcW w:w="1418" w:type="dxa"/>
                  <w:tcBorders>
                    <w:top w:val="single" w:sz="6" w:space="0" w:color="auto"/>
                    <w:left w:val="nil"/>
                    <w:bottom w:val="single" w:sz="6" w:space="0" w:color="auto"/>
                    <w:right w:val="single" w:sz="6" w:space="0" w:color="auto"/>
                  </w:tcBorders>
                  <w:vAlign w:val="center"/>
                </w:tcPr>
                <w:p w14:paraId="3B9C407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462817A"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300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20E1A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721BCA5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F2F2329"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本</w:t>
                  </w:r>
                  <w:r>
                    <w:rPr>
                      <w:rFonts w:ascii="宋体" w:hAnsi="宋体" w:cs="宋体"/>
                      <w:b/>
                      <w:bCs/>
                      <w:color w:val="000000"/>
                      <w:kern w:val="0"/>
                      <w:sz w:val="22"/>
                      <w:szCs w:val="22"/>
                    </w:rPr>
                    <w:t>账号唯一</w:t>
                  </w:r>
                </w:p>
              </w:tc>
            </w:tr>
            <w:tr w:rsidR="004837C2" w14:paraId="6E481AF8"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7D3880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w:t>
                  </w:r>
                  <w:r>
                    <w:rPr>
                      <w:rFonts w:ascii="宋体" w:hAnsi="宋体" w:cs="宋体"/>
                      <w:color w:val="000000"/>
                      <w:kern w:val="0"/>
                      <w:sz w:val="22"/>
                      <w:szCs w:val="22"/>
                    </w:rPr>
                    <w:t>设置</w:t>
                  </w:r>
                  <w:r>
                    <w:rPr>
                      <w:rFonts w:ascii="宋体" w:hAnsi="宋体" w:cs="宋体" w:hint="eastAsia"/>
                      <w:color w:val="000000"/>
                      <w:kern w:val="0"/>
                      <w:sz w:val="22"/>
                      <w:szCs w:val="22"/>
                    </w:rPr>
                    <w:t>条件</w:t>
                  </w:r>
                </w:p>
              </w:tc>
              <w:tc>
                <w:tcPr>
                  <w:tcW w:w="1418" w:type="dxa"/>
                  <w:tcBorders>
                    <w:top w:val="single" w:sz="6" w:space="0" w:color="auto"/>
                    <w:left w:val="nil"/>
                    <w:bottom w:val="single" w:sz="6" w:space="0" w:color="auto"/>
                    <w:right w:val="single" w:sz="6" w:space="0" w:color="auto"/>
                  </w:tcBorders>
                  <w:vAlign w:val="center"/>
                </w:tcPr>
                <w:p w14:paraId="491615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F35BA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B306D5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0BDFF8A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A53DCB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至少</w:t>
                  </w:r>
                  <w:r>
                    <w:rPr>
                      <w:rFonts w:ascii="宋体" w:hAnsi="宋体" w:cs="宋体"/>
                      <w:b/>
                      <w:bCs/>
                      <w:color w:val="000000"/>
                      <w:kern w:val="0"/>
                      <w:sz w:val="22"/>
                      <w:szCs w:val="22"/>
                    </w:rPr>
                    <w:t>设置1</w:t>
                  </w:r>
                  <w:r>
                    <w:rPr>
                      <w:rFonts w:ascii="宋体" w:hAnsi="宋体" w:cs="宋体" w:hint="eastAsia"/>
                      <w:b/>
                      <w:bCs/>
                      <w:color w:val="000000"/>
                      <w:kern w:val="0"/>
                      <w:sz w:val="22"/>
                      <w:szCs w:val="22"/>
                    </w:rPr>
                    <w:t>条</w:t>
                  </w:r>
                </w:p>
              </w:tc>
            </w:tr>
            <w:tr w:rsidR="004837C2" w14:paraId="491BA72A"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F3F93E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选择</w:t>
                  </w:r>
                  <w:r>
                    <w:rPr>
                      <w:rFonts w:ascii="宋体" w:hAnsi="宋体" w:cs="宋体"/>
                      <w:color w:val="000000"/>
                      <w:kern w:val="0"/>
                      <w:sz w:val="22"/>
                      <w:szCs w:val="22"/>
                    </w:rPr>
                    <w:t>仓库</w:t>
                  </w:r>
                </w:p>
              </w:tc>
              <w:tc>
                <w:tcPr>
                  <w:tcW w:w="1418" w:type="dxa"/>
                  <w:tcBorders>
                    <w:top w:val="single" w:sz="6" w:space="0" w:color="auto"/>
                    <w:left w:val="nil"/>
                    <w:bottom w:val="single" w:sz="6" w:space="0" w:color="auto"/>
                    <w:right w:val="single" w:sz="6" w:space="0" w:color="auto"/>
                  </w:tcBorders>
                  <w:vAlign w:val="center"/>
                </w:tcPr>
                <w:p w14:paraId="2519EFD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枚举</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F12ECA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40DFC4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79393B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395E916"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可</w:t>
                  </w:r>
                  <w:r>
                    <w:rPr>
                      <w:rFonts w:ascii="宋体" w:hAnsi="宋体" w:cs="宋体"/>
                      <w:b/>
                      <w:bCs/>
                      <w:color w:val="000000"/>
                      <w:kern w:val="0"/>
                      <w:sz w:val="22"/>
                      <w:szCs w:val="22"/>
                    </w:rPr>
                    <w:t>多选</w:t>
                  </w:r>
                </w:p>
              </w:tc>
            </w:tr>
            <w:tr w:rsidR="004837C2" w14:paraId="669C7CC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44E8DC9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34642B2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布尔</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1D8793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8B025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48ACC0B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66AB488"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默认</w:t>
                  </w:r>
                  <w:r>
                    <w:rPr>
                      <w:rFonts w:ascii="宋体" w:hAnsi="宋体" w:cs="宋体"/>
                      <w:b/>
                      <w:bCs/>
                      <w:color w:val="000000"/>
                      <w:kern w:val="0"/>
                      <w:sz w:val="22"/>
                      <w:szCs w:val="22"/>
                    </w:rPr>
                    <w:t>“是”</w:t>
                  </w:r>
                </w:p>
              </w:tc>
            </w:tr>
          </w:tbl>
          <w:p w14:paraId="1C6BC10D" w14:textId="77777777" w:rsidR="004837C2" w:rsidRDefault="004837C2">
            <w:pPr>
              <w:rPr>
                <w:rFonts w:ascii="Book Antiqua" w:hAnsi="Book Antiqua"/>
                <w:b/>
                <w:sz w:val="18"/>
                <w:szCs w:val="18"/>
              </w:rPr>
            </w:pPr>
          </w:p>
        </w:tc>
      </w:tr>
      <w:tr w:rsidR="004837C2" w14:paraId="63237992" w14:textId="77777777">
        <w:trPr>
          <w:trHeight w:val="561"/>
          <w:jc w:val="center"/>
        </w:trPr>
        <w:tc>
          <w:tcPr>
            <w:tcW w:w="1583" w:type="dxa"/>
            <w:shd w:val="clear" w:color="auto" w:fill="F8F8F8"/>
            <w:vAlign w:val="center"/>
          </w:tcPr>
          <w:p w14:paraId="7B72728E"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平台</w:t>
            </w:r>
          </w:p>
        </w:tc>
        <w:tc>
          <w:tcPr>
            <w:tcW w:w="7529" w:type="dxa"/>
          </w:tcPr>
          <w:p w14:paraId="70A1AC64" w14:textId="77777777" w:rsidR="004837C2" w:rsidRDefault="005F3D5F">
            <w:pPr>
              <w:rPr>
                <w:rFonts w:ascii="Book Antiqua" w:hAnsi="Book Antiqua"/>
                <w:color w:val="595959" w:themeColor="text1" w:themeTint="A6"/>
                <w:sz w:val="18"/>
                <w:szCs w:val="18"/>
              </w:rPr>
            </w:pPr>
            <w:r>
              <w:rPr>
                <w:noProof/>
              </w:rPr>
              <w:drawing>
                <wp:inline distT="0" distB="0" distL="0" distR="0" wp14:anchorId="46545A5B" wp14:editId="2D1B3618">
                  <wp:extent cx="4643755" cy="4299585"/>
                  <wp:effectExtent l="0" t="0" r="444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3"/>
                          <a:stretch>
                            <a:fillRect/>
                          </a:stretch>
                        </pic:blipFill>
                        <pic:spPr>
                          <a:xfrm>
                            <a:off x="0" y="0"/>
                            <a:ext cx="4643755" cy="4299585"/>
                          </a:xfrm>
                          <a:prstGeom prst="rect">
                            <a:avLst/>
                          </a:prstGeom>
                        </pic:spPr>
                      </pic:pic>
                    </a:graphicData>
                  </a:graphic>
                </wp:inline>
              </w:drawing>
            </w:r>
          </w:p>
          <w:p w14:paraId="055F6D72"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38F65E4B" w14:textId="77777777" w:rsidR="004837C2" w:rsidRDefault="005F3D5F">
            <w:pPr>
              <w:numPr>
                <w:ilvl w:val="0"/>
                <w:numId w:val="29"/>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可筛选出指定平台的订单；</w:t>
            </w:r>
          </w:p>
          <w:p w14:paraId="5E8C3FB5" w14:textId="77777777" w:rsidR="004837C2" w:rsidRDefault="005F3D5F">
            <w:pPr>
              <w:numPr>
                <w:ilvl w:val="0"/>
                <w:numId w:val="29"/>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可选的平台，为自动获取平台信息</w:t>
            </w:r>
            <w:r>
              <w:rPr>
                <w:rFonts w:ascii="Book Antiqua" w:hAnsi="Book Antiqua"/>
                <w:color w:val="595959" w:themeColor="text1" w:themeTint="A6"/>
                <w:sz w:val="18"/>
                <w:szCs w:val="18"/>
              </w:rPr>
              <w:t>“</w:t>
            </w:r>
            <w:r>
              <w:rPr>
                <w:rFonts w:ascii="Book Antiqua" w:hAnsi="Book Antiqua" w:hint="eastAsia"/>
                <w:color w:val="595959" w:themeColor="text1" w:themeTint="A6"/>
                <w:sz w:val="18"/>
                <w:szCs w:val="18"/>
              </w:rPr>
              <w:t>乐天</w:t>
            </w:r>
            <w:r>
              <w:rPr>
                <w:rFonts w:ascii="Book Antiqua" w:hAnsi="Book Antiqua"/>
                <w:color w:val="595959" w:themeColor="text1" w:themeTint="A6"/>
                <w:sz w:val="18"/>
                <w:szCs w:val="18"/>
              </w:rPr>
              <w:t>、</w:t>
            </w:r>
            <w:r>
              <w:rPr>
                <w:rFonts w:ascii="Book Antiqua" w:hAnsi="Book Antiqua"/>
                <w:color w:val="595959" w:themeColor="text1" w:themeTint="A6"/>
                <w:sz w:val="18"/>
                <w:szCs w:val="18"/>
              </w:rPr>
              <w:t>Amazon</w:t>
            </w:r>
            <w:r>
              <w:rPr>
                <w:rFonts w:ascii="Book Antiqua" w:hAnsi="Book Antiqua"/>
                <w:color w:val="595959" w:themeColor="text1" w:themeTint="A6"/>
                <w:sz w:val="18"/>
                <w:szCs w:val="18"/>
              </w:rPr>
              <w:t>、</w:t>
            </w:r>
            <w:r>
              <w:rPr>
                <w:rFonts w:ascii="Book Antiqua" w:hAnsi="Book Antiqua" w:hint="eastAsia"/>
                <w:color w:val="595959" w:themeColor="text1" w:themeTint="A6"/>
                <w:sz w:val="18"/>
                <w:szCs w:val="18"/>
              </w:rPr>
              <w:t>“，同时提供”其他</w:t>
            </w:r>
            <w:r>
              <w:rPr>
                <w:rFonts w:ascii="Book Antiqua" w:hAnsi="Book Antiqua"/>
                <w:color w:val="595959" w:themeColor="text1" w:themeTint="A6"/>
                <w:sz w:val="18"/>
                <w:szCs w:val="18"/>
              </w:rPr>
              <w:t>、手工订单</w:t>
            </w:r>
            <w:r>
              <w:rPr>
                <w:rFonts w:ascii="Book Antiqua" w:hAnsi="Book Antiqua"/>
                <w:color w:val="595959" w:themeColor="text1" w:themeTint="A6"/>
                <w:sz w:val="18"/>
                <w:szCs w:val="18"/>
              </w:rPr>
              <w:t>”</w:t>
            </w: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lastRenderedPageBreak/>
              <w:t>个选项；</w:t>
            </w:r>
          </w:p>
          <w:p w14:paraId="4574E223"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备注：</w:t>
            </w:r>
          </w:p>
          <w:p w14:paraId="30143B52"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手工订单：手动创建</w:t>
            </w:r>
            <w:r>
              <w:rPr>
                <w:rFonts w:ascii="Book Antiqua" w:hAnsi="Book Antiqua" w:hint="eastAsia"/>
                <w:color w:val="595959" w:themeColor="text1" w:themeTint="A6"/>
                <w:sz w:val="18"/>
                <w:szCs w:val="18"/>
              </w:rPr>
              <w:t xml:space="preserve"> </w:t>
            </w:r>
            <w:r>
              <w:rPr>
                <w:rFonts w:ascii="Book Antiqua" w:hAnsi="Book Antiqua" w:hint="eastAsia"/>
                <w:color w:val="595959" w:themeColor="text1" w:themeTint="A6"/>
                <w:sz w:val="18"/>
                <w:szCs w:val="18"/>
              </w:rPr>
              <w:t>和</w:t>
            </w:r>
            <w:r>
              <w:rPr>
                <w:rFonts w:ascii="Book Antiqua" w:hAnsi="Book Antiqua" w:hint="eastAsia"/>
                <w:color w:val="595959" w:themeColor="text1" w:themeTint="A6"/>
                <w:sz w:val="18"/>
                <w:szCs w:val="18"/>
              </w:rPr>
              <w:t xml:space="preserve"> </w:t>
            </w:r>
            <w:r>
              <w:rPr>
                <w:rFonts w:ascii="Book Antiqua" w:hAnsi="Book Antiqua" w:hint="eastAsia"/>
                <w:color w:val="595959" w:themeColor="text1" w:themeTint="A6"/>
                <w:sz w:val="18"/>
                <w:szCs w:val="18"/>
              </w:rPr>
              <w:t>人工</w:t>
            </w:r>
            <w:r>
              <w:rPr>
                <w:rFonts w:ascii="Book Antiqua" w:hAnsi="Book Antiqua" w:hint="eastAsia"/>
                <w:color w:val="595959" w:themeColor="text1" w:themeTint="A6"/>
                <w:sz w:val="18"/>
                <w:szCs w:val="18"/>
              </w:rPr>
              <w:t>Excel</w:t>
            </w:r>
            <w:r>
              <w:rPr>
                <w:rFonts w:ascii="Book Antiqua" w:hAnsi="Book Antiqua" w:hint="eastAsia"/>
                <w:color w:val="595959" w:themeColor="text1" w:themeTint="A6"/>
                <w:sz w:val="18"/>
                <w:szCs w:val="18"/>
              </w:rPr>
              <w:t>导入的订单，称为手工订单；</w:t>
            </w:r>
          </w:p>
          <w:p w14:paraId="13349421"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其他：除可选平台“乐天、</w:t>
            </w:r>
            <w:r>
              <w:rPr>
                <w:rFonts w:ascii="Book Antiqua" w:hAnsi="Book Antiqua" w:hint="eastAsia"/>
                <w:color w:val="595959" w:themeColor="text1" w:themeTint="A6"/>
                <w:sz w:val="18"/>
                <w:szCs w:val="18"/>
              </w:rPr>
              <w:t>Amazon</w:t>
            </w:r>
            <w:r>
              <w:rPr>
                <w:rFonts w:ascii="Book Antiqua" w:hAnsi="Book Antiqua" w:hint="eastAsia"/>
                <w:color w:val="595959" w:themeColor="text1" w:themeTint="A6"/>
                <w:sz w:val="18"/>
                <w:szCs w:val="18"/>
              </w:rPr>
              <w:t>、”之外的订单；</w:t>
            </w:r>
          </w:p>
        </w:tc>
      </w:tr>
      <w:tr w:rsidR="004837C2" w14:paraId="0B7FD01E" w14:textId="77777777">
        <w:trPr>
          <w:trHeight w:val="211"/>
          <w:jc w:val="center"/>
        </w:trPr>
        <w:tc>
          <w:tcPr>
            <w:tcW w:w="1583" w:type="dxa"/>
            <w:shd w:val="clear" w:color="auto" w:fill="F8F8F8"/>
            <w:vAlign w:val="center"/>
          </w:tcPr>
          <w:p w14:paraId="62FBD018" w14:textId="77777777" w:rsidR="004837C2" w:rsidRDefault="005F3D5F">
            <w:pPr>
              <w:rPr>
                <w:rFonts w:ascii="Book Antiqua" w:hAnsi="Book Antiqua"/>
                <w:sz w:val="18"/>
                <w:szCs w:val="18"/>
              </w:rPr>
            </w:pPr>
            <w:r>
              <w:rPr>
                <w:rFonts w:ascii="Book Antiqua" w:hAnsi="Book Antiqua" w:hint="eastAsia"/>
                <w:sz w:val="18"/>
                <w:szCs w:val="18"/>
              </w:rPr>
              <w:lastRenderedPageBreak/>
              <w:t>指定</w:t>
            </w:r>
            <w:r>
              <w:rPr>
                <w:rFonts w:ascii="Book Antiqua" w:hAnsi="Book Antiqua"/>
                <w:sz w:val="18"/>
                <w:szCs w:val="18"/>
              </w:rPr>
              <w:t>店铺</w:t>
            </w:r>
          </w:p>
        </w:tc>
        <w:tc>
          <w:tcPr>
            <w:tcW w:w="7529" w:type="dxa"/>
          </w:tcPr>
          <w:p w14:paraId="716B24CC" w14:textId="77777777" w:rsidR="004837C2" w:rsidRDefault="005F3D5F">
            <w:pPr>
              <w:rPr>
                <w:rFonts w:ascii="Book Antiqua" w:hAnsi="Book Antiqua"/>
                <w:sz w:val="18"/>
                <w:szCs w:val="18"/>
              </w:rPr>
            </w:pPr>
            <w:r>
              <w:rPr>
                <w:noProof/>
              </w:rPr>
              <w:drawing>
                <wp:inline distT="0" distB="0" distL="0" distR="0" wp14:anchorId="07F6F2D1" wp14:editId="27CDE2F7">
                  <wp:extent cx="4643755" cy="4866640"/>
                  <wp:effectExtent l="0" t="0" r="4445"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4"/>
                          <a:stretch>
                            <a:fillRect/>
                          </a:stretch>
                        </pic:blipFill>
                        <pic:spPr>
                          <a:xfrm>
                            <a:off x="0" y="0"/>
                            <a:ext cx="4643755" cy="4866640"/>
                          </a:xfrm>
                          <a:prstGeom prst="rect">
                            <a:avLst/>
                          </a:prstGeom>
                        </pic:spPr>
                      </pic:pic>
                    </a:graphicData>
                  </a:graphic>
                </wp:inline>
              </w:drawing>
            </w:r>
          </w:p>
          <w:p w14:paraId="366F9E85"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73212A42" w14:textId="77777777" w:rsidR="004837C2" w:rsidRDefault="005F3D5F">
            <w:pPr>
              <w:numPr>
                <w:ilvl w:val="0"/>
                <w:numId w:val="30"/>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可筛选出指定店铺的订单；</w:t>
            </w:r>
          </w:p>
          <w:p w14:paraId="5A5F0CED"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、可选的店铺，为自动获取用户设置平台下的店铺；</w:t>
            </w:r>
          </w:p>
        </w:tc>
      </w:tr>
      <w:tr w:rsidR="004837C2" w14:paraId="3C0D5E67" w14:textId="77777777">
        <w:trPr>
          <w:trHeight w:val="363"/>
          <w:jc w:val="center"/>
        </w:trPr>
        <w:tc>
          <w:tcPr>
            <w:tcW w:w="1583" w:type="dxa"/>
            <w:shd w:val="clear" w:color="auto" w:fill="F8F8F8"/>
            <w:vAlign w:val="center"/>
          </w:tcPr>
          <w:p w14:paraId="415FD794" w14:textId="77777777" w:rsidR="004837C2" w:rsidRDefault="005F3D5F">
            <w:pPr>
              <w:rPr>
                <w:rFonts w:ascii="Book Antiqua" w:hAnsi="Book Antiqua"/>
                <w:sz w:val="18"/>
                <w:szCs w:val="18"/>
              </w:rPr>
            </w:pPr>
            <w:r>
              <w:rPr>
                <w:rFonts w:ascii="Book Antiqua" w:hAnsi="Book Antiqua" w:hint="eastAsia"/>
                <w:sz w:val="18"/>
                <w:szCs w:val="18"/>
              </w:rPr>
              <w:lastRenderedPageBreak/>
              <w:t>指定仓库</w:t>
            </w:r>
          </w:p>
        </w:tc>
        <w:tc>
          <w:tcPr>
            <w:tcW w:w="7529" w:type="dxa"/>
          </w:tcPr>
          <w:p w14:paraId="14DE29F3" w14:textId="77777777" w:rsidR="004837C2" w:rsidRDefault="005F3D5F">
            <w:r>
              <w:rPr>
                <w:noProof/>
              </w:rPr>
              <w:drawing>
                <wp:inline distT="0" distB="0" distL="0" distR="0" wp14:anchorId="2088E98F" wp14:editId="3F74E5E5">
                  <wp:extent cx="4643755" cy="4319905"/>
                  <wp:effectExtent l="0" t="0" r="4445"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5"/>
                          <a:stretch>
                            <a:fillRect/>
                          </a:stretch>
                        </pic:blipFill>
                        <pic:spPr>
                          <a:xfrm>
                            <a:off x="0" y="0"/>
                            <a:ext cx="4643755" cy="4319905"/>
                          </a:xfrm>
                          <a:prstGeom prst="rect">
                            <a:avLst/>
                          </a:prstGeom>
                        </pic:spPr>
                      </pic:pic>
                    </a:graphicData>
                  </a:graphic>
                </wp:inline>
              </w:drawing>
            </w:r>
          </w:p>
          <w:p w14:paraId="29FC194F"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4763B0DC" w14:textId="77777777" w:rsidR="004837C2" w:rsidRDefault="005F3D5F">
            <w:pPr>
              <w:numPr>
                <w:ilvl w:val="0"/>
                <w:numId w:val="31"/>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可筛选出指定发货仓库的订单；可同时设置多个仓库；</w:t>
            </w:r>
          </w:p>
          <w:p w14:paraId="5684B47F" w14:textId="77777777" w:rsidR="004837C2" w:rsidRDefault="005F3D5F">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、“请选择”中加载的仓库为客户添加的可用的仓库；</w:t>
            </w:r>
          </w:p>
        </w:tc>
      </w:tr>
      <w:tr w:rsidR="004837C2" w14:paraId="214B8FE3" w14:textId="77777777">
        <w:trPr>
          <w:trHeight w:val="321"/>
          <w:jc w:val="center"/>
        </w:trPr>
        <w:tc>
          <w:tcPr>
            <w:tcW w:w="1583" w:type="dxa"/>
            <w:shd w:val="clear" w:color="auto" w:fill="F8F8F8"/>
            <w:vAlign w:val="center"/>
          </w:tcPr>
          <w:p w14:paraId="67EB6F54" w14:textId="77777777" w:rsidR="004837C2" w:rsidRDefault="005F3D5F">
            <w:pPr>
              <w:rPr>
                <w:rFonts w:ascii="Book Antiqua" w:hAnsi="Book Antiqua"/>
                <w:sz w:val="18"/>
                <w:szCs w:val="18"/>
              </w:rPr>
            </w:pPr>
            <w:r>
              <w:rPr>
                <w:rFonts w:ascii="Book Antiqua" w:hAnsi="Book Antiqua" w:hint="eastAsia"/>
                <w:sz w:val="18"/>
                <w:szCs w:val="18"/>
              </w:rPr>
              <w:lastRenderedPageBreak/>
              <w:t>指定物流</w:t>
            </w:r>
          </w:p>
        </w:tc>
        <w:tc>
          <w:tcPr>
            <w:tcW w:w="7529" w:type="dxa"/>
          </w:tcPr>
          <w:p w14:paraId="4E1AE885" w14:textId="77777777" w:rsidR="004837C2" w:rsidRDefault="005F3D5F">
            <w:r>
              <w:rPr>
                <w:noProof/>
              </w:rPr>
              <w:drawing>
                <wp:inline distT="0" distB="0" distL="0" distR="0" wp14:anchorId="02A45EF5" wp14:editId="76DB8B88">
                  <wp:extent cx="4643755" cy="4299585"/>
                  <wp:effectExtent l="0" t="0" r="444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36"/>
                          <a:stretch>
                            <a:fillRect/>
                          </a:stretch>
                        </pic:blipFill>
                        <pic:spPr>
                          <a:xfrm>
                            <a:off x="0" y="0"/>
                            <a:ext cx="4643755" cy="4299585"/>
                          </a:xfrm>
                          <a:prstGeom prst="rect">
                            <a:avLst/>
                          </a:prstGeom>
                        </pic:spPr>
                      </pic:pic>
                    </a:graphicData>
                  </a:graphic>
                </wp:inline>
              </w:drawing>
            </w:r>
          </w:p>
          <w:p w14:paraId="79570B95"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1B644818" w14:textId="77777777" w:rsidR="004837C2" w:rsidRDefault="005F3D5F">
            <w:pPr>
              <w:numPr>
                <w:ilvl w:val="0"/>
                <w:numId w:val="32"/>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可筛选出指定发货物流的订单；可同时指定多个物流方式；</w:t>
            </w:r>
          </w:p>
          <w:p w14:paraId="712E8906"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、“请选择”中的物流来源于，客户添加的可用物流；</w:t>
            </w:r>
          </w:p>
        </w:tc>
      </w:tr>
      <w:tr w:rsidR="004837C2" w14:paraId="43D14267" w14:textId="77777777">
        <w:trPr>
          <w:trHeight w:val="321"/>
          <w:jc w:val="center"/>
        </w:trPr>
        <w:tc>
          <w:tcPr>
            <w:tcW w:w="1583" w:type="dxa"/>
            <w:shd w:val="clear" w:color="auto" w:fill="F8F8F8"/>
            <w:vAlign w:val="center"/>
          </w:tcPr>
          <w:p w14:paraId="6ADBAFBC"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邮编</w:t>
            </w:r>
          </w:p>
        </w:tc>
        <w:tc>
          <w:tcPr>
            <w:tcW w:w="7529" w:type="dxa"/>
          </w:tcPr>
          <w:p w14:paraId="08F1A8F3" w14:textId="77777777" w:rsidR="004837C2" w:rsidRDefault="005F3D5F">
            <w:pPr>
              <w:rPr>
                <w:rFonts w:ascii="Book Antiqua" w:hAnsi="Book Antiqua"/>
                <w:sz w:val="18"/>
                <w:szCs w:val="18"/>
              </w:rPr>
            </w:pPr>
            <w:r>
              <w:rPr>
                <w:noProof/>
              </w:rPr>
              <w:drawing>
                <wp:inline distT="0" distB="0" distL="0" distR="0" wp14:anchorId="5F84D8E4" wp14:editId="068196BF">
                  <wp:extent cx="4643755" cy="2402205"/>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37"/>
                          <a:stretch>
                            <a:fillRect/>
                          </a:stretch>
                        </pic:blipFill>
                        <pic:spPr>
                          <a:xfrm>
                            <a:off x="0" y="0"/>
                            <a:ext cx="4643755" cy="2402205"/>
                          </a:xfrm>
                          <a:prstGeom prst="rect">
                            <a:avLst/>
                          </a:prstGeom>
                        </pic:spPr>
                      </pic:pic>
                    </a:graphicData>
                  </a:graphic>
                </wp:inline>
              </w:drawing>
            </w:r>
          </w:p>
          <w:p w14:paraId="39EB2A40"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0DC0A707" w14:textId="77777777" w:rsidR="004837C2" w:rsidRDefault="005F3D5F">
            <w:pPr>
              <w:numPr>
                <w:ilvl w:val="0"/>
                <w:numId w:val="33"/>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可筛选出指定邮编的订单；</w:t>
            </w:r>
          </w:p>
          <w:p w14:paraId="32D47FDA" w14:textId="77777777" w:rsidR="004837C2" w:rsidRDefault="005F3D5F">
            <w:pPr>
              <w:numPr>
                <w:ilvl w:val="0"/>
                <w:numId w:val="33"/>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邮编用顿号隔开；</w:t>
            </w:r>
          </w:p>
          <w:p w14:paraId="1D398C8A"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3</w:t>
            </w:r>
            <w:r>
              <w:rPr>
                <w:rFonts w:ascii="Book Antiqua" w:hAnsi="Book Antiqua" w:hint="eastAsia"/>
                <w:color w:val="595959" w:themeColor="text1" w:themeTint="A6"/>
                <w:sz w:val="18"/>
                <w:szCs w:val="18"/>
              </w:rPr>
              <w:t>、可用“</w:t>
            </w:r>
            <w:r>
              <w:rPr>
                <w:rFonts w:ascii="Book Antiqua" w:hAnsi="Book Antiqua" w:hint="eastAsia"/>
                <w:color w:val="595959" w:themeColor="text1" w:themeTint="A6"/>
                <w:sz w:val="18"/>
                <w:szCs w:val="18"/>
              </w:rPr>
              <w:t>1999~2999</w:t>
            </w:r>
            <w:r>
              <w:rPr>
                <w:rFonts w:ascii="Book Antiqua" w:hAnsi="Book Antiqua" w:hint="eastAsia"/>
                <w:color w:val="595959" w:themeColor="text1" w:themeTint="A6"/>
                <w:sz w:val="18"/>
                <w:szCs w:val="18"/>
              </w:rPr>
              <w:t>”形式表示连续的邮编；</w:t>
            </w:r>
          </w:p>
        </w:tc>
      </w:tr>
      <w:tr w:rsidR="004837C2" w14:paraId="64E94870" w14:textId="77777777">
        <w:trPr>
          <w:trHeight w:val="321"/>
          <w:jc w:val="center"/>
        </w:trPr>
        <w:tc>
          <w:tcPr>
            <w:tcW w:w="1583" w:type="dxa"/>
            <w:shd w:val="clear" w:color="auto" w:fill="F8F8F8"/>
            <w:vAlign w:val="center"/>
          </w:tcPr>
          <w:p w14:paraId="4DED5311" w14:textId="77777777" w:rsidR="004837C2" w:rsidRDefault="005F3D5F">
            <w:pPr>
              <w:rPr>
                <w:rFonts w:ascii="Book Antiqua" w:hAnsi="Book Antiqua"/>
                <w:sz w:val="18"/>
                <w:szCs w:val="18"/>
              </w:rPr>
            </w:pPr>
            <w:r>
              <w:rPr>
                <w:rFonts w:ascii="Book Antiqua" w:hAnsi="Book Antiqua" w:hint="eastAsia"/>
                <w:sz w:val="18"/>
                <w:szCs w:val="18"/>
              </w:rPr>
              <w:lastRenderedPageBreak/>
              <w:t>排除</w:t>
            </w:r>
            <w:r>
              <w:rPr>
                <w:rFonts w:ascii="Book Antiqua" w:hAnsi="Book Antiqua"/>
                <w:sz w:val="18"/>
                <w:szCs w:val="18"/>
              </w:rPr>
              <w:t>邮编</w:t>
            </w:r>
          </w:p>
        </w:tc>
        <w:tc>
          <w:tcPr>
            <w:tcW w:w="7529" w:type="dxa"/>
          </w:tcPr>
          <w:p w14:paraId="2498915D" w14:textId="77777777" w:rsidR="004837C2" w:rsidRDefault="005F3D5F">
            <w:pPr>
              <w:rPr>
                <w:rFonts w:ascii="Book Antiqua" w:hAnsi="Book Antiqua"/>
                <w:sz w:val="18"/>
                <w:szCs w:val="18"/>
              </w:rPr>
            </w:pPr>
            <w:r>
              <w:rPr>
                <w:noProof/>
              </w:rPr>
              <w:drawing>
                <wp:inline distT="0" distB="0" distL="0" distR="0" wp14:anchorId="3480D0CA" wp14:editId="4CD6A016">
                  <wp:extent cx="4643755" cy="2406015"/>
                  <wp:effectExtent l="0" t="0" r="444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38"/>
                          <a:stretch>
                            <a:fillRect/>
                          </a:stretch>
                        </pic:blipFill>
                        <pic:spPr>
                          <a:xfrm>
                            <a:off x="0" y="0"/>
                            <a:ext cx="4643755" cy="2406015"/>
                          </a:xfrm>
                          <a:prstGeom prst="rect">
                            <a:avLst/>
                          </a:prstGeom>
                        </pic:spPr>
                      </pic:pic>
                    </a:graphicData>
                  </a:graphic>
                </wp:inline>
              </w:drawing>
            </w:r>
          </w:p>
          <w:p w14:paraId="0C0D5CA1"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1B6049A6" w14:textId="57F61FAD" w:rsidR="004837C2" w:rsidRPr="00885BB0" w:rsidRDefault="005F3D5F" w:rsidP="00885BB0">
            <w:pPr>
              <w:pStyle w:val="afb"/>
              <w:numPr>
                <w:ilvl w:val="0"/>
                <w:numId w:val="66"/>
              </w:numPr>
              <w:rPr>
                <w:rFonts w:ascii="Book Antiqua" w:hAnsi="Book Antiqua"/>
                <w:color w:val="595959" w:themeColor="text1" w:themeTint="A6"/>
                <w:sz w:val="18"/>
                <w:szCs w:val="18"/>
              </w:rPr>
            </w:pPr>
            <w:r w:rsidRPr="00885BB0">
              <w:rPr>
                <w:rFonts w:ascii="Book Antiqua" w:hAnsi="Book Antiqua" w:hint="eastAsia"/>
                <w:color w:val="595959" w:themeColor="text1" w:themeTint="A6"/>
                <w:sz w:val="18"/>
                <w:szCs w:val="18"/>
              </w:rPr>
              <w:t>可过滤掉指定邮编的订单；</w:t>
            </w:r>
          </w:p>
          <w:p w14:paraId="41BD83B1" w14:textId="572BE56A" w:rsidR="00885BB0" w:rsidRPr="00885BB0" w:rsidRDefault="00885BB0" w:rsidP="00885BB0">
            <w:pPr>
              <w:pStyle w:val="afb"/>
              <w:numPr>
                <w:ilvl w:val="0"/>
                <w:numId w:val="66"/>
              </w:numPr>
              <w:rPr>
                <w:rFonts w:ascii="Book Antiqua" w:hAnsi="Book Antiqua"/>
                <w:sz w:val="18"/>
                <w:szCs w:val="18"/>
              </w:rPr>
            </w:pPr>
            <w:r w:rsidRPr="00885BB0">
              <w:rPr>
                <w:rFonts w:ascii="Book Antiqua" w:hAnsi="Book Antiqua" w:hint="eastAsia"/>
                <w:sz w:val="18"/>
                <w:szCs w:val="18"/>
              </w:rPr>
              <w:t>邮编带—不好判断的话，限制用户设置时出现“—”</w:t>
            </w:r>
          </w:p>
          <w:p w14:paraId="1E71FF16" w14:textId="6F0B2935" w:rsidR="00885BB0" w:rsidRPr="00885BB0" w:rsidRDefault="00885BB0" w:rsidP="00885BB0">
            <w:pPr>
              <w:pStyle w:val="afb"/>
              <w:numPr>
                <w:ilvl w:val="0"/>
                <w:numId w:val="66"/>
              </w:numPr>
              <w:rPr>
                <w:rFonts w:ascii="Book Antiqua" w:hAnsi="Book Antiqua"/>
                <w:sz w:val="18"/>
                <w:szCs w:val="18"/>
              </w:rPr>
            </w:pPr>
            <w:r w:rsidRPr="00885BB0">
              <w:rPr>
                <w:rFonts w:ascii="Book Antiqua" w:hAnsi="Book Antiqua" w:hint="eastAsia"/>
                <w:sz w:val="18"/>
                <w:szCs w:val="18"/>
              </w:rPr>
              <w:t>邮编匹配时，若客户填写订单邮编段”—“（允许填写），过滤下再匹配。</w:t>
            </w:r>
          </w:p>
          <w:p w14:paraId="1653A40B" w14:textId="0D100BBA" w:rsidR="00885BB0" w:rsidRPr="00885BB0" w:rsidRDefault="00885BB0" w:rsidP="00885BB0">
            <w:pPr>
              <w:pStyle w:val="afb"/>
              <w:numPr>
                <w:ilvl w:val="0"/>
                <w:numId w:val="66"/>
              </w:numPr>
              <w:rPr>
                <w:rFonts w:ascii="Book Antiqua" w:hAnsi="Book Antiqua"/>
                <w:sz w:val="18"/>
                <w:szCs w:val="18"/>
              </w:rPr>
            </w:pPr>
            <w:r w:rsidRPr="00885BB0">
              <w:rPr>
                <w:rFonts w:ascii="Book Antiqua" w:hAnsi="Book Antiqua" w:hint="eastAsia"/>
                <w:sz w:val="18"/>
                <w:szCs w:val="18"/>
              </w:rPr>
              <w:t>日本邮编有</w:t>
            </w:r>
            <w:r w:rsidRPr="00885BB0">
              <w:rPr>
                <w:rFonts w:ascii="Book Antiqua" w:hAnsi="Book Antiqua" w:hint="eastAsia"/>
                <w:sz w:val="18"/>
                <w:szCs w:val="18"/>
              </w:rPr>
              <w:t>20</w:t>
            </w:r>
            <w:r w:rsidRPr="00885BB0">
              <w:rPr>
                <w:rFonts w:ascii="Book Antiqua" w:hAnsi="Book Antiqua" w:hint="eastAsia"/>
                <w:sz w:val="18"/>
                <w:szCs w:val="18"/>
              </w:rPr>
              <w:t>多万个，需要允许邮编段设置方式</w:t>
            </w:r>
            <w:r w:rsidRPr="00885BB0">
              <w:rPr>
                <w:rFonts w:ascii="Book Antiqua" w:hAnsi="Book Antiqua" w:hint="eastAsia"/>
                <w:sz w:val="18"/>
                <w:szCs w:val="18"/>
              </w:rPr>
              <w:t>9008980~8988909</w:t>
            </w:r>
          </w:p>
          <w:p w14:paraId="21C9048D" w14:textId="1D61F290" w:rsidR="00885BB0" w:rsidRDefault="00885BB0" w:rsidP="00885BB0">
            <w:pPr>
              <w:pStyle w:val="afb"/>
              <w:numPr>
                <w:ilvl w:val="0"/>
                <w:numId w:val="66"/>
              </w:numPr>
              <w:rPr>
                <w:rFonts w:ascii="Book Antiqua" w:hAnsi="Book Antiqua"/>
                <w:sz w:val="18"/>
                <w:szCs w:val="18"/>
              </w:rPr>
            </w:pPr>
            <w:r w:rsidRPr="00885BB0">
              <w:rPr>
                <w:rFonts w:ascii="Book Antiqua" w:hAnsi="Book Antiqua" w:hint="eastAsia"/>
                <w:sz w:val="18"/>
                <w:szCs w:val="18"/>
              </w:rPr>
              <w:t>字母不支持，邮编段</w:t>
            </w:r>
          </w:p>
          <w:p w14:paraId="51A33DED" w14:textId="701932B1" w:rsidR="00885BB0" w:rsidRPr="00885BB0" w:rsidRDefault="00885BB0" w:rsidP="00885BB0">
            <w:pPr>
              <w:pStyle w:val="afb"/>
              <w:ind w:left="360"/>
              <w:rPr>
                <w:rFonts w:ascii="Book Antiqua" w:hAnsi="Book Antiqua"/>
                <w:sz w:val="18"/>
                <w:szCs w:val="18"/>
              </w:rPr>
            </w:pPr>
            <w:r w:rsidRPr="00885BB0">
              <w:rPr>
                <w:rFonts w:ascii="Book Antiqua" w:hAnsi="Book Antiqua" w:hint="eastAsia"/>
                <w:sz w:val="18"/>
                <w:szCs w:val="18"/>
              </w:rPr>
              <w:t>（说明：各国的邮编，除了英国邮编是字母外，其他常见国家邮编都是数字；邮编中会带有的字符”—“，不会出现其他字符。）</w:t>
            </w:r>
          </w:p>
          <w:p w14:paraId="77A736AB" w14:textId="050BC579" w:rsidR="00885BB0" w:rsidRPr="00885BB0" w:rsidRDefault="00885BB0" w:rsidP="00885BB0">
            <w:pPr>
              <w:pStyle w:val="afb"/>
              <w:ind w:left="360"/>
              <w:rPr>
                <w:rFonts w:ascii="Book Antiqua" w:hAnsi="Book Antiqua"/>
                <w:sz w:val="18"/>
                <w:szCs w:val="18"/>
              </w:rPr>
            </w:pPr>
          </w:p>
        </w:tc>
      </w:tr>
      <w:tr w:rsidR="004837C2" w14:paraId="3DA892F4" w14:textId="77777777">
        <w:trPr>
          <w:trHeight w:val="321"/>
          <w:jc w:val="center"/>
        </w:trPr>
        <w:tc>
          <w:tcPr>
            <w:tcW w:w="1583" w:type="dxa"/>
            <w:shd w:val="clear" w:color="auto" w:fill="F8F8F8"/>
            <w:vAlign w:val="center"/>
          </w:tcPr>
          <w:p w14:paraId="648CD683"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字段为空</w:t>
            </w:r>
          </w:p>
        </w:tc>
        <w:tc>
          <w:tcPr>
            <w:tcW w:w="7529" w:type="dxa"/>
          </w:tcPr>
          <w:p w14:paraId="0A0E5A07" w14:textId="77777777" w:rsidR="004837C2" w:rsidRDefault="005F3D5F">
            <w:pPr>
              <w:rPr>
                <w:rFonts w:ascii="Book Antiqua" w:hAnsi="Book Antiqua"/>
                <w:sz w:val="18"/>
                <w:szCs w:val="18"/>
              </w:rPr>
            </w:pPr>
            <w:r>
              <w:rPr>
                <w:noProof/>
              </w:rPr>
              <w:drawing>
                <wp:inline distT="0" distB="0" distL="0" distR="0" wp14:anchorId="60C84980" wp14:editId="7EB8A7B6">
                  <wp:extent cx="4643755" cy="2195195"/>
                  <wp:effectExtent l="0" t="0" r="4445" b="146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39"/>
                          <a:stretch>
                            <a:fillRect/>
                          </a:stretch>
                        </pic:blipFill>
                        <pic:spPr>
                          <a:xfrm>
                            <a:off x="0" y="0"/>
                            <a:ext cx="4643755" cy="2195195"/>
                          </a:xfrm>
                          <a:prstGeom prst="rect">
                            <a:avLst/>
                          </a:prstGeom>
                        </pic:spPr>
                      </pic:pic>
                    </a:graphicData>
                  </a:graphic>
                </wp:inline>
              </w:drawing>
            </w:r>
          </w:p>
          <w:p w14:paraId="63A06A60"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1C1DC8AF"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1</w:t>
            </w:r>
            <w:r>
              <w:rPr>
                <w:rFonts w:ascii="Book Antiqua" w:hAnsi="Book Antiqua" w:hint="eastAsia"/>
                <w:color w:val="595959" w:themeColor="text1" w:themeTint="A6"/>
                <w:sz w:val="18"/>
                <w:szCs w:val="18"/>
              </w:rPr>
              <w:t>、可筛选出指定字段“州省或城市、电话或手机、邮编”为空的订单；</w:t>
            </w:r>
          </w:p>
        </w:tc>
      </w:tr>
      <w:tr w:rsidR="004837C2" w14:paraId="54924071" w14:textId="77777777">
        <w:trPr>
          <w:trHeight w:val="321"/>
          <w:jc w:val="center"/>
        </w:trPr>
        <w:tc>
          <w:tcPr>
            <w:tcW w:w="1583" w:type="dxa"/>
            <w:shd w:val="clear" w:color="auto" w:fill="F8F8F8"/>
            <w:vAlign w:val="center"/>
          </w:tcPr>
          <w:p w14:paraId="071A6905" w14:textId="77777777" w:rsidR="004837C2" w:rsidRDefault="005F3D5F">
            <w:pPr>
              <w:rPr>
                <w:rFonts w:ascii="Book Antiqua" w:hAnsi="Book Antiqua"/>
                <w:sz w:val="18"/>
                <w:szCs w:val="18"/>
              </w:rPr>
            </w:pPr>
            <w:r>
              <w:rPr>
                <w:rFonts w:ascii="Book Antiqua" w:hAnsi="Book Antiqua" w:hint="eastAsia"/>
                <w:sz w:val="18"/>
                <w:szCs w:val="18"/>
              </w:rPr>
              <w:lastRenderedPageBreak/>
              <w:t>指定尺寸</w:t>
            </w:r>
            <w:r>
              <w:rPr>
                <w:rFonts w:ascii="Book Antiqua" w:hAnsi="Book Antiqua"/>
                <w:sz w:val="18"/>
                <w:szCs w:val="18"/>
              </w:rPr>
              <w:t>区间</w:t>
            </w:r>
          </w:p>
        </w:tc>
        <w:tc>
          <w:tcPr>
            <w:tcW w:w="7529" w:type="dxa"/>
          </w:tcPr>
          <w:p w14:paraId="1B3B9825" w14:textId="77777777" w:rsidR="004837C2" w:rsidRDefault="005F3D5F">
            <w:pPr>
              <w:rPr>
                <w:rFonts w:ascii="Book Antiqua" w:hAnsi="Book Antiqua"/>
                <w:sz w:val="18"/>
                <w:szCs w:val="18"/>
              </w:rPr>
            </w:pPr>
            <w:r>
              <w:rPr>
                <w:noProof/>
              </w:rPr>
              <w:drawing>
                <wp:inline distT="0" distB="0" distL="0" distR="0" wp14:anchorId="0D06E6C2" wp14:editId="5CCF5AD8">
                  <wp:extent cx="4324350" cy="27241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40"/>
                          <a:stretch>
                            <a:fillRect/>
                          </a:stretch>
                        </pic:blipFill>
                        <pic:spPr>
                          <a:xfrm>
                            <a:off x="0" y="0"/>
                            <a:ext cx="4324350" cy="2724150"/>
                          </a:xfrm>
                          <a:prstGeom prst="rect">
                            <a:avLst/>
                          </a:prstGeom>
                        </pic:spPr>
                      </pic:pic>
                    </a:graphicData>
                  </a:graphic>
                </wp:inline>
              </w:drawing>
            </w:r>
          </w:p>
          <w:p w14:paraId="5848872D" w14:textId="77777777" w:rsidR="004837C2" w:rsidRDefault="005F3D5F">
            <w:pPr>
              <w:rPr>
                <w:rFonts w:ascii="Book Antiqua" w:hAnsi="Book Antiqua"/>
                <w:sz w:val="18"/>
                <w:szCs w:val="18"/>
              </w:rPr>
            </w:pPr>
            <w:r>
              <w:rPr>
                <w:rFonts w:ascii="Book Antiqua" w:hAnsi="Book Antiqua" w:hint="eastAsia"/>
                <w:b/>
                <w:sz w:val="18"/>
                <w:szCs w:val="18"/>
              </w:rPr>
              <w:t>功能</w:t>
            </w:r>
            <w:r>
              <w:rPr>
                <w:rFonts w:ascii="Book Antiqua" w:hAnsi="Book Antiqua"/>
                <w:b/>
                <w:sz w:val="18"/>
                <w:szCs w:val="18"/>
              </w:rPr>
              <w:t>描述</w:t>
            </w:r>
            <w:r>
              <w:rPr>
                <w:rFonts w:ascii="Book Antiqua" w:hAnsi="Book Antiqua"/>
                <w:sz w:val="18"/>
                <w:szCs w:val="18"/>
              </w:rPr>
              <w:t>：</w:t>
            </w:r>
          </w:p>
          <w:p w14:paraId="7176AAFA" w14:textId="77777777" w:rsidR="004837C2" w:rsidRDefault="005F3D5F">
            <w:pPr>
              <w:numPr>
                <w:ilvl w:val="0"/>
                <w:numId w:val="34"/>
              </w:numPr>
              <w:rPr>
                <w:rFonts w:ascii="Book Antiqua" w:hAnsi="Book Antiqua"/>
                <w:sz w:val="18"/>
                <w:szCs w:val="18"/>
              </w:rPr>
            </w:pPr>
            <w:r>
              <w:rPr>
                <w:rFonts w:ascii="Book Antiqua" w:hAnsi="Book Antiqua" w:hint="eastAsia"/>
                <w:sz w:val="18"/>
                <w:szCs w:val="18"/>
              </w:rPr>
              <w:t>可根据商品尺寸和包裹中商品总体积筛选订单；</w:t>
            </w:r>
          </w:p>
          <w:p w14:paraId="708A2CA8" w14:textId="77777777" w:rsidR="004837C2" w:rsidRDefault="005F3D5F">
            <w:pPr>
              <w:numPr>
                <w:ilvl w:val="0"/>
                <w:numId w:val="34"/>
              </w:numPr>
              <w:rPr>
                <w:rFonts w:ascii="Book Antiqua" w:hAnsi="Book Antiqua"/>
                <w:sz w:val="18"/>
                <w:szCs w:val="18"/>
              </w:rPr>
            </w:pPr>
            <w:r>
              <w:rPr>
                <w:rFonts w:ascii="Book Antiqua" w:hAnsi="Book Antiqua" w:hint="eastAsia"/>
                <w:sz w:val="18"/>
                <w:szCs w:val="18"/>
              </w:rPr>
              <w:t>都可设置“大于等于”</w:t>
            </w:r>
            <w:r>
              <w:rPr>
                <w:rFonts w:ascii="Book Antiqua" w:hAnsi="Book Antiqua" w:hint="eastAsia"/>
                <w:sz w:val="18"/>
                <w:szCs w:val="18"/>
              </w:rPr>
              <w:t>or</w:t>
            </w:r>
            <w:r>
              <w:rPr>
                <w:rFonts w:ascii="Book Antiqua" w:hAnsi="Book Antiqua" w:hint="eastAsia"/>
                <w:sz w:val="18"/>
                <w:szCs w:val="18"/>
              </w:rPr>
              <w:t>“小于等于”某个数值；</w:t>
            </w:r>
          </w:p>
          <w:p w14:paraId="7FE02256" w14:textId="77777777" w:rsidR="004837C2" w:rsidRDefault="005F3D5F">
            <w:pPr>
              <w:rPr>
                <w:rFonts w:ascii="Book Antiqua" w:hAnsi="Book Antiqua"/>
                <w:sz w:val="18"/>
                <w:szCs w:val="18"/>
              </w:rPr>
            </w:pPr>
            <w:r>
              <w:rPr>
                <w:rFonts w:ascii="Book Antiqua" w:hAnsi="Book Antiqua" w:hint="eastAsia"/>
                <w:sz w:val="18"/>
                <w:szCs w:val="18"/>
              </w:rPr>
              <w:t>3</w:t>
            </w:r>
            <w:r>
              <w:rPr>
                <w:rFonts w:ascii="Book Antiqua" w:hAnsi="Book Antiqua" w:hint="eastAsia"/>
                <w:sz w:val="18"/>
                <w:szCs w:val="18"/>
              </w:rPr>
              <w:t>、未勾选的情况下，输入框不可填；输入框可填数值精确到</w:t>
            </w:r>
            <w:r>
              <w:rPr>
                <w:rFonts w:ascii="Book Antiqua" w:hAnsi="Book Antiqua" w:hint="eastAsia"/>
                <w:sz w:val="18"/>
                <w:szCs w:val="18"/>
              </w:rPr>
              <w:t>2</w:t>
            </w:r>
            <w:r>
              <w:rPr>
                <w:rFonts w:ascii="Book Antiqua" w:hAnsi="Book Antiqua" w:hint="eastAsia"/>
                <w:sz w:val="18"/>
                <w:szCs w:val="18"/>
              </w:rPr>
              <w:t>位小数，只能填写非负数；</w:t>
            </w:r>
          </w:p>
        </w:tc>
      </w:tr>
      <w:tr w:rsidR="004837C2" w14:paraId="158E0143" w14:textId="77777777">
        <w:trPr>
          <w:trHeight w:val="321"/>
          <w:jc w:val="center"/>
        </w:trPr>
        <w:tc>
          <w:tcPr>
            <w:tcW w:w="1583" w:type="dxa"/>
            <w:shd w:val="clear" w:color="auto" w:fill="F8F8F8"/>
            <w:vAlign w:val="center"/>
          </w:tcPr>
          <w:p w14:paraId="09BF0AFE"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重量</w:t>
            </w:r>
          </w:p>
        </w:tc>
        <w:tc>
          <w:tcPr>
            <w:tcW w:w="7529" w:type="dxa"/>
          </w:tcPr>
          <w:p w14:paraId="011560E2" w14:textId="77777777" w:rsidR="004837C2" w:rsidRDefault="005F3D5F">
            <w:pPr>
              <w:rPr>
                <w:rFonts w:ascii="Book Antiqua" w:hAnsi="Book Antiqua"/>
                <w:sz w:val="18"/>
                <w:szCs w:val="18"/>
              </w:rPr>
            </w:pPr>
            <w:r>
              <w:rPr>
                <w:noProof/>
              </w:rPr>
              <w:drawing>
                <wp:inline distT="0" distB="0" distL="0" distR="0" wp14:anchorId="19DCFD6B" wp14:editId="4DF2A964">
                  <wp:extent cx="4643755" cy="2268220"/>
                  <wp:effectExtent l="0" t="0" r="4445" b="177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41"/>
                          <a:stretch>
                            <a:fillRect/>
                          </a:stretch>
                        </pic:blipFill>
                        <pic:spPr>
                          <a:xfrm>
                            <a:off x="0" y="0"/>
                            <a:ext cx="4643755" cy="2268220"/>
                          </a:xfrm>
                          <a:prstGeom prst="rect">
                            <a:avLst/>
                          </a:prstGeom>
                        </pic:spPr>
                      </pic:pic>
                    </a:graphicData>
                  </a:graphic>
                </wp:inline>
              </w:drawing>
            </w:r>
          </w:p>
          <w:p w14:paraId="2C3270D4"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261F4DBC" w14:textId="77777777" w:rsidR="004837C2" w:rsidRDefault="005F3D5F">
            <w:pPr>
              <w:numPr>
                <w:ilvl w:val="0"/>
                <w:numId w:val="35"/>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可根据包裹总重量</w:t>
            </w:r>
            <w:r>
              <w:rPr>
                <w:rFonts w:ascii="Book Antiqua" w:hAnsi="Book Antiqua" w:hint="eastAsia"/>
                <w:color w:val="595959" w:themeColor="text1" w:themeTint="A6"/>
                <w:sz w:val="18"/>
                <w:szCs w:val="18"/>
              </w:rPr>
              <w:t>or</w:t>
            </w:r>
            <w:r>
              <w:rPr>
                <w:rFonts w:ascii="Book Antiqua" w:hAnsi="Book Antiqua" w:hint="eastAsia"/>
                <w:color w:val="595959" w:themeColor="text1" w:themeTint="A6"/>
                <w:sz w:val="18"/>
                <w:szCs w:val="18"/>
              </w:rPr>
              <w:t>订单总重量筛选订单；</w:t>
            </w:r>
          </w:p>
          <w:p w14:paraId="19F5E6AD" w14:textId="77777777" w:rsidR="004837C2" w:rsidRDefault="005F3D5F">
            <w:pPr>
              <w:numPr>
                <w:ilvl w:val="0"/>
                <w:numId w:val="35"/>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可选择重量单位“克”</w:t>
            </w:r>
            <w:r>
              <w:rPr>
                <w:rFonts w:ascii="Book Antiqua" w:hAnsi="Book Antiqua" w:hint="eastAsia"/>
                <w:color w:val="595959" w:themeColor="text1" w:themeTint="A6"/>
                <w:sz w:val="18"/>
                <w:szCs w:val="18"/>
              </w:rPr>
              <w:t>or</w:t>
            </w:r>
            <w:r>
              <w:rPr>
                <w:rFonts w:ascii="Book Antiqua" w:hAnsi="Book Antiqua" w:hint="eastAsia"/>
                <w:color w:val="595959" w:themeColor="text1" w:themeTint="A6"/>
                <w:sz w:val="18"/>
                <w:szCs w:val="18"/>
              </w:rPr>
              <w:t>“千克”</w:t>
            </w:r>
          </w:p>
          <w:p w14:paraId="099F2D9D" w14:textId="77777777" w:rsidR="004837C2" w:rsidRDefault="005F3D5F">
            <w:pPr>
              <w:numPr>
                <w:ilvl w:val="0"/>
                <w:numId w:val="35"/>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可按区间设置重量范围；</w:t>
            </w:r>
          </w:p>
          <w:p w14:paraId="3AA5A90E" w14:textId="77777777" w:rsidR="004837C2" w:rsidRDefault="005F3D5F">
            <w:pPr>
              <w:numPr>
                <w:ilvl w:val="0"/>
                <w:numId w:val="35"/>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也可按边界设置重量范围；</w:t>
            </w:r>
          </w:p>
          <w:p w14:paraId="00534516"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5</w:t>
            </w:r>
            <w:r>
              <w:rPr>
                <w:rFonts w:ascii="Book Antiqua" w:hAnsi="Book Antiqua" w:hint="eastAsia"/>
                <w:color w:val="595959" w:themeColor="text1" w:themeTint="A6"/>
                <w:sz w:val="18"/>
                <w:szCs w:val="18"/>
              </w:rPr>
              <w:t>、未选择的情况下，输入框不可输入；输入值</w:t>
            </w:r>
            <w:r>
              <w:rPr>
                <w:rFonts w:ascii="Book Antiqua" w:hAnsi="Book Antiqua" w:hint="eastAsia"/>
                <w:color w:val="595959" w:themeColor="text1" w:themeTint="A6"/>
                <w:sz w:val="18"/>
                <w:szCs w:val="18"/>
              </w:rPr>
              <w:t xml:space="preserve"> </w:t>
            </w:r>
            <w:r>
              <w:rPr>
                <w:rFonts w:ascii="Book Antiqua" w:hAnsi="Book Antiqua" w:hint="eastAsia"/>
                <w:color w:val="595959" w:themeColor="text1" w:themeTint="A6"/>
                <w:sz w:val="18"/>
                <w:szCs w:val="18"/>
              </w:rPr>
              <w:t>精确到</w:t>
            </w: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位小数，只能填写非负数；</w:t>
            </w:r>
          </w:p>
        </w:tc>
      </w:tr>
      <w:tr w:rsidR="004837C2" w14:paraId="1B82B017" w14:textId="77777777">
        <w:trPr>
          <w:trHeight w:val="321"/>
          <w:jc w:val="center"/>
        </w:trPr>
        <w:tc>
          <w:tcPr>
            <w:tcW w:w="1583" w:type="dxa"/>
            <w:shd w:val="clear" w:color="auto" w:fill="F8F8F8"/>
            <w:vAlign w:val="center"/>
          </w:tcPr>
          <w:p w14:paraId="03D31786" w14:textId="77777777" w:rsidR="004837C2" w:rsidRDefault="005F3D5F">
            <w:pPr>
              <w:rPr>
                <w:rFonts w:ascii="Book Antiqua" w:hAnsi="Book Antiqua"/>
                <w:sz w:val="18"/>
                <w:szCs w:val="18"/>
              </w:rPr>
            </w:pPr>
            <w:r>
              <w:rPr>
                <w:rFonts w:ascii="Book Antiqua" w:hAnsi="Book Antiqua" w:hint="eastAsia"/>
                <w:sz w:val="18"/>
                <w:szCs w:val="18"/>
              </w:rPr>
              <w:lastRenderedPageBreak/>
              <w:t>指定</w:t>
            </w:r>
            <w:r>
              <w:rPr>
                <w:rFonts w:ascii="Book Antiqua" w:hAnsi="Book Antiqua"/>
                <w:sz w:val="18"/>
                <w:szCs w:val="18"/>
              </w:rPr>
              <w:t>产品属性</w:t>
            </w:r>
          </w:p>
        </w:tc>
        <w:tc>
          <w:tcPr>
            <w:tcW w:w="7529" w:type="dxa"/>
          </w:tcPr>
          <w:p w14:paraId="543A29A8" w14:textId="77777777" w:rsidR="004837C2" w:rsidRDefault="005F3D5F">
            <w:pPr>
              <w:rPr>
                <w:rFonts w:ascii="Book Antiqua" w:hAnsi="Book Antiqua"/>
                <w:sz w:val="18"/>
                <w:szCs w:val="18"/>
              </w:rPr>
            </w:pPr>
            <w:r>
              <w:rPr>
                <w:noProof/>
              </w:rPr>
              <w:drawing>
                <wp:inline distT="0" distB="0" distL="0" distR="0" wp14:anchorId="71595205" wp14:editId="0AAC6ADA">
                  <wp:extent cx="4324350" cy="23050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42"/>
                          <a:stretch>
                            <a:fillRect/>
                          </a:stretch>
                        </pic:blipFill>
                        <pic:spPr>
                          <a:xfrm>
                            <a:off x="0" y="0"/>
                            <a:ext cx="4324350" cy="2305050"/>
                          </a:xfrm>
                          <a:prstGeom prst="rect">
                            <a:avLst/>
                          </a:prstGeom>
                        </pic:spPr>
                      </pic:pic>
                    </a:graphicData>
                  </a:graphic>
                </wp:inline>
              </w:drawing>
            </w:r>
          </w:p>
          <w:p w14:paraId="565CE3FC"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44A31150" w14:textId="77777777" w:rsidR="004837C2" w:rsidRDefault="005F3D5F">
            <w:pPr>
              <w:numPr>
                <w:ilvl w:val="0"/>
                <w:numId w:val="36"/>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可筛选指定产品属性的订单；</w:t>
            </w:r>
          </w:p>
          <w:p w14:paraId="3EDC10F0"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、可选的产品属性值，从预设的产品属性表获取；</w:t>
            </w:r>
          </w:p>
        </w:tc>
      </w:tr>
      <w:tr w:rsidR="004837C2" w14:paraId="64F0F161" w14:textId="77777777">
        <w:trPr>
          <w:trHeight w:val="321"/>
          <w:jc w:val="center"/>
        </w:trPr>
        <w:tc>
          <w:tcPr>
            <w:tcW w:w="1583" w:type="dxa"/>
            <w:shd w:val="clear" w:color="auto" w:fill="F8F8F8"/>
            <w:vAlign w:val="center"/>
          </w:tcPr>
          <w:p w14:paraId="7FAA2137"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SKU</w:t>
            </w:r>
          </w:p>
        </w:tc>
        <w:tc>
          <w:tcPr>
            <w:tcW w:w="7529" w:type="dxa"/>
          </w:tcPr>
          <w:p w14:paraId="3CC94A65" w14:textId="77777777" w:rsidR="004837C2" w:rsidRDefault="005F3D5F">
            <w:pPr>
              <w:rPr>
                <w:rFonts w:ascii="Book Antiqua" w:hAnsi="Book Antiqua"/>
                <w:sz w:val="18"/>
                <w:szCs w:val="18"/>
              </w:rPr>
            </w:pPr>
            <w:r>
              <w:rPr>
                <w:noProof/>
              </w:rPr>
              <w:drawing>
                <wp:inline distT="0" distB="0" distL="0" distR="0" wp14:anchorId="138BE95E" wp14:editId="79846927">
                  <wp:extent cx="4643755" cy="2406015"/>
                  <wp:effectExtent l="0" t="0" r="4445" b="133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43"/>
                          <a:stretch>
                            <a:fillRect/>
                          </a:stretch>
                        </pic:blipFill>
                        <pic:spPr>
                          <a:xfrm>
                            <a:off x="0" y="0"/>
                            <a:ext cx="4643755" cy="2406015"/>
                          </a:xfrm>
                          <a:prstGeom prst="rect">
                            <a:avLst/>
                          </a:prstGeom>
                        </pic:spPr>
                      </pic:pic>
                    </a:graphicData>
                  </a:graphic>
                </wp:inline>
              </w:drawing>
            </w:r>
          </w:p>
          <w:p w14:paraId="1137D1A5"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25726F53" w14:textId="77777777" w:rsidR="004837C2" w:rsidRDefault="005F3D5F">
            <w:pPr>
              <w:numPr>
                <w:ilvl w:val="0"/>
                <w:numId w:val="37"/>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可筛选包含指定</w:t>
            </w:r>
            <w:proofErr w:type="spellStart"/>
            <w:r>
              <w:rPr>
                <w:rFonts w:ascii="Book Antiqua" w:hAnsi="Book Antiqua" w:hint="eastAsia"/>
                <w:color w:val="595959" w:themeColor="text1" w:themeTint="A6"/>
                <w:sz w:val="18"/>
                <w:szCs w:val="18"/>
              </w:rPr>
              <w:t>sku</w:t>
            </w:r>
            <w:proofErr w:type="spellEnd"/>
            <w:r>
              <w:rPr>
                <w:rFonts w:ascii="Book Antiqua" w:hAnsi="Book Antiqua" w:hint="eastAsia"/>
                <w:color w:val="595959" w:themeColor="text1" w:themeTint="A6"/>
                <w:sz w:val="18"/>
                <w:szCs w:val="18"/>
              </w:rPr>
              <w:t>的订单；</w:t>
            </w:r>
          </w:p>
          <w:p w14:paraId="32258876"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、订单之间用顿号分隔；</w:t>
            </w:r>
          </w:p>
        </w:tc>
      </w:tr>
      <w:tr w:rsidR="004837C2" w14:paraId="307CC9CF" w14:textId="77777777">
        <w:trPr>
          <w:trHeight w:val="321"/>
          <w:jc w:val="center"/>
        </w:trPr>
        <w:tc>
          <w:tcPr>
            <w:tcW w:w="1583" w:type="dxa"/>
            <w:shd w:val="clear" w:color="auto" w:fill="F8F8F8"/>
            <w:vAlign w:val="center"/>
          </w:tcPr>
          <w:p w14:paraId="0A690044" w14:textId="77777777" w:rsidR="004837C2" w:rsidRDefault="005F3D5F">
            <w:pPr>
              <w:rPr>
                <w:rFonts w:ascii="Book Antiqua" w:hAnsi="Book Antiqua"/>
                <w:sz w:val="18"/>
                <w:szCs w:val="18"/>
              </w:rPr>
            </w:pPr>
            <w:r>
              <w:rPr>
                <w:rFonts w:ascii="Book Antiqua" w:hAnsi="Book Antiqua" w:hint="eastAsia"/>
                <w:sz w:val="18"/>
                <w:szCs w:val="18"/>
              </w:rPr>
              <w:t>指定</w:t>
            </w:r>
            <w:r>
              <w:rPr>
                <w:rFonts w:ascii="Book Antiqua" w:hAnsi="Book Antiqua"/>
                <w:sz w:val="18"/>
                <w:szCs w:val="18"/>
              </w:rPr>
              <w:t>金额</w:t>
            </w:r>
          </w:p>
        </w:tc>
        <w:tc>
          <w:tcPr>
            <w:tcW w:w="7529" w:type="dxa"/>
          </w:tcPr>
          <w:p w14:paraId="793BE500" w14:textId="77777777" w:rsidR="004837C2" w:rsidRDefault="005F3D5F">
            <w:pPr>
              <w:rPr>
                <w:rFonts w:ascii="Book Antiqua" w:hAnsi="Book Antiqua"/>
                <w:sz w:val="18"/>
                <w:szCs w:val="18"/>
              </w:rPr>
            </w:pPr>
            <w:r>
              <w:rPr>
                <w:noProof/>
              </w:rPr>
              <w:drawing>
                <wp:inline distT="0" distB="0" distL="0" distR="0" wp14:anchorId="67C2EB3C" wp14:editId="3BC7568E">
                  <wp:extent cx="4643755" cy="2264410"/>
                  <wp:effectExtent l="0" t="0" r="4445"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44"/>
                          <a:stretch>
                            <a:fillRect/>
                          </a:stretch>
                        </pic:blipFill>
                        <pic:spPr>
                          <a:xfrm>
                            <a:off x="0" y="0"/>
                            <a:ext cx="4643755" cy="2264410"/>
                          </a:xfrm>
                          <a:prstGeom prst="rect">
                            <a:avLst/>
                          </a:prstGeom>
                        </pic:spPr>
                      </pic:pic>
                    </a:graphicData>
                  </a:graphic>
                </wp:inline>
              </w:drawing>
            </w:r>
          </w:p>
          <w:p w14:paraId="09CD28F7"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lastRenderedPageBreak/>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1EA937DE" w14:textId="77777777" w:rsidR="004837C2" w:rsidRDefault="005F3D5F">
            <w:pPr>
              <w:numPr>
                <w:ilvl w:val="0"/>
                <w:numId w:val="38"/>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可筛选指定“订单总金额”</w:t>
            </w:r>
            <w:r>
              <w:rPr>
                <w:rFonts w:ascii="Book Antiqua" w:hAnsi="Book Antiqua" w:hint="eastAsia"/>
                <w:color w:val="595959" w:themeColor="text1" w:themeTint="A6"/>
                <w:sz w:val="18"/>
                <w:szCs w:val="18"/>
              </w:rPr>
              <w:t>or</w:t>
            </w:r>
            <w:r>
              <w:rPr>
                <w:rFonts w:ascii="Book Antiqua" w:hAnsi="Book Antiqua" w:hint="eastAsia"/>
                <w:color w:val="595959" w:themeColor="text1" w:themeTint="A6"/>
                <w:sz w:val="18"/>
                <w:szCs w:val="18"/>
              </w:rPr>
              <w:t>“商品总金额”的订单；</w:t>
            </w:r>
          </w:p>
          <w:p w14:paraId="5CD0F299" w14:textId="77777777" w:rsidR="004837C2" w:rsidRDefault="005F3D5F">
            <w:pPr>
              <w:numPr>
                <w:ilvl w:val="0"/>
                <w:numId w:val="38"/>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可选择币种，下拉币种从汇率管理中的币种信息获取；</w:t>
            </w:r>
          </w:p>
          <w:p w14:paraId="56F7C533" w14:textId="77777777" w:rsidR="004837C2" w:rsidRDefault="005F3D5F">
            <w:pPr>
              <w:numPr>
                <w:ilvl w:val="0"/>
                <w:numId w:val="38"/>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可按“区间</w:t>
            </w:r>
            <w:r>
              <w:rPr>
                <w:rFonts w:ascii="Book Antiqua" w:hAnsi="Book Antiqua" w:hint="eastAsia"/>
                <w:color w:val="595959" w:themeColor="text1" w:themeTint="A6"/>
                <w:sz w:val="18"/>
                <w:szCs w:val="18"/>
              </w:rPr>
              <w:t>or</w:t>
            </w:r>
            <w:r>
              <w:rPr>
                <w:rFonts w:ascii="Book Antiqua" w:hAnsi="Book Antiqua" w:hint="eastAsia"/>
                <w:color w:val="595959" w:themeColor="text1" w:themeTint="A6"/>
                <w:sz w:val="18"/>
                <w:szCs w:val="18"/>
              </w:rPr>
              <w:t>边界”设置金额范围；</w:t>
            </w:r>
          </w:p>
          <w:p w14:paraId="7A552BC3"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4</w:t>
            </w:r>
            <w:r>
              <w:rPr>
                <w:rFonts w:ascii="Book Antiqua" w:hAnsi="Book Antiqua" w:hint="eastAsia"/>
                <w:color w:val="595959" w:themeColor="text1" w:themeTint="A6"/>
                <w:sz w:val="18"/>
                <w:szCs w:val="18"/>
              </w:rPr>
              <w:t>、未选中的情况下输入框不可填写；输入值精确到</w:t>
            </w:r>
            <w:r>
              <w:rPr>
                <w:rFonts w:ascii="Book Antiqua" w:hAnsi="Book Antiqua" w:hint="eastAsia"/>
                <w:color w:val="595959" w:themeColor="text1" w:themeTint="A6"/>
                <w:sz w:val="18"/>
                <w:szCs w:val="18"/>
              </w:rPr>
              <w:t>2</w:t>
            </w:r>
            <w:r>
              <w:rPr>
                <w:rFonts w:ascii="Book Antiqua" w:hAnsi="Book Antiqua" w:hint="eastAsia"/>
                <w:color w:val="595959" w:themeColor="text1" w:themeTint="A6"/>
                <w:sz w:val="18"/>
                <w:szCs w:val="18"/>
              </w:rPr>
              <w:t>位小数，且只能是非负数；</w:t>
            </w:r>
          </w:p>
        </w:tc>
      </w:tr>
      <w:tr w:rsidR="004837C2" w14:paraId="68CBB412" w14:textId="77777777">
        <w:trPr>
          <w:trHeight w:val="321"/>
          <w:jc w:val="center"/>
        </w:trPr>
        <w:tc>
          <w:tcPr>
            <w:tcW w:w="1583" w:type="dxa"/>
            <w:shd w:val="clear" w:color="auto" w:fill="F8F8F8"/>
            <w:vAlign w:val="center"/>
          </w:tcPr>
          <w:p w14:paraId="3E56C851" w14:textId="77777777" w:rsidR="004837C2" w:rsidRDefault="005F3D5F">
            <w:pPr>
              <w:rPr>
                <w:rFonts w:ascii="Book Antiqua" w:hAnsi="Book Antiqua"/>
                <w:sz w:val="18"/>
                <w:szCs w:val="18"/>
              </w:rPr>
            </w:pPr>
            <w:r>
              <w:rPr>
                <w:rFonts w:ascii="Book Antiqua" w:hAnsi="Book Antiqua" w:hint="eastAsia"/>
                <w:sz w:val="18"/>
                <w:szCs w:val="18"/>
              </w:rPr>
              <w:lastRenderedPageBreak/>
              <w:t>指定</w:t>
            </w:r>
            <w:r>
              <w:rPr>
                <w:rFonts w:ascii="Book Antiqua" w:hAnsi="Book Antiqua"/>
                <w:sz w:val="18"/>
                <w:szCs w:val="18"/>
              </w:rPr>
              <w:t>数量</w:t>
            </w:r>
          </w:p>
        </w:tc>
        <w:tc>
          <w:tcPr>
            <w:tcW w:w="7529" w:type="dxa"/>
          </w:tcPr>
          <w:p w14:paraId="224F9528" w14:textId="77777777" w:rsidR="004837C2" w:rsidRDefault="005F3D5F">
            <w:pPr>
              <w:rPr>
                <w:rFonts w:ascii="Book Antiqua" w:hAnsi="Book Antiqua"/>
                <w:sz w:val="18"/>
                <w:szCs w:val="18"/>
              </w:rPr>
            </w:pPr>
            <w:r>
              <w:rPr>
                <w:noProof/>
              </w:rPr>
              <w:drawing>
                <wp:inline distT="0" distB="0" distL="0" distR="0" wp14:anchorId="695065CB" wp14:editId="4C5DFF47">
                  <wp:extent cx="4643755" cy="2198370"/>
                  <wp:effectExtent l="0" t="0" r="4445" b="1143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5"/>
                          <a:stretch>
                            <a:fillRect/>
                          </a:stretch>
                        </pic:blipFill>
                        <pic:spPr>
                          <a:xfrm>
                            <a:off x="0" y="0"/>
                            <a:ext cx="4643755" cy="2198370"/>
                          </a:xfrm>
                          <a:prstGeom prst="rect">
                            <a:avLst/>
                          </a:prstGeom>
                        </pic:spPr>
                      </pic:pic>
                    </a:graphicData>
                  </a:graphic>
                </wp:inline>
              </w:drawing>
            </w:r>
          </w:p>
          <w:p w14:paraId="6219EF2E" w14:textId="77777777" w:rsidR="004837C2" w:rsidRDefault="005F3D5F">
            <w:pPr>
              <w:rPr>
                <w:rFonts w:ascii="Book Antiqua" w:hAnsi="Book Antiqua"/>
                <w:color w:val="595959" w:themeColor="text1" w:themeTint="A6"/>
                <w:sz w:val="18"/>
                <w:szCs w:val="18"/>
              </w:rPr>
            </w:pPr>
            <w:r>
              <w:rPr>
                <w:rFonts w:ascii="Book Antiqua" w:hAnsi="Book Antiqua" w:hint="eastAsia"/>
                <w:b/>
                <w:color w:val="595959" w:themeColor="text1" w:themeTint="A6"/>
                <w:sz w:val="18"/>
                <w:szCs w:val="18"/>
              </w:rPr>
              <w:t>功能</w:t>
            </w:r>
            <w:r>
              <w:rPr>
                <w:rFonts w:ascii="Book Antiqua" w:hAnsi="Book Antiqua"/>
                <w:b/>
                <w:color w:val="595959" w:themeColor="text1" w:themeTint="A6"/>
                <w:sz w:val="18"/>
                <w:szCs w:val="18"/>
              </w:rPr>
              <w:t>描述</w:t>
            </w:r>
            <w:r>
              <w:rPr>
                <w:rFonts w:ascii="Book Antiqua" w:hAnsi="Book Antiqua"/>
                <w:color w:val="595959" w:themeColor="text1" w:themeTint="A6"/>
                <w:sz w:val="18"/>
                <w:szCs w:val="18"/>
              </w:rPr>
              <w:t>：</w:t>
            </w:r>
          </w:p>
          <w:p w14:paraId="17F994C6" w14:textId="77777777" w:rsidR="004837C2" w:rsidRDefault="005F3D5F">
            <w:pPr>
              <w:numPr>
                <w:ilvl w:val="0"/>
                <w:numId w:val="39"/>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可筛选指定数量的订单；</w:t>
            </w:r>
          </w:p>
          <w:p w14:paraId="5CCD3A55" w14:textId="77777777" w:rsidR="004837C2" w:rsidRDefault="005F3D5F">
            <w:pPr>
              <w:numPr>
                <w:ilvl w:val="0"/>
                <w:numId w:val="39"/>
              </w:num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可按“区间</w:t>
            </w:r>
            <w:r>
              <w:rPr>
                <w:rFonts w:ascii="Book Antiqua" w:hAnsi="Book Antiqua" w:hint="eastAsia"/>
                <w:color w:val="595959" w:themeColor="text1" w:themeTint="A6"/>
                <w:sz w:val="18"/>
                <w:szCs w:val="18"/>
              </w:rPr>
              <w:t>or</w:t>
            </w:r>
            <w:r>
              <w:rPr>
                <w:rFonts w:ascii="Book Antiqua" w:hAnsi="Book Antiqua" w:hint="eastAsia"/>
                <w:color w:val="595959" w:themeColor="text1" w:themeTint="A6"/>
                <w:sz w:val="18"/>
                <w:szCs w:val="18"/>
              </w:rPr>
              <w:t>范围”筛选；</w:t>
            </w:r>
          </w:p>
          <w:p w14:paraId="4843B6E1" w14:textId="77777777" w:rsidR="004837C2" w:rsidRDefault="005F3D5F">
            <w:pPr>
              <w:rPr>
                <w:rFonts w:ascii="Book Antiqua" w:hAnsi="Book Antiqua"/>
                <w:sz w:val="18"/>
                <w:szCs w:val="18"/>
              </w:rPr>
            </w:pPr>
            <w:r>
              <w:rPr>
                <w:rFonts w:ascii="Book Antiqua" w:hAnsi="Book Antiqua" w:hint="eastAsia"/>
                <w:color w:val="595959" w:themeColor="text1" w:themeTint="A6"/>
                <w:sz w:val="18"/>
                <w:szCs w:val="18"/>
              </w:rPr>
              <w:t>3</w:t>
            </w:r>
            <w:r>
              <w:rPr>
                <w:rFonts w:ascii="Book Antiqua" w:hAnsi="Book Antiqua" w:hint="eastAsia"/>
                <w:color w:val="595959" w:themeColor="text1" w:themeTint="A6"/>
                <w:sz w:val="18"/>
                <w:szCs w:val="18"/>
              </w:rPr>
              <w:t>、未选中的情况下不可输入，输入值为自然数；</w:t>
            </w:r>
          </w:p>
        </w:tc>
      </w:tr>
      <w:tr w:rsidR="004837C2" w14:paraId="703215A7" w14:textId="77777777">
        <w:trPr>
          <w:trHeight w:val="321"/>
          <w:jc w:val="center"/>
        </w:trPr>
        <w:tc>
          <w:tcPr>
            <w:tcW w:w="1583" w:type="dxa"/>
            <w:shd w:val="clear" w:color="auto" w:fill="F8F8F8"/>
            <w:vAlign w:val="center"/>
          </w:tcPr>
          <w:p w14:paraId="69C80AAD" w14:textId="77777777" w:rsidR="004837C2" w:rsidRDefault="005F3D5F">
            <w:pPr>
              <w:rPr>
                <w:rFonts w:ascii="Book Antiqua" w:hAnsi="Book Antiqua"/>
                <w:sz w:val="18"/>
                <w:szCs w:val="18"/>
              </w:rPr>
            </w:pPr>
            <w:r>
              <w:rPr>
                <w:rFonts w:ascii="Book Antiqua" w:hAnsi="Book Antiqua" w:hint="eastAsia"/>
                <w:sz w:val="18"/>
                <w:szCs w:val="18"/>
              </w:rPr>
              <w:t>特别</w:t>
            </w:r>
            <w:r>
              <w:rPr>
                <w:rFonts w:ascii="Book Antiqua" w:hAnsi="Book Antiqua"/>
                <w:sz w:val="18"/>
                <w:szCs w:val="18"/>
              </w:rPr>
              <w:t>需求</w:t>
            </w:r>
          </w:p>
        </w:tc>
        <w:tc>
          <w:tcPr>
            <w:tcW w:w="7529" w:type="dxa"/>
          </w:tcPr>
          <w:p w14:paraId="3A4E7D84" w14:textId="77777777" w:rsidR="004837C2" w:rsidRDefault="004837C2">
            <w:pPr>
              <w:rPr>
                <w:rFonts w:ascii="Book Antiqua" w:hAnsi="Book Antiqua"/>
                <w:sz w:val="18"/>
                <w:szCs w:val="18"/>
              </w:rPr>
            </w:pPr>
          </w:p>
        </w:tc>
      </w:tr>
      <w:tr w:rsidR="004837C2" w14:paraId="672356D6" w14:textId="77777777">
        <w:trPr>
          <w:trHeight w:val="321"/>
          <w:jc w:val="center"/>
        </w:trPr>
        <w:tc>
          <w:tcPr>
            <w:tcW w:w="1583" w:type="dxa"/>
            <w:shd w:val="clear" w:color="auto" w:fill="F8F8F8"/>
            <w:vAlign w:val="center"/>
          </w:tcPr>
          <w:p w14:paraId="4C75ACAA" w14:textId="77777777" w:rsidR="004837C2" w:rsidRDefault="005F3D5F">
            <w:pPr>
              <w:rPr>
                <w:rFonts w:ascii="Book Antiqua" w:hAnsi="Book Antiqua"/>
                <w:sz w:val="18"/>
                <w:szCs w:val="18"/>
              </w:rPr>
            </w:pPr>
            <w:r>
              <w:rPr>
                <w:rFonts w:ascii="Book Antiqua" w:hAnsi="Book Antiqua" w:hint="eastAsia"/>
                <w:sz w:val="18"/>
                <w:szCs w:val="18"/>
              </w:rPr>
              <w:t>注意</w:t>
            </w:r>
            <w:r>
              <w:rPr>
                <w:rFonts w:ascii="Book Antiqua" w:hAnsi="Book Antiqua"/>
                <w:sz w:val="18"/>
                <w:szCs w:val="18"/>
              </w:rPr>
              <w:t>问题</w:t>
            </w:r>
          </w:p>
        </w:tc>
        <w:tc>
          <w:tcPr>
            <w:tcW w:w="7529" w:type="dxa"/>
          </w:tcPr>
          <w:p w14:paraId="596DDF7B" w14:textId="77777777" w:rsidR="004837C2" w:rsidRDefault="004837C2">
            <w:pPr>
              <w:rPr>
                <w:rFonts w:ascii="Book Antiqua" w:hAnsi="Book Antiqua"/>
                <w:sz w:val="18"/>
                <w:szCs w:val="18"/>
              </w:rPr>
            </w:pPr>
          </w:p>
        </w:tc>
      </w:tr>
    </w:tbl>
    <w:p w14:paraId="51C731D3" w14:textId="77777777" w:rsidR="004837C2" w:rsidRDefault="004837C2"/>
    <w:p w14:paraId="61CF3C93" w14:textId="77777777" w:rsidR="004837C2" w:rsidRDefault="005F3D5F">
      <w:pPr>
        <w:pStyle w:val="3"/>
        <w:numPr>
          <w:ilvl w:val="2"/>
          <w:numId w:val="23"/>
        </w:numPr>
        <w:rPr>
          <w:rFonts w:ascii="黑体" w:eastAsia="黑体" w:hAnsi="黑体"/>
          <w:sz w:val="24"/>
          <w:szCs w:val="24"/>
        </w:rPr>
      </w:pPr>
      <w:bookmarkStart w:id="66" w:name="_Toc12719546"/>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21</w:t>
      </w:r>
      <w:r>
        <w:rPr>
          <w:rFonts w:ascii="黑体" w:eastAsia="黑体" w:hAnsi="黑体" w:hint="eastAsia"/>
          <w:sz w:val="24"/>
          <w:szCs w:val="24"/>
        </w:rPr>
        <w:t xml:space="preserve">.0 </w:t>
      </w:r>
      <w:r>
        <w:rPr>
          <w:rFonts w:ascii="黑体" w:eastAsia="黑体" w:hAnsi="黑体"/>
          <w:sz w:val="24"/>
          <w:szCs w:val="24"/>
        </w:rPr>
        <w:t>仓库</w:t>
      </w:r>
      <w:r>
        <w:rPr>
          <w:rFonts w:ascii="黑体" w:eastAsia="黑体" w:hAnsi="黑体" w:hint="eastAsia"/>
          <w:sz w:val="24"/>
          <w:szCs w:val="24"/>
        </w:rPr>
        <w:t>分派</w:t>
      </w:r>
      <w:r>
        <w:rPr>
          <w:rFonts w:ascii="黑体" w:eastAsia="黑体" w:hAnsi="黑体"/>
          <w:sz w:val="24"/>
          <w:szCs w:val="24"/>
        </w:rPr>
        <w:t>规则</w:t>
      </w:r>
      <w:bookmarkEnd w:id="66"/>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3E4BEEE" w14:textId="77777777">
        <w:trPr>
          <w:jc w:val="center"/>
        </w:trPr>
        <w:tc>
          <w:tcPr>
            <w:tcW w:w="1583" w:type="dxa"/>
            <w:shd w:val="clear" w:color="auto" w:fill="F8F8F8"/>
            <w:vAlign w:val="center"/>
          </w:tcPr>
          <w:p w14:paraId="6653B3D5"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426E9D1"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w:t>
            </w:r>
            <w:r>
              <w:rPr>
                <w:rFonts w:ascii="Book Antiqua" w:hAnsi="Book Antiqua" w:hint="eastAsia"/>
                <w:b/>
                <w:color w:val="00B050"/>
                <w:sz w:val="18"/>
                <w:szCs w:val="18"/>
              </w:rPr>
              <w:t>1.0</w:t>
            </w:r>
          </w:p>
        </w:tc>
      </w:tr>
      <w:tr w:rsidR="004837C2" w14:paraId="6D57DF2B" w14:textId="77777777">
        <w:trPr>
          <w:jc w:val="center"/>
        </w:trPr>
        <w:tc>
          <w:tcPr>
            <w:tcW w:w="1583" w:type="dxa"/>
            <w:shd w:val="clear" w:color="auto" w:fill="F8F8F8"/>
            <w:vAlign w:val="center"/>
          </w:tcPr>
          <w:p w14:paraId="097D9FA8"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362B8CA" w14:textId="77777777" w:rsidR="004837C2" w:rsidRDefault="005F3D5F">
            <w:pPr>
              <w:rPr>
                <w:rFonts w:ascii="Book Antiqua" w:hAnsi="Book Antiqua"/>
                <w:sz w:val="18"/>
                <w:szCs w:val="18"/>
              </w:rPr>
            </w:pPr>
            <w:r>
              <w:rPr>
                <w:rFonts w:ascii="宋体" w:hAnsi="宋体" w:hint="eastAsia"/>
                <w:sz w:val="18"/>
                <w:szCs w:val="18"/>
              </w:rPr>
              <w:t>仓库分派</w:t>
            </w:r>
            <w:r>
              <w:rPr>
                <w:rFonts w:ascii="宋体" w:hAnsi="宋体"/>
                <w:sz w:val="18"/>
                <w:szCs w:val="18"/>
              </w:rPr>
              <w:t>规则</w:t>
            </w:r>
          </w:p>
        </w:tc>
      </w:tr>
      <w:tr w:rsidR="004837C2" w14:paraId="7F56E67E" w14:textId="77777777">
        <w:trPr>
          <w:trHeight w:val="274"/>
          <w:jc w:val="center"/>
        </w:trPr>
        <w:tc>
          <w:tcPr>
            <w:tcW w:w="1583" w:type="dxa"/>
            <w:shd w:val="clear" w:color="auto" w:fill="F8F8F8"/>
            <w:vAlign w:val="center"/>
          </w:tcPr>
          <w:p w14:paraId="5F1960E4"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6BA6F6CC" w14:textId="77777777" w:rsidR="004837C2" w:rsidRDefault="005F3D5F">
            <w:pPr>
              <w:rPr>
                <w:rFonts w:ascii="Book Antiqua" w:hAnsi="Book Antiqua"/>
                <w:sz w:val="18"/>
                <w:szCs w:val="18"/>
              </w:rPr>
            </w:pPr>
            <w:r>
              <w:rPr>
                <w:rFonts w:ascii="Book Antiqua" w:hAnsi="Book Antiqua" w:hint="eastAsia"/>
                <w:sz w:val="18"/>
                <w:szCs w:val="18"/>
              </w:rPr>
              <w:t>可添加</w:t>
            </w:r>
            <w:r>
              <w:rPr>
                <w:rFonts w:ascii="Book Antiqua" w:hAnsi="Book Antiqua"/>
                <w:sz w:val="18"/>
                <w:szCs w:val="18"/>
              </w:rPr>
              <w:t>、编辑、查看</w:t>
            </w:r>
            <w:r>
              <w:rPr>
                <w:rFonts w:ascii="Book Antiqua" w:hAnsi="Book Antiqua" w:hint="eastAsia"/>
                <w:sz w:val="18"/>
                <w:szCs w:val="18"/>
              </w:rPr>
              <w:t>仓库</w:t>
            </w:r>
            <w:r>
              <w:rPr>
                <w:rFonts w:ascii="Book Antiqua" w:hAnsi="Book Antiqua"/>
                <w:sz w:val="18"/>
                <w:szCs w:val="18"/>
              </w:rPr>
              <w:t>分派规则</w:t>
            </w:r>
          </w:p>
        </w:tc>
      </w:tr>
      <w:tr w:rsidR="004837C2" w14:paraId="60844278" w14:textId="77777777">
        <w:trPr>
          <w:jc w:val="center"/>
        </w:trPr>
        <w:tc>
          <w:tcPr>
            <w:tcW w:w="1583" w:type="dxa"/>
            <w:shd w:val="clear" w:color="auto" w:fill="F8F8F8"/>
            <w:vAlign w:val="center"/>
          </w:tcPr>
          <w:p w14:paraId="43D56FA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E2A1C15" w14:textId="77777777" w:rsidR="004837C2" w:rsidRDefault="005F3D5F">
            <w:pPr>
              <w:rPr>
                <w:rFonts w:ascii="宋体" w:hAnsi="宋体"/>
                <w:sz w:val="18"/>
                <w:szCs w:val="18"/>
              </w:rPr>
            </w:pPr>
            <w:r>
              <w:rPr>
                <w:rFonts w:ascii="宋体" w:hAnsi="宋体" w:hint="eastAsia"/>
                <w:sz w:val="18"/>
                <w:szCs w:val="18"/>
              </w:rPr>
              <w:t>郭荣</w:t>
            </w:r>
          </w:p>
        </w:tc>
      </w:tr>
      <w:tr w:rsidR="004837C2" w14:paraId="3FB0D6FA" w14:textId="77777777">
        <w:trPr>
          <w:jc w:val="center"/>
        </w:trPr>
        <w:tc>
          <w:tcPr>
            <w:tcW w:w="1583" w:type="dxa"/>
            <w:shd w:val="clear" w:color="auto" w:fill="F8F8F8"/>
            <w:vAlign w:val="center"/>
          </w:tcPr>
          <w:p w14:paraId="4CF6E4B6"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36B10245"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7C2A85D2" w14:textId="77777777">
        <w:trPr>
          <w:jc w:val="center"/>
        </w:trPr>
        <w:tc>
          <w:tcPr>
            <w:tcW w:w="1583" w:type="dxa"/>
            <w:shd w:val="clear" w:color="auto" w:fill="F8F8F8"/>
            <w:vAlign w:val="center"/>
          </w:tcPr>
          <w:p w14:paraId="7E33FA5A"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B183E1E" w14:textId="77777777" w:rsidR="004837C2" w:rsidRDefault="005F3D5F">
            <w:r>
              <w:rPr>
                <w:noProof/>
              </w:rPr>
              <w:drawing>
                <wp:inline distT="0" distB="0" distL="0" distR="0" wp14:anchorId="4D171B29" wp14:editId="0A79E1F8">
                  <wp:extent cx="4643755" cy="2268855"/>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6"/>
                          <a:stretch>
                            <a:fillRect/>
                          </a:stretch>
                        </pic:blipFill>
                        <pic:spPr>
                          <a:xfrm>
                            <a:off x="0" y="0"/>
                            <a:ext cx="4643755" cy="2268855"/>
                          </a:xfrm>
                          <a:prstGeom prst="rect">
                            <a:avLst/>
                          </a:prstGeom>
                        </pic:spPr>
                      </pic:pic>
                    </a:graphicData>
                  </a:graphic>
                </wp:inline>
              </w:drawing>
            </w:r>
          </w:p>
          <w:p w14:paraId="5C13BC45"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仓库分配规则</w:t>
            </w:r>
            <w:r>
              <w:rPr>
                <w:rFonts w:ascii="宋体" w:hAnsi="宋体" w:hint="eastAsia"/>
                <w:sz w:val="18"/>
                <w:szCs w:val="18"/>
              </w:rPr>
              <w:t>列表</w:t>
            </w:r>
            <w:r>
              <w:rPr>
                <w:rFonts w:ascii="宋体" w:hAnsi="宋体"/>
                <w:sz w:val="18"/>
                <w:szCs w:val="18"/>
              </w:rPr>
              <w:t>页</w:t>
            </w:r>
          </w:p>
        </w:tc>
      </w:tr>
      <w:tr w:rsidR="004837C2" w14:paraId="504B1421" w14:textId="77777777">
        <w:trPr>
          <w:jc w:val="center"/>
        </w:trPr>
        <w:tc>
          <w:tcPr>
            <w:tcW w:w="1583" w:type="dxa"/>
            <w:shd w:val="clear" w:color="auto" w:fill="F8F8F8"/>
            <w:vAlign w:val="center"/>
          </w:tcPr>
          <w:p w14:paraId="065CB291"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2D3B2018" w14:textId="77777777" w:rsidR="004837C2" w:rsidRDefault="005F3D5F">
            <w:pPr>
              <w:rPr>
                <w:rFonts w:ascii="Book Antiqua" w:hAnsi="Book Antiqua"/>
                <w:sz w:val="18"/>
                <w:szCs w:val="18"/>
              </w:rPr>
            </w:pPr>
            <w:r>
              <w:rPr>
                <w:rFonts w:ascii="Book Antiqua" w:hAnsi="Book Antiqua" w:hint="eastAsia"/>
                <w:sz w:val="18"/>
                <w:szCs w:val="18"/>
              </w:rPr>
              <w:t>只有</w:t>
            </w:r>
            <w:r>
              <w:rPr>
                <w:rFonts w:ascii="Book Antiqua" w:hAnsi="Book Antiqua"/>
                <w:sz w:val="18"/>
                <w:szCs w:val="18"/>
              </w:rPr>
              <w:t>“</w:t>
            </w:r>
            <w:r>
              <w:rPr>
                <w:rFonts w:ascii="Book Antiqua" w:hAnsi="Book Antiqua"/>
                <w:b/>
                <w:sz w:val="18"/>
                <w:szCs w:val="18"/>
              </w:rPr>
              <w:t>未配货、部分配货</w:t>
            </w:r>
            <w:r>
              <w:rPr>
                <w:rFonts w:ascii="Book Antiqua" w:hAnsi="Book Antiqua"/>
                <w:sz w:val="18"/>
                <w:szCs w:val="18"/>
              </w:rPr>
              <w:t>”</w:t>
            </w:r>
            <w:r>
              <w:rPr>
                <w:rFonts w:ascii="Book Antiqua" w:hAnsi="Book Antiqua"/>
                <w:sz w:val="18"/>
                <w:szCs w:val="18"/>
              </w:rPr>
              <w:t>的订单</w:t>
            </w:r>
            <w:r>
              <w:rPr>
                <w:rFonts w:ascii="Book Antiqua" w:hAnsi="Book Antiqua" w:hint="eastAsia"/>
                <w:sz w:val="18"/>
                <w:szCs w:val="18"/>
              </w:rPr>
              <w:t>才</w:t>
            </w:r>
            <w:r>
              <w:rPr>
                <w:rFonts w:ascii="Book Antiqua" w:hAnsi="Book Antiqua"/>
                <w:sz w:val="18"/>
                <w:szCs w:val="18"/>
              </w:rPr>
              <w:t>跑仓库分派规则</w:t>
            </w:r>
          </w:p>
        </w:tc>
      </w:tr>
      <w:tr w:rsidR="004837C2" w14:paraId="5343E4CD" w14:textId="77777777">
        <w:trPr>
          <w:jc w:val="center"/>
        </w:trPr>
        <w:tc>
          <w:tcPr>
            <w:tcW w:w="1583" w:type="dxa"/>
            <w:shd w:val="clear" w:color="auto" w:fill="F8F8F8"/>
            <w:vAlign w:val="center"/>
          </w:tcPr>
          <w:p w14:paraId="6B5026E7"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7CF161DA" w14:textId="77777777" w:rsidR="004837C2" w:rsidRDefault="005F3D5F">
            <w:pPr>
              <w:rPr>
                <w:rFonts w:ascii="Book Antiqua" w:hAnsi="Book Antiqua"/>
                <w:sz w:val="18"/>
                <w:szCs w:val="18"/>
              </w:rPr>
            </w:pPr>
            <w:r>
              <w:rPr>
                <w:rFonts w:ascii="Book Antiqua" w:hAnsi="Book Antiqua" w:hint="eastAsia"/>
                <w:sz w:val="18"/>
                <w:szCs w:val="18"/>
              </w:rPr>
              <w:t>是否</w:t>
            </w:r>
            <w:r>
              <w:rPr>
                <w:rFonts w:ascii="Book Antiqua" w:hAnsi="Book Antiqua"/>
                <w:sz w:val="18"/>
                <w:szCs w:val="18"/>
              </w:rPr>
              <w:t>启用（全部、否</w:t>
            </w:r>
            <w:r>
              <w:rPr>
                <w:rFonts w:ascii="Book Antiqua" w:hAnsi="Book Antiqua" w:hint="eastAsia"/>
                <w:sz w:val="18"/>
                <w:szCs w:val="18"/>
              </w:rPr>
              <w:t>、</w:t>
            </w:r>
            <w:r>
              <w:rPr>
                <w:rFonts w:ascii="Book Antiqua" w:hAnsi="Book Antiqua"/>
                <w:sz w:val="18"/>
                <w:szCs w:val="18"/>
              </w:rPr>
              <w:t>是）</w:t>
            </w:r>
            <w:r>
              <w:rPr>
                <w:rFonts w:ascii="Book Antiqua" w:hAnsi="Book Antiqua" w:hint="eastAsia"/>
                <w:sz w:val="18"/>
                <w:szCs w:val="18"/>
              </w:rPr>
              <w:t>、</w:t>
            </w:r>
            <w:r>
              <w:rPr>
                <w:rFonts w:ascii="Book Antiqua" w:hAnsi="Book Antiqua"/>
                <w:sz w:val="18"/>
                <w:szCs w:val="18"/>
              </w:rPr>
              <w:t>规则名称（模糊</w:t>
            </w:r>
            <w:r>
              <w:rPr>
                <w:rFonts w:ascii="Book Antiqua" w:hAnsi="Book Antiqua" w:hint="eastAsia"/>
                <w:sz w:val="18"/>
                <w:szCs w:val="18"/>
              </w:rPr>
              <w:t>查询</w:t>
            </w:r>
            <w:r>
              <w:rPr>
                <w:rFonts w:ascii="Book Antiqua" w:hAnsi="Book Antiqua"/>
                <w:sz w:val="18"/>
                <w:szCs w:val="18"/>
              </w:rPr>
              <w:t>）、创建时间</w:t>
            </w:r>
          </w:p>
        </w:tc>
      </w:tr>
      <w:tr w:rsidR="004837C2" w14:paraId="0951D67A" w14:textId="77777777">
        <w:trPr>
          <w:jc w:val="center"/>
        </w:trPr>
        <w:tc>
          <w:tcPr>
            <w:tcW w:w="1583" w:type="dxa"/>
            <w:shd w:val="clear" w:color="auto" w:fill="F8F8F8"/>
            <w:vAlign w:val="center"/>
          </w:tcPr>
          <w:p w14:paraId="6EAD6902"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0DA25815"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159"/>
              <w:gridCol w:w="5954"/>
            </w:tblGrid>
            <w:tr w:rsidR="004837C2" w14:paraId="7D3A2312"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819D5E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954" w:type="dxa"/>
                  <w:tcBorders>
                    <w:top w:val="single" w:sz="4" w:space="0" w:color="auto"/>
                    <w:left w:val="nil"/>
                    <w:bottom w:val="single" w:sz="6" w:space="0" w:color="auto"/>
                    <w:right w:val="single" w:sz="6" w:space="0" w:color="auto"/>
                  </w:tcBorders>
                  <w:shd w:val="clear" w:color="000000" w:fill="D9D9D9"/>
                </w:tcPr>
                <w:p w14:paraId="022FC23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0B32712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A60761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序号 </w:t>
                  </w:r>
                </w:p>
              </w:tc>
              <w:tc>
                <w:tcPr>
                  <w:tcW w:w="5954" w:type="dxa"/>
                  <w:tcBorders>
                    <w:top w:val="single" w:sz="6" w:space="0" w:color="auto"/>
                    <w:left w:val="nil"/>
                    <w:bottom w:val="single" w:sz="6" w:space="0" w:color="auto"/>
                    <w:right w:val="single" w:sz="6" w:space="0" w:color="auto"/>
                  </w:tcBorders>
                  <w:vAlign w:val="center"/>
                </w:tcPr>
                <w:p w14:paraId="219FD17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76D59F1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92CD41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规则</w:t>
                  </w:r>
                  <w:r>
                    <w:rPr>
                      <w:rFonts w:ascii="Book Antiqua" w:hAnsi="Book Antiqua"/>
                      <w:sz w:val="18"/>
                      <w:szCs w:val="18"/>
                    </w:rPr>
                    <w:t>名称</w:t>
                  </w:r>
                </w:p>
              </w:tc>
              <w:tc>
                <w:tcPr>
                  <w:tcW w:w="5954" w:type="dxa"/>
                  <w:tcBorders>
                    <w:top w:val="single" w:sz="6" w:space="0" w:color="auto"/>
                    <w:left w:val="nil"/>
                    <w:bottom w:val="single" w:sz="6" w:space="0" w:color="auto"/>
                    <w:right w:val="single" w:sz="6" w:space="0" w:color="auto"/>
                  </w:tcBorders>
                  <w:vAlign w:val="center"/>
                </w:tcPr>
                <w:p w14:paraId="37D1632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本账号</w:t>
                  </w:r>
                  <w:r>
                    <w:rPr>
                      <w:rFonts w:ascii="宋体" w:hAnsi="宋体" w:cs="宋体"/>
                      <w:color w:val="000000"/>
                      <w:kern w:val="0"/>
                      <w:sz w:val="22"/>
                      <w:szCs w:val="22"/>
                    </w:rPr>
                    <w:t>唯一</w:t>
                  </w:r>
                </w:p>
              </w:tc>
            </w:tr>
            <w:tr w:rsidR="004837C2" w14:paraId="45B57DB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C461477"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规则</w:t>
                  </w:r>
                </w:p>
              </w:tc>
              <w:tc>
                <w:tcPr>
                  <w:tcW w:w="5954" w:type="dxa"/>
                  <w:tcBorders>
                    <w:top w:val="single" w:sz="6" w:space="0" w:color="auto"/>
                    <w:left w:val="nil"/>
                    <w:bottom w:val="single" w:sz="6" w:space="0" w:color="auto"/>
                    <w:right w:val="single" w:sz="6" w:space="0" w:color="auto"/>
                  </w:tcBorders>
                  <w:vAlign w:val="center"/>
                </w:tcPr>
                <w:p w14:paraId="278C200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超出</w:t>
                  </w:r>
                  <w:r>
                    <w:rPr>
                      <w:rFonts w:ascii="宋体" w:hAnsi="宋体" w:cs="宋体"/>
                      <w:color w:val="000000"/>
                      <w:kern w:val="0"/>
                      <w:sz w:val="22"/>
                      <w:szCs w:val="22"/>
                    </w:rPr>
                    <w:t>隐藏</w:t>
                  </w:r>
                </w:p>
              </w:tc>
            </w:tr>
            <w:tr w:rsidR="004837C2" w14:paraId="5FE713FE" w14:textId="77777777">
              <w:trPr>
                <w:trHeight w:val="395"/>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EA3BE46"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是否启用</w:t>
                  </w:r>
                </w:p>
              </w:tc>
              <w:tc>
                <w:tcPr>
                  <w:tcW w:w="5954" w:type="dxa"/>
                  <w:tcBorders>
                    <w:top w:val="single" w:sz="6" w:space="0" w:color="auto"/>
                    <w:left w:val="nil"/>
                    <w:bottom w:val="single" w:sz="6" w:space="0" w:color="auto"/>
                    <w:right w:val="single" w:sz="6" w:space="0" w:color="auto"/>
                  </w:tcBorders>
                  <w:vAlign w:val="center"/>
                </w:tcPr>
                <w:p w14:paraId="4AC76E80" w14:textId="77777777" w:rsidR="004837C2" w:rsidRDefault="004837C2">
                  <w:pPr>
                    <w:widowControl/>
                    <w:jc w:val="left"/>
                    <w:rPr>
                      <w:rFonts w:ascii="宋体" w:hAnsi="宋体" w:cs="宋体"/>
                      <w:color w:val="000000"/>
                      <w:kern w:val="0"/>
                      <w:sz w:val="22"/>
                      <w:szCs w:val="22"/>
                    </w:rPr>
                  </w:pPr>
                </w:p>
              </w:tc>
            </w:tr>
            <w:tr w:rsidR="004837C2" w14:paraId="1B3FB5E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EF6DBE7"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创建时间</w:t>
                  </w:r>
                </w:p>
              </w:tc>
              <w:tc>
                <w:tcPr>
                  <w:tcW w:w="5954" w:type="dxa"/>
                  <w:tcBorders>
                    <w:top w:val="single" w:sz="6" w:space="0" w:color="auto"/>
                    <w:left w:val="nil"/>
                    <w:bottom w:val="single" w:sz="6" w:space="0" w:color="auto"/>
                    <w:right w:val="single" w:sz="6" w:space="0" w:color="auto"/>
                  </w:tcBorders>
                  <w:vAlign w:val="center"/>
                </w:tcPr>
                <w:p w14:paraId="1F5F0496" w14:textId="77777777" w:rsidR="004837C2" w:rsidRDefault="004837C2">
                  <w:pPr>
                    <w:widowControl/>
                    <w:jc w:val="left"/>
                    <w:rPr>
                      <w:rFonts w:ascii="宋体" w:hAnsi="宋体" w:cs="宋体"/>
                      <w:color w:val="000000"/>
                      <w:kern w:val="0"/>
                      <w:sz w:val="22"/>
                      <w:szCs w:val="22"/>
                    </w:rPr>
                  </w:pPr>
                </w:p>
              </w:tc>
            </w:tr>
            <w:tr w:rsidR="004837C2" w14:paraId="21A87B7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632165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954" w:type="dxa"/>
                  <w:tcBorders>
                    <w:top w:val="single" w:sz="6" w:space="0" w:color="auto"/>
                    <w:left w:val="nil"/>
                    <w:bottom w:val="single" w:sz="6" w:space="0" w:color="auto"/>
                    <w:right w:val="single" w:sz="6" w:space="0" w:color="auto"/>
                  </w:tcBorders>
                  <w:vAlign w:val="center"/>
                </w:tcPr>
                <w:p w14:paraId="7A90D78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查看</w:t>
                  </w:r>
                  <w:r>
                    <w:rPr>
                      <w:rFonts w:ascii="宋体" w:hAnsi="宋体" w:cs="宋体"/>
                      <w:color w:val="000000"/>
                      <w:kern w:val="0"/>
                      <w:sz w:val="22"/>
                      <w:szCs w:val="22"/>
                    </w:rPr>
                    <w:t>、编辑、删除</w:t>
                  </w:r>
                </w:p>
              </w:tc>
            </w:tr>
          </w:tbl>
          <w:p w14:paraId="5794FA44" w14:textId="77777777" w:rsidR="004837C2" w:rsidRDefault="004837C2">
            <w:pPr>
              <w:rPr>
                <w:rFonts w:ascii="Book Antiqua" w:hAnsi="Book Antiqua"/>
                <w:sz w:val="18"/>
                <w:szCs w:val="18"/>
              </w:rPr>
            </w:pPr>
          </w:p>
        </w:tc>
      </w:tr>
      <w:tr w:rsidR="004837C2" w14:paraId="653CEA23" w14:textId="77777777">
        <w:trPr>
          <w:trHeight w:val="561"/>
          <w:jc w:val="center"/>
        </w:trPr>
        <w:tc>
          <w:tcPr>
            <w:tcW w:w="1583" w:type="dxa"/>
            <w:shd w:val="clear" w:color="auto" w:fill="F8F8F8"/>
            <w:vAlign w:val="center"/>
          </w:tcPr>
          <w:p w14:paraId="239DBCA5"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755AD3DD" w14:textId="77777777" w:rsidR="004837C2" w:rsidRDefault="005F3D5F">
            <w:pPr>
              <w:rPr>
                <w:rFonts w:ascii="Book Antiqua" w:hAnsi="Book Antiqua"/>
                <w:color w:val="595959" w:themeColor="text1" w:themeTint="A6"/>
                <w:sz w:val="18"/>
                <w:szCs w:val="18"/>
              </w:rPr>
            </w:pPr>
            <w:r>
              <w:rPr>
                <w:noProof/>
              </w:rPr>
              <w:drawing>
                <wp:inline distT="0" distB="0" distL="0" distR="0" wp14:anchorId="00DE940E" wp14:editId="75E28FF6">
                  <wp:extent cx="4643755" cy="3446145"/>
                  <wp:effectExtent l="0" t="0" r="4445"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7"/>
                          <a:stretch>
                            <a:fillRect/>
                          </a:stretch>
                        </pic:blipFill>
                        <pic:spPr>
                          <a:xfrm>
                            <a:off x="0" y="0"/>
                            <a:ext cx="4643755" cy="3446145"/>
                          </a:xfrm>
                          <a:prstGeom prst="rect">
                            <a:avLst/>
                          </a:prstGeom>
                        </pic:spPr>
                      </pic:pic>
                    </a:graphicData>
                  </a:graphic>
                </wp:inline>
              </w:drawing>
            </w:r>
          </w:p>
          <w:p w14:paraId="387EC1E4" w14:textId="77777777" w:rsidR="004837C2" w:rsidRDefault="005F3D5F">
            <w:pPr>
              <w:rPr>
                <w:rFonts w:ascii="Book Antiqua" w:hAnsi="Book Antiqua"/>
                <w:color w:val="595959" w:themeColor="text1" w:themeTint="A6"/>
                <w:sz w:val="18"/>
                <w:szCs w:val="18"/>
              </w:rPr>
            </w:pPr>
            <w:r>
              <w:rPr>
                <w:noProof/>
              </w:rPr>
              <w:lastRenderedPageBreak/>
              <w:drawing>
                <wp:inline distT="0" distB="0" distL="0" distR="0" wp14:anchorId="0FB9B706" wp14:editId="62AF1A59">
                  <wp:extent cx="4643755" cy="2680335"/>
                  <wp:effectExtent l="0" t="0" r="4445"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48"/>
                          <a:stretch>
                            <a:fillRect/>
                          </a:stretch>
                        </pic:blipFill>
                        <pic:spPr>
                          <a:xfrm>
                            <a:off x="0" y="0"/>
                            <a:ext cx="4643755" cy="2680335"/>
                          </a:xfrm>
                          <a:prstGeom prst="rect">
                            <a:avLst/>
                          </a:prstGeom>
                        </pic:spPr>
                      </pic:pic>
                    </a:graphicData>
                  </a:graphic>
                </wp:inline>
              </w:drawing>
            </w:r>
          </w:p>
          <w:p w14:paraId="71E1245D" w14:textId="77777777" w:rsidR="004837C2" w:rsidRDefault="005F3D5F">
            <w:pPr>
              <w:jc w:val="cente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color w:val="595959" w:themeColor="text1" w:themeTint="A6"/>
                <w:sz w:val="18"/>
                <w:szCs w:val="18"/>
              </w:rPr>
              <w:t>完整的设置条件和设置样式</w:t>
            </w:r>
          </w:p>
        </w:tc>
      </w:tr>
      <w:tr w:rsidR="004837C2" w14:paraId="2619A993" w14:textId="77777777">
        <w:trPr>
          <w:trHeight w:val="561"/>
          <w:jc w:val="center"/>
        </w:trPr>
        <w:tc>
          <w:tcPr>
            <w:tcW w:w="1583" w:type="dxa"/>
            <w:shd w:val="clear" w:color="auto" w:fill="F8F8F8"/>
            <w:vAlign w:val="center"/>
          </w:tcPr>
          <w:p w14:paraId="6CEF1F59" w14:textId="77777777" w:rsidR="004837C2" w:rsidRDefault="005F3D5F">
            <w:pPr>
              <w:rPr>
                <w:rFonts w:ascii="Book Antiqua" w:hAnsi="Book Antiqua"/>
                <w:sz w:val="18"/>
                <w:szCs w:val="18"/>
              </w:rPr>
            </w:pPr>
            <w:r>
              <w:rPr>
                <w:rFonts w:ascii="Book Antiqua" w:hAnsi="Book Antiqua" w:hint="eastAsia"/>
                <w:sz w:val="18"/>
                <w:szCs w:val="18"/>
              </w:rPr>
              <w:lastRenderedPageBreak/>
              <w:t>功能</w:t>
            </w:r>
            <w:r>
              <w:rPr>
                <w:rFonts w:ascii="Book Antiqua" w:hAnsi="Book Antiqua"/>
                <w:sz w:val="18"/>
                <w:szCs w:val="18"/>
              </w:rPr>
              <w:t>描述</w:t>
            </w:r>
            <w:r>
              <w:rPr>
                <w:rFonts w:ascii="Book Antiqua" w:hAnsi="Book Antiqua" w:hint="eastAsia"/>
                <w:sz w:val="18"/>
                <w:szCs w:val="18"/>
              </w:rPr>
              <w:t>1</w:t>
            </w:r>
          </w:p>
        </w:tc>
        <w:tc>
          <w:tcPr>
            <w:tcW w:w="7529" w:type="dxa"/>
          </w:tcPr>
          <w:p w14:paraId="2C9282FC" w14:textId="77777777" w:rsidR="004837C2" w:rsidRDefault="005F3D5F">
            <w:pPr>
              <w:rPr>
                <w:rFonts w:ascii="Book Antiqua" w:hAnsi="Book Antiqua"/>
                <w:b/>
                <w:sz w:val="18"/>
                <w:szCs w:val="18"/>
              </w:rPr>
            </w:pPr>
            <w:r>
              <w:rPr>
                <w:rFonts w:ascii="Book Antiqua" w:hAnsi="Book Antiqua" w:hint="eastAsia"/>
                <w:b/>
                <w:sz w:val="18"/>
                <w:szCs w:val="18"/>
              </w:rPr>
              <w:t>描述</w:t>
            </w:r>
          </w:p>
          <w:p w14:paraId="0BB7B586" w14:textId="77777777" w:rsidR="004837C2" w:rsidRDefault="005F3D5F">
            <w:pPr>
              <w:pStyle w:val="afb"/>
              <w:numPr>
                <w:ilvl w:val="0"/>
                <w:numId w:val="40"/>
              </w:numPr>
              <w:rPr>
                <w:rFonts w:ascii="Book Antiqua" w:hAnsi="Book Antiqua"/>
                <w:color w:val="FF0000"/>
                <w:sz w:val="18"/>
                <w:szCs w:val="18"/>
              </w:rPr>
            </w:pPr>
            <w:r>
              <w:rPr>
                <w:rFonts w:ascii="Book Antiqua" w:hAnsi="Book Antiqua" w:hint="eastAsia"/>
                <w:color w:val="000000" w:themeColor="text1"/>
                <w:sz w:val="18"/>
                <w:szCs w:val="18"/>
              </w:rPr>
              <w:t>添加仓库</w:t>
            </w:r>
            <w:r>
              <w:rPr>
                <w:rFonts w:ascii="Book Antiqua" w:hAnsi="Book Antiqua"/>
                <w:color w:val="000000" w:themeColor="text1"/>
                <w:sz w:val="18"/>
                <w:szCs w:val="18"/>
              </w:rPr>
              <w:t>分派规则</w:t>
            </w:r>
          </w:p>
          <w:p w14:paraId="21BB7D18" w14:textId="77777777" w:rsidR="004837C2" w:rsidRDefault="005F3D5F">
            <w:pPr>
              <w:rPr>
                <w:rFonts w:ascii="Book Antiqua" w:hAnsi="Book Antiqua"/>
                <w:b/>
                <w:sz w:val="18"/>
                <w:szCs w:val="18"/>
              </w:rPr>
            </w:pPr>
            <w:r>
              <w:rPr>
                <w:rFonts w:ascii="Book Antiqua" w:hAnsi="Book Antiqua" w:hint="eastAsia"/>
                <w:b/>
                <w:sz w:val="18"/>
                <w:szCs w:val="18"/>
              </w:rPr>
              <w:t>过程</w:t>
            </w:r>
          </w:p>
          <w:p w14:paraId="30BACA07" w14:textId="77777777" w:rsidR="004837C2" w:rsidRDefault="005F3D5F">
            <w:pPr>
              <w:pStyle w:val="afb"/>
              <w:numPr>
                <w:ilvl w:val="0"/>
                <w:numId w:val="40"/>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添加</w:t>
            </w:r>
            <w:r>
              <w:rPr>
                <w:rFonts w:ascii="Book Antiqua" w:hAnsi="Book Antiqua" w:hint="eastAsia"/>
                <w:sz w:val="18"/>
                <w:szCs w:val="18"/>
              </w:rPr>
              <w:t>规则</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打开</w:t>
            </w:r>
            <w:r>
              <w:rPr>
                <w:rFonts w:ascii="Book Antiqua" w:hAnsi="Book Antiqua" w:hint="eastAsia"/>
                <w:sz w:val="18"/>
                <w:szCs w:val="18"/>
              </w:rPr>
              <w:t>添加仓库分派</w:t>
            </w:r>
            <w:r>
              <w:rPr>
                <w:rFonts w:ascii="Book Antiqua" w:hAnsi="Book Antiqua"/>
                <w:sz w:val="18"/>
                <w:szCs w:val="18"/>
              </w:rPr>
              <w:t>规则弹窗</w:t>
            </w:r>
            <w:r>
              <w:rPr>
                <w:rFonts w:ascii="Book Antiqua" w:hAnsi="Book Antiqua" w:hint="eastAsia"/>
                <w:sz w:val="18"/>
                <w:szCs w:val="18"/>
              </w:rPr>
              <w:t>；</w:t>
            </w:r>
          </w:p>
          <w:p w14:paraId="08E52CE3"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3</w:t>
            </w:r>
            <w:r>
              <w:rPr>
                <w:rFonts w:ascii="Book Antiqua" w:hAnsi="Book Antiqua" w:hint="eastAsia"/>
                <w:sz w:val="18"/>
                <w:szCs w:val="18"/>
              </w:rPr>
              <w:t>、点击</w:t>
            </w:r>
            <w:r>
              <w:rPr>
                <w:rFonts w:ascii="Book Antiqua" w:hAnsi="Book Antiqua"/>
                <w:sz w:val="18"/>
                <w:szCs w:val="18"/>
              </w:rPr>
              <w:t>弹窗右侧，</w:t>
            </w:r>
            <w:r>
              <w:rPr>
                <w:rFonts w:ascii="Book Antiqua" w:hAnsi="Book Antiqua" w:hint="eastAsia"/>
                <w:sz w:val="18"/>
                <w:szCs w:val="18"/>
              </w:rPr>
              <w:t>“选择</w:t>
            </w:r>
            <w:r>
              <w:rPr>
                <w:rFonts w:ascii="Book Antiqua" w:hAnsi="Book Antiqua"/>
                <w:sz w:val="18"/>
                <w:szCs w:val="18"/>
              </w:rPr>
              <w:t>条件</w:t>
            </w:r>
            <w:r>
              <w:rPr>
                <w:rFonts w:ascii="Book Antiqua" w:hAnsi="Book Antiqua" w:hint="eastAsia"/>
                <w:sz w:val="18"/>
                <w:szCs w:val="18"/>
              </w:rPr>
              <w:t>”</w:t>
            </w:r>
            <w:r>
              <w:rPr>
                <w:rFonts w:ascii="Book Antiqua" w:hAnsi="Book Antiqua"/>
                <w:sz w:val="18"/>
                <w:szCs w:val="18"/>
              </w:rPr>
              <w:t>部分</w:t>
            </w:r>
            <w:r>
              <w:rPr>
                <w:rFonts w:ascii="Book Antiqua" w:hAnsi="Book Antiqua" w:hint="eastAsia"/>
                <w:sz w:val="18"/>
                <w:szCs w:val="18"/>
              </w:rPr>
              <w:t>勾选</w:t>
            </w:r>
            <w:r>
              <w:rPr>
                <w:rFonts w:ascii="Book Antiqua" w:hAnsi="Book Antiqua"/>
                <w:sz w:val="18"/>
                <w:szCs w:val="18"/>
              </w:rPr>
              <w:t>框</w:t>
            </w:r>
            <w:r>
              <w:rPr>
                <w:rFonts w:ascii="Book Antiqua" w:hAnsi="Book Antiqua"/>
                <w:sz w:val="18"/>
                <w:szCs w:val="18"/>
              </w:rPr>
              <w:t>or</w:t>
            </w:r>
            <w:r>
              <w:rPr>
                <w:rFonts w:ascii="Book Antiqua" w:hAnsi="Book Antiqua" w:hint="eastAsia"/>
                <w:sz w:val="18"/>
                <w:szCs w:val="18"/>
              </w:rPr>
              <w:t>蓝色文字</w:t>
            </w:r>
            <w:r>
              <w:rPr>
                <w:rFonts w:ascii="Book Antiqua" w:hAnsi="Book Antiqua"/>
                <w:sz w:val="18"/>
                <w:szCs w:val="18"/>
              </w:rPr>
              <w:t>，跳出具体规则设置项；</w:t>
            </w:r>
            <w:r>
              <w:rPr>
                <w:rFonts w:ascii="Book Antiqua" w:hAnsi="Book Antiqua" w:hint="eastAsia"/>
                <w:sz w:val="18"/>
                <w:szCs w:val="18"/>
              </w:rPr>
              <w:t>设置</w:t>
            </w:r>
            <w:r>
              <w:rPr>
                <w:rFonts w:ascii="Book Antiqua" w:hAnsi="Book Antiqua"/>
                <w:sz w:val="18"/>
                <w:szCs w:val="18"/>
              </w:rPr>
              <w:t>好具体规则，</w:t>
            </w:r>
            <w:r>
              <w:rPr>
                <w:rFonts w:ascii="Book Antiqua" w:hAnsi="Book Antiqua" w:hint="eastAsia"/>
                <w:sz w:val="18"/>
                <w:szCs w:val="18"/>
              </w:rPr>
              <w:t>则</w:t>
            </w:r>
            <w:r>
              <w:rPr>
                <w:rFonts w:ascii="Book Antiqua" w:hAnsi="Book Antiqua"/>
                <w:sz w:val="18"/>
                <w:szCs w:val="18"/>
              </w:rPr>
              <w:t>在</w:t>
            </w:r>
            <w:r>
              <w:rPr>
                <w:rFonts w:ascii="Book Antiqua" w:hAnsi="Book Antiqua" w:hint="eastAsia"/>
                <w:sz w:val="18"/>
                <w:szCs w:val="18"/>
              </w:rPr>
              <w:t>已</w:t>
            </w:r>
            <w:r>
              <w:rPr>
                <w:rFonts w:ascii="Book Antiqua" w:hAnsi="Book Antiqua"/>
                <w:sz w:val="18"/>
                <w:szCs w:val="18"/>
              </w:rPr>
              <w:t>设置规则</w:t>
            </w:r>
            <w:r>
              <w:rPr>
                <w:rFonts w:ascii="Book Antiqua" w:hAnsi="Book Antiqua" w:hint="eastAsia"/>
                <w:sz w:val="18"/>
                <w:szCs w:val="18"/>
              </w:rPr>
              <w:t>添加</w:t>
            </w:r>
            <w:r>
              <w:rPr>
                <w:rFonts w:ascii="Book Antiqua" w:hAnsi="Book Antiqua"/>
                <w:sz w:val="18"/>
                <w:szCs w:val="18"/>
              </w:rPr>
              <w:t>一条记录</w:t>
            </w:r>
            <w:r>
              <w:rPr>
                <w:rFonts w:ascii="Book Antiqua" w:hAnsi="Book Antiqua" w:hint="eastAsia"/>
                <w:sz w:val="18"/>
                <w:szCs w:val="18"/>
              </w:rPr>
              <w:t>；</w:t>
            </w:r>
          </w:p>
          <w:p w14:paraId="5AF7B8BC" w14:textId="77777777" w:rsidR="004837C2" w:rsidRDefault="005F3D5F">
            <w:pPr>
              <w:pStyle w:val="afb"/>
              <w:numPr>
                <w:ilvl w:val="0"/>
                <w:numId w:val="27"/>
              </w:numPr>
              <w:rPr>
                <w:rFonts w:ascii="Book Antiqua" w:hAnsi="Book Antiqua"/>
                <w:b/>
                <w:color w:val="000000" w:themeColor="text1"/>
                <w:sz w:val="18"/>
                <w:szCs w:val="18"/>
              </w:rPr>
            </w:pPr>
            <w:r>
              <w:rPr>
                <w:rFonts w:ascii="Book Antiqua" w:hAnsi="Book Antiqua" w:hint="eastAsia"/>
                <w:sz w:val="18"/>
                <w:szCs w:val="18"/>
              </w:rPr>
              <w:t>选择仓库</w:t>
            </w:r>
            <w:r>
              <w:rPr>
                <w:rFonts w:ascii="Book Antiqua" w:hAnsi="Book Antiqua"/>
                <w:sz w:val="18"/>
                <w:szCs w:val="18"/>
              </w:rPr>
              <w:t>，可多选</w:t>
            </w:r>
            <w:r>
              <w:rPr>
                <w:rFonts w:ascii="Book Antiqua" w:hAnsi="Book Antiqua"/>
                <w:sz w:val="18"/>
                <w:szCs w:val="18"/>
              </w:rPr>
              <w:t>;</w:t>
            </w:r>
          </w:p>
          <w:p w14:paraId="6C76EDF2" w14:textId="77777777" w:rsidR="004837C2" w:rsidRDefault="005F3D5F">
            <w:pPr>
              <w:pStyle w:val="afb"/>
              <w:numPr>
                <w:ilvl w:val="0"/>
                <w:numId w:val="25"/>
              </w:numPr>
              <w:rPr>
                <w:rFonts w:ascii="Book Antiqua" w:hAnsi="Book Antiqua"/>
                <w:b/>
                <w:color w:val="000000" w:themeColor="text1"/>
                <w:sz w:val="18"/>
                <w:szCs w:val="18"/>
              </w:rPr>
            </w:pPr>
            <w:r>
              <w:rPr>
                <w:rFonts w:ascii="Book Antiqua" w:hAnsi="Book Antiqua" w:hint="eastAsia"/>
                <w:sz w:val="18"/>
                <w:szCs w:val="18"/>
              </w:rPr>
              <w:t>设置是否</w:t>
            </w:r>
            <w:r>
              <w:rPr>
                <w:rFonts w:ascii="Book Antiqua" w:hAnsi="Book Antiqua"/>
                <w:sz w:val="18"/>
                <w:szCs w:val="18"/>
              </w:rPr>
              <w:t>启用</w:t>
            </w:r>
            <w:r>
              <w:rPr>
                <w:rFonts w:ascii="Book Antiqua" w:hAnsi="Book Antiqua" w:hint="eastAsia"/>
                <w:sz w:val="18"/>
                <w:szCs w:val="18"/>
              </w:rPr>
              <w:t>；</w:t>
            </w:r>
            <w:r>
              <w:rPr>
                <w:rFonts w:ascii="Book Antiqua" w:hAnsi="Book Antiqua"/>
                <w:sz w:val="18"/>
                <w:szCs w:val="18"/>
              </w:rPr>
              <w:t>默认为否；</w:t>
            </w:r>
          </w:p>
          <w:p w14:paraId="29933B1A"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6</w:t>
            </w:r>
            <w:r>
              <w:rPr>
                <w:rFonts w:ascii="Book Antiqua" w:hAnsi="Book Antiqua" w:hint="eastAsia"/>
                <w:sz w:val="18"/>
                <w:szCs w:val="18"/>
              </w:rPr>
              <w:t>、点击“</w:t>
            </w:r>
            <w:r>
              <w:rPr>
                <w:rFonts w:ascii="Book Antiqua" w:hAnsi="Book Antiqua"/>
                <w:sz w:val="18"/>
                <w:szCs w:val="18"/>
              </w:rPr>
              <w:t>确定</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添加</w:t>
            </w:r>
            <w:r>
              <w:rPr>
                <w:rFonts w:ascii="Book Antiqua" w:hAnsi="Book Antiqua" w:hint="eastAsia"/>
                <w:sz w:val="18"/>
                <w:szCs w:val="18"/>
              </w:rPr>
              <w:t>仓库分派</w:t>
            </w:r>
            <w:r>
              <w:rPr>
                <w:rFonts w:ascii="Book Antiqua" w:hAnsi="Book Antiqua"/>
                <w:sz w:val="18"/>
                <w:szCs w:val="18"/>
              </w:rPr>
              <w:t>规则成功；</w:t>
            </w:r>
          </w:p>
          <w:p w14:paraId="104F145D"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4CCE4F0" w14:textId="77777777" w:rsidR="004837C2" w:rsidRDefault="005F3D5F">
            <w:pPr>
              <w:rPr>
                <w:rFonts w:ascii="Book Antiqua" w:hAnsi="Book Antiqua"/>
                <w:sz w:val="18"/>
                <w:szCs w:val="18"/>
              </w:rPr>
            </w:pPr>
            <w:r>
              <w:rPr>
                <w:rFonts w:ascii="Book Antiqua" w:hAnsi="Book Antiqua"/>
                <w:b/>
                <w:sz w:val="18"/>
                <w:szCs w:val="18"/>
              </w:rPr>
              <w:t>7</w:t>
            </w:r>
            <w:r>
              <w:rPr>
                <w:rFonts w:ascii="Book Antiqua" w:hAnsi="Book Antiqua" w:hint="eastAsia"/>
                <w:b/>
                <w:sz w:val="18"/>
                <w:szCs w:val="18"/>
              </w:rPr>
              <w:t>、查看</w:t>
            </w:r>
            <w:r>
              <w:rPr>
                <w:rFonts w:ascii="Book Antiqua" w:hAnsi="Book Antiqua"/>
                <w:sz w:val="18"/>
                <w:szCs w:val="18"/>
              </w:rPr>
              <w:t>：</w:t>
            </w:r>
            <w:r>
              <w:rPr>
                <w:rFonts w:ascii="Book Antiqua" w:hAnsi="Book Antiqua" w:hint="eastAsia"/>
                <w:sz w:val="18"/>
                <w:szCs w:val="18"/>
              </w:rPr>
              <w:t>可查</w:t>
            </w:r>
            <w:r>
              <w:rPr>
                <w:rFonts w:ascii="Book Antiqua" w:hAnsi="Book Antiqua"/>
                <w:sz w:val="18"/>
                <w:szCs w:val="18"/>
              </w:rPr>
              <w:t>已设置好的规则；</w:t>
            </w:r>
          </w:p>
          <w:p w14:paraId="0377AB06" w14:textId="77777777" w:rsidR="004837C2" w:rsidRDefault="005F3D5F">
            <w:pPr>
              <w:rPr>
                <w:rFonts w:ascii="Book Antiqua" w:hAnsi="Book Antiqua"/>
                <w:sz w:val="18"/>
                <w:szCs w:val="18"/>
              </w:rPr>
            </w:pPr>
            <w:r>
              <w:rPr>
                <w:rFonts w:ascii="Book Antiqua" w:hAnsi="Book Antiqua"/>
                <w:b/>
                <w:sz w:val="18"/>
                <w:szCs w:val="18"/>
              </w:rPr>
              <w:t>8</w:t>
            </w:r>
            <w:r>
              <w:rPr>
                <w:rFonts w:ascii="Book Antiqua" w:hAnsi="Book Antiqua" w:hint="eastAsia"/>
                <w:b/>
                <w:sz w:val="18"/>
                <w:szCs w:val="18"/>
              </w:rPr>
              <w:t>、编辑</w:t>
            </w:r>
            <w:r>
              <w:rPr>
                <w:rFonts w:ascii="Book Antiqua" w:hAnsi="Book Antiqua"/>
                <w:b/>
                <w:sz w:val="18"/>
                <w:szCs w:val="18"/>
              </w:rPr>
              <w:t>：</w:t>
            </w:r>
            <w:r>
              <w:rPr>
                <w:rFonts w:ascii="Book Antiqua" w:hAnsi="Book Antiqua" w:hint="eastAsia"/>
                <w:sz w:val="18"/>
                <w:szCs w:val="18"/>
              </w:rPr>
              <w:t>自动</w:t>
            </w:r>
            <w:r>
              <w:rPr>
                <w:rFonts w:ascii="Book Antiqua" w:hAnsi="Book Antiqua"/>
                <w:sz w:val="18"/>
                <w:szCs w:val="18"/>
              </w:rPr>
              <w:t>加载已填写</w:t>
            </w:r>
            <w:r>
              <w:rPr>
                <w:rFonts w:ascii="Book Antiqua" w:hAnsi="Book Antiqua" w:hint="eastAsia"/>
                <w:sz w:val="18"/>
                <w:szCs w:val="18"/>
              </w:rPr>
              <w:t>和</w:t>
            </w:r>
            <w:r>
              <w:rPr>
                <w:rFonts w:ascii="Book Antiqua" w:hAnsi="Book Antiqua"/>
                <w:sz w:val="18"/>
                <w:szCs w:val="18"/>
              </w:rPr>
              <w:t>设置的信息</w:t>
            </w:r>
            <w:r>
              <w:rPr>
                <w:rFonts w:ascii="Book Antiqua" w:hAnsi="Book Antiqua" w:hint="eastAsia"/>
                <w:sz w:val="18"/>
                <w:szCs w:val="18"/>
              </w:rPr>
              <w:t>；可修改</w:t>
            </w:r>
            <w:r>
              <w:rPr>
                <w:rFonts w:ascii="Book Antiqua" w:hAnsi="Book Antiqua"/>
                <w:sz w:val="18"/>
                <w:szCs w:val="18"/>
              </w:rPr>
              <w:t>所有</w:t>
            </w:r>
            <w:r>
              <w:rPr>
                <w:rFonts w:ascii="Book Antiqua" w:hAnsi="Book Antiqua" w:hint="eastAsia"/>
                <w:sz w:val="18"/>
                <w:szCs w:val="18"/>
              </w:rPr>
              <w:t>数据</w:t>
            </w:r>
            <w:r>
              <w:rPr>
                <w:rFonts w:ascii="Book Antiqua" w:hAnsi="Book Antiqua"/>
                <w:sz w:val="18"/>
                <w:szCs w:val="18"/>
              </w:rPr>
              <w:t>；</w:t>
            </w:r>
          </w:p>
          <w:p w14:paraId="20E8C4DF" w14:textId="77777777" w:rsidR="004837C2" w:rsidRDefault="005F3D5F">
            <w:pPr>
              <w:rPr>
                <w:rFonts w:ascii="Book Antiqua" w:hAnsi="Book Antiqua"/>
                <w:sz w:val="18"/>
                <w:szCs w:val="18"/>
              </w:rPr>
            </w:pPr>
            <w:r>
              <w:rPr>
                <w:rFonts w:ascii="Book Antiqua" w:hAnsi="Book Antiqua"/>
                <w:sz w:val="18"/>
                <w:szCs w:val="18"/>
              </w:rPr>
              <w:t>9</w:t>
            </w:r>
            <w:r>
              <w:rPr>
                <w:rFonts w:ascii="Book Antiqua" w:hAnsi="Book Antiqua" w:hint="eastAsia"/>
                <w:sz w:val="18"/>
                <w:szCs w:val="18"/>
              </w:rPr>
              <w:t>、</w:t>
            </w:r>
            <w:r>
              <w:rPr>
                <w:rFonts w:ascii="Book Antiqua" w:hAnsi="Book Antiqua" w:hint="eastAsia"/>
                <w:b/>
                <w:sz w:val="18"/>
                <w:szCs w:val="18"/>
              </w:rPr>
              <w:t>删除</w:t>
            </w:r>
            <w:r>
              <w:rPr>
                <w:rFonts w:ascii="Book Antiqua" w:hAnsi="Book Antiqua"/>
                <w:sz w:val="18"/>
                <w:szCs w:val="18"/>
              </w:rPr>
              <w:t>：</w:t>
            </w:r>
            <w:r>
              <w:rPr>
                <w:rFonts w:ascii="Book Antiqua" w:hAnsi="Book Antiqua" w:hint="eastAsia"/>
                <w:sz w:val="18"/>
                <w:szCs w:val="18"/>
              </w:rPr>
              <w:t>可删除</w:t>
            </w:r>
            <w:r>
              <w:rPr>
                <w:rFonts w:ascii="Book Antiqua" w:hAnsi="Book Antiqua"/>
                <w:sz w:val="18"/>
                <w:szCs w:val="18"/>
              </w:rPr>
              <w:t>；</w:t>
            </w:r>
          </w:p>
          <w:p w14:paraId="1CD561A0" w14:textId="77777777" w:rsidR="004837C2" w:rsidRDefault="005F3D5F">
            <w:pPr>
              <w:rPr>
                <w:rFonts w:ascii="Book Antiqua" w:hAnsi="Book Antiqua"/>
                <w:sz w:val="18"/>
                <w:szCs w:val="18"/>
              </w:rPr>
            </w:pPr>
            <w:r>
              <w:rPr>
                <w:rFonts w:ascii="Book Antiqua" w:hAnsi="Book Antiqua" w:hint="eastAsia"/>
                <w:sz w:val="18"/>
                <w:szCs w:val="18"/>
              </w:rPr>
              <w:t>10</w:t>
            </w:r>
            <w:r>
              <w:rPr>
                <w:rFonts w:ascii="Book Antiqua" w:hAnsi="Book Antiqua" w:hint="eastAsia"/>
                <w:sz w:val="18"/>
                <w:szCs w:val="18"/>
              </w:rPr>
              <w:t>、</w:t>
            </w: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w:t>
            </w:r>
            <w:r>
              <w:rPr>
                <w:rFonts w:ascii="Book Antiqua" w:hAnsi="Book Antiqua" w:hint="eastAsia"/>
                <w:sz w:val="18"/>
                <w:szCs w:val="18"/>
              </w:rPr>
              <w:t>规则</w:t>
            </w:r>
            <w:r>
              <w:rPr>
                <w:rFonts w:ascii="Book Antiqua" w:hAnsi="Book Antiqua"/>
                <w:sz w:val="18"/>
                <w:szCs w:val="18"/>
              </w:rPr>
              <w:t>，排列在前面；</w:t>
            </w:r>
          </w:p>
          <w:p w14:paraId="410EFCF5" w14:textId="77777777" w:rsidR="004837C2" w:rsidRDefault="005F3D5F">
            <w:pPr>
              <w:rPr>
                <w:rFonts w:ascii="Book Antiqua" w:hAnsi="Book Antiqua"/>
                <w:sz w:val="18"/>
                <w:szCs w:val="18"/>
              </w:rPr>
            </w:pPr>
            <w:r>
              <w:rPr>
                <w:rFonts w:ascii="Book Antiqua" w:hAnsi="Book Antiqua" w:hint="eastAsia"/>
                <w:sz w:val="18"/>
                <w:szCs w:val="18"/>
              </w:rPr>
              <w:t>11</w:t>
            </w:r>
            <w:r>
              <w:rPr>
                <w:rFonts w:ascii="Book Antiqua" w:hAnsi="Book Antiqua" w:hint="eastAsia"/>
                <w:sz w:val="18"/>
                <w:szCs w:val="18"/>
              </w:rPr>
              <w:t>、跑“</w:t>
            </w:r>
            <w:r>
              <w:rPr>
                <w:rFonts w:ascii="Book Antiqua" w:hAnsi="Book Antiqua"/>
                <w:b/>
                <w:sz w:val="18"/>
                <w:szCs w:val="18"/>
              </w:rPr>
              <w:t>仓库分派规则</w:t>
            </w:r>
            <w:r>
              <w:rPr>
                <w:rFonts w:ascii="Book Antiqua" w:hAnsi="Book Antiqua"/>
                <w:sz w:val="18"/>
                <w:szCs w:val="18"/>
              </w:rPr>
              <w:t>”</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根据</w:t>
            </w:r>
            <w:r>
              <w:rPr>
                <w:rFonts w:ascii="Book Antiqua" w:hAnsi="Book Antiqua"/>
                <w:sz w:val="18"/>
                <w:szCs w:val="18"/>
              </w:rPr>
              <w:t>条件筛选出来的订单，</w:t>
            </w:r>
            <w:r>
              <w:rPr>
                <w:rFonts w:ascii="Book Antiqua" w:hAnsi="Book Antiqua" w:hint="eastAsia"/>
                <w:sz w:val="18"/>
                <w:szCs w:val="18"/>
              </w:rPr>
              <w:t>优先判断</w:t>
            </w:r>
            <w:r>
              <w:rPr>
                <w:rFonts w:ascii="Book Antiqua" w:hAnsi="Book Antiqua"/>
                <w:sz w:val="18"/>
                <w:szCs w:val="18"/>
              </w:rPr>
              <w:t>排列在上面的</w:t>
            </w:r>
            <w:r>
              <w:rPr>
                <w:rFonts w:ascii="Book Antiqua" w:hAnsi="Book Antiqua" w:hint="eastAsia"/>
                <w:sz w:val="18"/>
                <w:szCs w:val="18"/>
              </w:rPr>
              <w:t>“</w:t>
            </w:r>
            <w:r>
              <w:rPr>
                <w:rFonts w:ascii="Book Antiqua" w:hAnsi="Book Antiqua"/>
                <w:sz w:val="18"/>
                <w:szCs w:val="18"/>
              </w:rPr>
              <w:t>发货仓库</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是否</w:t>
            </w:r>
            <w:r>
              <w:rPr>
                <w:rFonts w:ascii="Book Antiqua" w:hAnsi="Book Antiqua"/>
                <w:sz w:val="18"/>
                <w:szCs w:val="18"/>
              </w:rPr>
              <w:t>订单中的商品</w:t>
            </w:r>
            <w:r>
              <w:rPr>
                <w:rFonts w:ascii="Book Antiqua" w:hAnsi="Book Antiqua" w:hint="eastAsia"/>
                <w:sz w:val="18"/>
                <w:szCs w:val="18"/>
              </w:rPr>
              <w:t>都</w:t>
            </w:r>
            <w:r>
              <w:rPr>
                <w:rFonts w:ascii="Book Antiqua" w:hAnsi="Book Antiqua"/>
                <w:sz w:val="18"/>
                <w:szCs w:val="18"/>
              </w:rPr>
              <w:t>有足够的库存</w:t>
            </w:r>
            <w:r>
              <w:rPr>
                <w:rFonts w:ascii="Book Antiqua" w:hAnsi="Book Antiqua" w:hint="eastAsia"/>
                <w:sz w:val="18"/>
                <w:szCs w:val="18"/>
              </w:rPr>
              <w:t>，</w:t>
            </w:r>
            <w:r>
              <w:rPr>
                <w:rFonts w:ascii="Book Antiqua" w:hAnsi="Book Antiqua"/>
                <w:sz w:val="18"/>
                <w:szCs w:val="18"/>
              </w:rPr>
              <w:t>有则选择该仓库；</w:t>
            </w:r>
            <w:r>
              <w:rPr>
                <w:rFonts w:ascii="Book Antiqua" w:hAnsi="Book Antiqua" w:hint="eastAsia"/>
                <w:sz w:val="18"/>
                <w:szCs w:val="18"/>
              </w:rPr>
              <w:t>没有则判断</w:t>
            </w:r>
            <w:r>
              <w:rPr>
                <w:rFonts w:ascii="Book Antiqua" w:hAnsi="Book Antiqua"/>
                <w:sz w:val="18"/>
                <w:szCs w:val="18"/>
              </w:rPr>
              <w:t>排列第二的仓库，以此类推</w:t>
            </w:r>
            <w:r>
              <w:rPr>
                <w:rFonts w:ascii="Book Antiqua" w:hAnsi="Book Antiqua" w:hint="eastAsia"/>
                <w:sz w:val="18"/>
                <w:szCs w:val="18"/>
              </w:rPr>
              <w:t>；</w:t>
            </w:r>
          </w:p>
          <w:p w14:paraId="770B27EE" w14:textId="77777777" w:rsidR="004837C2" w:rsidRDefault="005F3D5F">
            <w:pPr>
              <w:rPr>
                <w:rFonts w:ascii="Book Antiqua" w:hAnsi="Book Antiqua"/>
                <w:sz w:val="18"/>
                <w:szCs w:val="18"/>
              </w:rPr>
            </w:pPr>
            <w:r>
              <w:rPr>
                <w:rFonts w:ascii="Book Antiqua" w:hAnsi="Book Antiqua" w:hint="eastAsia"/>
                <w:sz w:val="18"/>
                <w:szCs w:val="18"/>
              </w:rPr>
              <w:t>12</w:t>
            </w:r>
            <w:r>
              <w:rPr>
                <w:rFonts w:ascii="Book Antiqua" w:hAnsi="Book Antiqua" w:hint="eastAsia"/>
                <w:sz w:val="18"/>
                <w:szCs w:val="18"/>
              </w:rPr>
              <w:t>、匹配</w:t>
            </w:r>
            <w:r>
              <w:rPr>
                <w:rFonts w:ascii="Book Antiqua" w:hAnsi="Book Antiqua"/>
                <w:sz w:val="18"/>
                <w:szCs w:val="18"/>
              </w:rPr>
              <w:t>了一个仓库可用后，就不再</w:t>
            </w:r>
            <w:r>
              <w:rPr>
                <w:rFonts w:ascii="Book Antiqua" w:hAnsi="Book Antiqua" w:hint="eastAsia"/>
                <w:sz w:val="18"/>
                <w:szCs w:val="18"/>
              </w:rPr>
              <w:t>跑其他</w:t>
            </w:r>
            <w:r>
              <w:rPr>
                <w:rFonts w:ascii="Book Antiqua" w:hAnsi="Book Antiqua"/>
                <w:sz w:val="18"/>
                <w:szCs w:val="18"/>
              </w:rPr>
              <w:t>仓库匹配规则</w:t>
            </w:r>
            <w:r>
              <w:rPr>
                <w:rFonts w:ascii="Book Antiqua" w:hAnsi="Book Antiqua" w:hint="eastAsia"/>
                <w:sz w:val="18"/>
                <w:szCs w:val="18"/>
              </w:rPr>
              <w:t>；</w:t>
            </w:r>
          </w:p>
          <w:p w14:paraId="0207C901" w14:textId="77777777" w:rsidR="004837C2" w:rsidRDefault="005F3D5F">
            <w:pPr>
              <w:rPr>
                <w:rFonts w:ascii="Book Antiqua" w:hAnsi="Book Antiqua"/>
                <w:sz w:val="18"/>
                <w:szCs w:val="18"/>
              </w:rPr>
            </w:pPr>
            <w:r>
              <w:rPr>
                <w:rFonts w:ascii="Book Antiqua" w:hAnsi="Book Antiqua"/>
                <w:sz w:val="18"/>
                <w:szCs w:val="18"/>
              </w:rPr>
              <w:t>13</w:t>
            </w:r>
            <w:r>
              <w:rPr>
                <w:rFonts w:ascii="Book Antiqua" w:hAnsi="Book Antiqua" w:hint="eastAsia"/>
                <w:sz w:val="18"/>
                <w:szCs w:val="18"/>
              </w:rPr>
              <w:t>、“</w:t>
            </w:r>
            <w:r>
              <w:rPr>
                <w:rFonts w:ascii="Book Antiqua" w:hAnsi="Book Antiqua"/>
                <w:b/>
                <w:sz w:val="18"/>
                <w:szCs w:val="18"/>
              </w:rPr>
              <w:t>仓库可用</w:t>
            </w:r>
            <w:r>
              <w:rPr>
                <w:rFonts w:ascii="Book Antiqua" w:hAnsi="Book Antiqua"/>
                <w:sz w:val="18"/>
                <w:szCs w:val="18"/>
              </w:rPr>
              <w:t>”</w:t>
            </w:r>
            <w:r>
              <w:rPr>
                <w:rFonts w:ascii="Book Antiqua" w:hAnsi="Book Antiqua" w:hint="eastAsia"/>
                <w:sz w:val="18"/>
                <w:szCs w:val="18"/>
              </w:rPr>
              <w:t>：指</w:t>
            </w:r>
            <w:r>
              <w:rPr>
                <w:rFonts w:ascii="Book Antiqua" w:hAnsi="Book Antiqua"/>
                <w:sz w:val="18"/>
                <w:szCs w:val="18"/>
              </w:rPr>
              <w:t>该仓库</w:t>
            </w:r>
            <w:r>
              <w:rPr>
                <w:rFonts w:ascii="Book Antiqua" w:hAnsi="Book Antiqua" w:hint="eastAsia"/>
                <w:sz w:val="18"/>
                <w:szCs w:val="18"/>
              </w:rPr>
              <w:t>已</w:t>
            </w:r>
            <w:r>
              <w:rPr>
                <w:rFonts w:ascii="Book Antiqua" w:hAnsi="Book Antiqua"/>
                <w:sz w:val="18"/>
                <w:szCs w:val="18"/>
              </w:rPr>
              <w:t>启用，且</w:t>
            </w:r>
            <w:r>
              <w:rPr>
                <w:rFonts w:ascii="Book Antiqua" w:hAnsi="Book Antiqua" w:hint="eastAsia"/>
                <w:sz w:val="18"/>
                <w:szCs w:val="18"/>
              </w:rPr>
              <w:t>订单</w:t>
            </w:r>
            <w:r>
              <w:rPr>
                <w:rFonts w:ascii="Book Antiqua" w:hAnsi="Book Antiqua"/>
                <w:sz w:val="18"/>
                <w:szCs w:val="18"/>
              </w:rPr>
              <w:t>中包含的</w:t>
            </w:r>
            <w:r>
              <w:rPr>
                <w:rFonts w:ascii="Book Antiqua" w:hAnsi="Book Antiqua" w:hint="eastAsia"/>
                <w:sz w:val="18"/>
                <w:szCs w:val="18"/>
              </w:rPr>
              <w:t>商品都</w:t>
            </w:r>
            <w:r>
              <w:rPr>
                <w:rFonts w:ascii="Book Antiqua" w:hAnsi="Book Antiqua"/>
                <w:sz w:val="18"/>
                <w:szCs w:val="18"/>
              </w:rPr>
              <w:t>有足够的库存可发货；</w:t>
            </w:r>
          </w:p>
          <w:p w14:paraId="7FB6E26F" w14:textId="77777777" w:rsidR="004837C2" w:rsidRDefault="005F3D5F">
            <w:pPr>
              <w:rPr>
                <w:rFonts w:ascii="Book Antiqua" w:hAnsi="Book Antiqua"/>
                <w:color w:val="595959" w:themeColor="text1" w:themeTint="A6"/>
                <w:sz w:val="18"/>
                <w:szCs w:val="18"/>
              </w:rPr>
            </w:pPr>
            <w:r>
              <w:rPr>
                <w:rFonts w:ascii="Book Antiqua" w:hAnsi="Book Antiqua" w:hint="eastAsia"/>
                <w:sz w:val="18"/>
                <w:szCs w:val="18"/>
              </w:rPr>
              <w:t>14</w:t>
            </w:r>
            <w:r>
              <w:rPr>
                <w:rFonts w:ascii="Book Antiqua" w:hAnsi="Book Antiqua" w:hint="eastAsia"/>
                <w:sz w:val="18"/>
                <w:szCs w:val="18"/>
              </w:rPr>
              <w:t>、</w:t>
            </w:r>
            <w:r>
              <w:rPr>
                <w:rFonts w:ascii="Book Antiqua" w:hAnsi="Book Antiqua" w:hint="eastAsia"/>
                <w:b/>
                <w:sz w:val="18"/>
                <w:szCs w:val="18"/>
              </w:rPr>
              <w:t>部分</w:t>
            </w:r>
            <w:r>
              <w:rPr>
                <w:rFonts w:ascii="Book Antiqua" w:hAnsi="Book Antiqua"/>
                <w:b/>
                <w:sz w:val="18"/>
                <w:szCs w:val="18"/>
              </w:rPr>
              <w:t>配货的订单</w:t>
            </w:r>
            <w:r>
              <w:rPr>
                <w:rFonts w:ascii="Book Antiqua" w:hAnsi="Book Antiqua" w:hint="eastAsia"/>
                <w:sz w:val="18"/>
                <w:szCs w:val="18"/>
              </w:rPr>
              <w:t>：</w:t>
            </w:r>
            <w:r>
              <w:rPr>
                <w:rFonts w:ascii="Book Antiqua" w:hAnsi="Book Antiqua"/>
                <w:sz w:val="18"/>
                <w:szCs w:val="18"/>
              </w:rPr>
              <w:t>系统给未配货</w:t>
            </w:r>
            <w:r>
              <w:rPr>
                <w:rFonts w:ascii="Book Antiqua" w:hAnsi="Book Antiqua" w:hint="eastAsia"/>
                <w:sz w:val="18"/>
                <w:szCs w:val="18"/>
              </w:rPr>
              <w:t>部分</w:t>
            </w:r>
            <w:r>
              <w:rPr>
                <w:rFonts w:ascii="Book Antiqua" w:hAnsi="Book Antiqua"/>
                <w:sz w:val="18"/>
                <w:szCs w:val="18"/>
              </w:rPr>
              <w:t>的所有商品，</w:t>
            </w:r>
            <w:r>
              <w:rPr>
                <w:rFonts w:ascii="Book Antiqua" w:hAnsi="Book Antiqua" w:hint="eastAsia"/>
                <w:sz w:val="18"/>
                <w:szCs w:val="18"/>
              </w:rPr>
              <w:t>跑</w:t>
            </w:r>
            <w:r>
              <w:rPr>
                <w:rFonts w:ascii="Book Antiqua" w:hAnsi="Book Antiqua"/>
                <w:sz w:val="18"/>
                <w:szCs w:val="18"/>
              </w:rPr>
              <w:t>仓库匹配规则</w:t>
            </w:r>
            <w:r>
              <w:rPr>
                <w:rFonts w:ascii="Book Antiqua" w:hAnsi="Book Antiqua" w:hint="eastAsia"/>
                <w:sz w:val="18"/>
                <w:szCs w:val="18"/>
              </w:rPr>
              <w:t>，</w:t>
            </w:r>
            <w:r>
              <w:rPr>
                <w:rFonts w:ascii="Book Antiqua" w:hAnsi="Book Antiqua"/>
                <w:sz w:val="18"/>
                <w:szCs w:val="18"/>
              </w:rPr>
              <w:t>选择可发货仓库。</w:t>
            </w:r>
            <w:r>
              <w:rPr>
                <w:rFonts w:ascii="Book Antiqua" w:hAnsi="Book Antiqua" w:hint="eastAsia"/>
                <w:color w:val="595959" w:themeColor="text1" w:themeTint="A6"/>
                <w:sz w:val="18"/>
                <w:szCs w:val="18"/>
              </w:rPr>
              <w:t xml:space="preserve"> </w:t>
            </w:r>
          </w:p>
        </w:tc>
      </w:tr>
      <w:tr w:rsidR="004837C2" w14:paraId="2A597064" w14:textId="77777777">
        <w:trPr>
          <w:trHeight w:val="561"/>
          <w:jc w:val="center"/>
        </w:trPr>
        <w:tc>
          <w:tcPr>
            <w:tcW w:w="9112" w:type="dxa"/>
            <w:gridSpan w:val="2"/>
            <w:shd w:val="clear" w:color="auto" w:fill="F8F8F8"/>
            <w:vAlign w:val="center"/>
          </w:tcPr>
          <w:p w14:paraId="418B3083" w14:textId="77777777" w:rsidR="004837C2" w:rsidRDefault="005F3D5F">
            <w:pPr>
              <w:rPr>
                <w:rFonts w:ascii="Book Antiqua" w:hAnsi="Book Antiqua"/>
                <w:b/>
                <w:sz w:val="18"/>
                <w:szCs w:val="18"/>
              </w:rPr>
            </w:pPr>
            <w:r>
              <w:rPr>
                <w:rFonts w:ascii="Book Antiqua" w:hAnsi="Book Antiqua" w:hint="eastAsia"/>
                <w:b/>
                <w:sz w:val="18"/>
                <w:szCs w:val="18"/>
              </w:rPr>
              <w:t>创建：仓库</w:t>
            </w:r>
            <w:r>
              <w:rPr>
                <w:rFonts w:ascii="Book Antiqua" w:hAnsi="Book Antiqua"/>
                <w:b/>
                <w:sz w:val="18"/>
                <w:szCs w:val="18"/>
              </w:rPr>
              <w:t>分派规则</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288E98AF"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3D0EFB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5188854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7D6D300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0D7A04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4B2DB99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3436776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4AA17D7A"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0184404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规则</w:t>
                  </w:r>
                  <w:r>
                    <w:rPr>
                      <w:rFonts w:ascii="宋体" w:hAnsi="宋体" w:cs="宋体"/>
                      <w:color w:val="000000"/>
                      <w:kern w:val="0"/>
                      <w:sz w:val="22"/>
                      <w:szCs w:val="22"/>
                    </w:rPr>
                    <w:t>名称</w:t>
                  </w:r>
                </w:p>
              </w:tc>
              <w:tc>
                <w:tcPr>
                  <w:tcW w:w="1418" w:type="dxa"/>
                  <w:tcBorders>
                    <w:top w:val="single" w:sz="6" w:space="0" w:color="auto"/>
                    <w:left w:val="nil"/>
                    <w:bottom w:val="single" w:sz="6" w:space="0" w:color="auto"/>
                    <w:right w:val="single" w:sz="6" w:space="0" w:color="auto"/>
                  </w:tcBorders>
                  <w:vAlign w:val="center"/>
                </w:tcPr>
                <w:p w14:paraId="49A1A67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597B6364"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300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DA0E1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5007F87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CD3F66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本</w:t>
                  </w:r>
                  <w:r>
                    <w:rPr>
                      <w:rFonts w:ascii="宋体" w:hAnsi="宋体" w:cs="宋体"/>
                      <w:b/>
                      <w:bCs/>
                      <w:color w:val="000000"/>
                      <w:kern w:val="0"/>
                      <w:sz w:val="22"/>
                      <w:szCs w:val="22"/>
                    </w:rPr>
                    <w:t>账号唯一</w:t>
                  </w:r>
                </w:p>
              </w:tc>
            </w:tr>
            <w:tr w:rsidR="004837C2" w14:paraId="07CE56EC"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0578EE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w:t>
                  </w:r>
                  <w:r>
                    <w:rPr>
                      <w:rFonts w:ascii="宋体" w:hAnsi="宋体" w:cs="宋体"/>
                      <w:color w:val="000000"/>
                      <w:kern w:val="0"/>
                      <w:sz w:val="22"/>
                      <w:szCs w:val="22"/>
                    </w:rPr>
                    <w:t>设置</w:t>
                  </w:r>
                  <w:r>
                    <w:rPr>
                      <w:rFonts w:ascii="宋体" w:hAnsi="宋体" w:cs="宋体" w:hint="eastAsia"/>
                      <w:color w:val="000000"/>
                      <w:kern w:val="0"/>
                      <w:sz w:val="22"/>
                      <w:szCs w:val="22"/>
                    </w:rPr>
                    <w:t>条件</w:t>
                  </w:r>
                </w:p>
              </w:tc>
              <w:tc>
                <w:tcPr>
                  <w:tcW w:w="1418" w:type="dxa"/>
                  <w:tcBorders>
                    <w:top w:val="single" w:sz="6" w:space="0" w:color="auto"/>
                    <w:left w:val="nil"/>
                    <w:bottom w:val="single" w:sz="6" w:space="0" w:color="auto"/>
                    <w:right w:val="single" w:sz="6" w:space="0" w:color="auto"/>
                  </w:tcBorders>
                  <w:vAlign w:val="center"/>
                </w:tcPr>
                <w:p w14:paraId="2A122F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16A5C3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04DA58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DD47A9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0B70F75D" w14:textId="77777777" w:rsidR="004837C2" w:rsidRDefault="004837C2">
                  <w:pPr>
                    <w:widowControl/>
                    <w:jc w:val="left"/>
                    <w:rPr>
                      <w:rFonts w:ascii="宋体" w:hAnsi="宋体" w:cs="宋体"/>
                      <w:b/>
                      <w:bCs/>
                      <w:color w:val="000000"/>
                      <w:kern w:val="0"/>
                      <w:sz w:val="22"/>
                      <w:szCs w:val="22"/>
                    </w:rPr>
                  </w:pPr>
                </w:p>
              </w:tc>
            </w:tr>
            <w:tr w:rsidR="004837C2" w14:paraId="4D74637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1E94EB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选择</w:t>
                  </w:r>
                  <w:r>
                    <w:rPr>
                      <w:rFonts w:ascii="宋体" w:hAnsi="宋体" w:cs="宋体"/>
                      <w:color w:val="000000"/>
                      <w:kern w:val="0"/>
                      <w:sz w:val="22"/>
                      <w:szCs w:val="22"/>
                    </w:rPr>
                    <w:t>仓库</w:t>
                  </w:r>
                </w:p>
              </w:tc>
              <w:tc>
                <w:tcPr>
                  <w:tcW w:w="1418" w:type="dxa"/>
                  <w:tcBorders>
                    <w:top w:val="single" w:sz="6" w:space="0" w:color="auto"/>
                    <w:left w:val="nil"/>
                    <w:bottom w:val="single" w:sz="6" w:space="0" w:color="auto"/>
                    <w:right w:val="single" w:sz="6" w:space="0" w:color="auto"/>
                  </w:tcBorders>
                  <w:vAlign w:val="center"/>
                </w:tcPr>
                <w:p w14:paraId="3E7C7D3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枚举</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8DBB7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009C63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0206D03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A6E1DA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可</w:t>
                  </w:r>
                  <w:r>
                    <w:rPr>
                      <w:rFonts w:ascii="宋体" w:hAnsi="宋体" w:cs="宋体"/>
                      <w:b/>
                      <w:bCs/>
                      <w:color w:val="000000"/>
                      <w:kern w:val="0"/>
                      <w:sz w:val="22"/>
                      <w:szCs w:val="22"/>
                    </w:rPr>
                    <w:t>多选</w:t>
                  </w:r>
                </w:p>
              </w:tc>
            </w:tr>
            <w:tr w:rsidR="004837C2" w14:paraId="14914C20"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0517B36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794955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布尔</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D52772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FB1C95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5285F4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813397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默认</w:t>
                  </w:r>
                  <w:r>
                    <w:rPr>
                      <w:rFonts w:ascii="宋体" w:hAnsi="宋体" w:cs="宋体"/>
                      <w:b/>
                      <w:bCs/>
                      <w:color w:val="000000"/>
                      <w:kern w:val="0"/>
                      <w:sz w:val="22"/>
                      <w:szCs w:val="22"/>
                    </w:rPr>
                    <w:t>“是”</w:t>
                  </w:r>
                </w:p>
              </w:tc>
            </w:tr>
          </w:tbl>
          <w:p w14:paraId="252227B1" w14:textId="77777777" w:rsidR="004837C2" w:rsidRDefault="004837C2">
            <w:pPr>
              <w:rPr>
                <w:rFonts w:ascii="Book Antiqua" w:hAnsi="Book Antiqua"/>
                <w:color w:val="595959" w:themeColor="text1" w:themeTint="A6"/>
                <w:sz w:val="18"/>
                <w:szCs w:val="18"/>
              </w:rPr>
            </w:pPr>
          </w:p>
        </w:tc>
      </w:tr>
      <w:tr w:rsidR="004837C2" w14:paraId="63E13AEA" w14:textId="77777777">
        <w:trPr>
          <w:trHeight w:val="561"/>
          <w:jc w:val="center"/>
        </w:trPr>
        <w:tc>
          <w:tcPr>
            <w:tcW w:w="1583" w:type="dxa"/>
            <w:shd w:val="clear" w:color="auto" w:fill="F8F8F8"/>
            <w:vAlign w:val="center"/>
          </w:tcPr>
          <w:p w14:paraId="443983EB"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6D86B52C"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53A95183" w14:textId="77777777">
        <w:trPr>
          <w:trHeight w:val="211"/>
          <w:jc w:val="center"/>
        </w:trPr>
        <w:tc>
          <w:tcPr>
            <w:tcW w:w="1583" w:type="dxa"/>
            <w:shd w:val="clear" w:color="auto" w:fill="F8F8F8"/>
            <w:vAlign w:val="center"/>
          </w:tcPr>
          <w:p w14:paraId="529E0C6E"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144FC79B" w14:textId="77777777" w:rsidR="004837C2" w:rsidRDefault="005F3D5F">
            <w:pPr>
              <w:rPr>
                <w:rFonts w:ascii="Book Antiqua" w:hAnsi="Book Antiqua"/>
                <w:sz w:val="18"/>
                <w:szCs w:val="18"/>
              </w:rPr>
            </w:pPr>
            <w:r>
              <w:rPr>
                <w:rFonts w:ascii="Book Antiqua" w:hAnsi="Book Antiqua"/>
                <w:sz w:val="18"/>
                <w:szCs w:val="18"/>
              </w:rPr>
              <w:t>无</w:t>
            </w:r>
          </w:p>
        </w:tc>
      </w:tr>
      <w:tr w:rsidR="004837C2" w14:paraId="26E2C271" w14:textId="77777777">
        <w:trPr>
          <w:trHeight w:val="363"/>
          <w:jc w:val="center"/>
        </w:trPr>
        <w:tc>
          <w:tcPr>
            <w:tcW w:w="1583" w:type="dxa"/>
            <w:shd w:val="clear" w:color="auto" w:fill="F8F8F8"/>
            <w:vAlign w:val="center"/>
          </w:tcPr>
          <w:p w14:paraId="21A8DE04"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665A079B" w14:textId="77777777" w:rsidR="004837C2" w:rsidRDefault="005F3D5F">
            <w:r>
              <w:rPr>
                <w:rFonts w:ascii="Book Antiqua" w:hAnsi="Book Antiqua" w:hint="eastAsia"/>
                <w:sz w:val="18"/>
                <w:szCs w:val="18"/>
              </w:rPr>
              <w:t>无</w:t>
            </w:r>
          </w:p>
        </w:tc>
      </w:tr>
      <w:tr w:rsidR="004837C2" w14:paraId="2AA996D9" w14:textId="77777777">
        <w:trPr>
          <w:trHeight w:val="321"/>
          <w:jc w:val="center"/>
        </w:trPr>
        <w:tc>
          <w:tcPr>
            <w:tcW w:w="1583" w:type="dxa"/>
            <w:shd w:val="clear" w:color="auto" w:fill="F8F8F8"/>
            <w:vAlign w:val="center"/>
          </w:tcPr>
          <w:p w14:paraId="644A2990"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0C296237" w14:textId="77777777" w:rsidR="004837C2" w:rsidRDefault="004837C2">
            <w:pPr>
              <w:rPr>
                <w:rFonts w:ascii="Book Antiqua" w:hAnsi="Book Antiqua"/>
                <w:sz w:val="18"/>
                <w:szCs w:val="18"/>
              </w:rPr>
            </w:pPr>
          </w:p>
        </w:tc>
      </w:tr>
    </w:tbl>
    <w:p w14:paraId="470CC585" w14:textId="77777777" w:rsidR="004837C2" w:rsidRDefault="004837C2"/>
    <w:p w14:paraId="50024C1E" w14:textId="77777777" w:rsidR="004837C2" w:rsidRDefault="005F3D5F">
      <w:pPr>
        <w:pStyle w:val="3"/>
        <w:numPr>
          <w:ilvl w:val="2"/>
          <w:numId w:val="23"/>
        </w:numPr>
        <w:rPr>
          <w:rFonts w:ascii="黑体" w:eastAsia="黑体" w:hAnsi="黑体"/>
          <w:sz w:val="24"/>
          <w:szCs w:val="24"/>
        </w:rPr>
      </w:pPr>
      <w:bookmarkStart w:id="67" w:name="_Toc12719547"/>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22</w:t>
      </w:r>
      <w:r>
        <w:rPr>
          <w:rFonts w:ascii="黑体" w:eastAsia="黑体" w:hAnsi="黑体" w:hint="eastAsia"/>
          <w:sz w:val="24"/>
          <w:szCs w:val="24"/>
        </w:rPr>
        <w:t>.0 物流分</w:t>
      </w:r>
      <w:r>
        <w:rPr>
          <w:rFonts w:ascii="黑体" w:eastAsia="黑体" w:hAnsi="黑体"/>
          <w:sz w:val="24"/>
          <w:szCs w:val="24"/>
        </w:rPr>
        <w:t>派规则</w:t>
      </w:r>
      <w:bookmarkEnd w:id="67"/>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9F9B61A" w14:textId="77777777">
        <w:trPr>
          <w:jc w:val="center"/>
        </w:trPr>
        <w:tc>
          <w:tcPr>
            <w:tcW w:w="1583" w:type="dxa"/>
            <w:shd w:val="clear" w:color="auto" w:fill="F8F8F8"/>
            <w:vAlign w:val="center"/>
          </w:tcPr>
          <w:p w14:paraId="032EFBB6"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C7B1C4E"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22</w:t>
            </w:r>
            <w:r>
              <w:rPr>
                <w:rFonts w:ascii="Book Antiqua" w:hAnsi="Book Antiqua" w:hint="eastAsia"/>
                <w:b/>
                <w:color w:val="00B050"/>
                <w:sz w:val="18"/>
                <w:szCs w:val="18"/>
              </w:rPr>
              <w:t>.0</w:t>
            </w:r>
          </w:p>
        </w:tc>
      </w:tr>
      <w:tr w:rsidR="004837C2" w14:paraId="2C9C9EB6" w14:textId="77777777">
        <w:trPr>
          <w:jc w:val="center"/>
        </w:trPr>
        <w:tc>
          <w:tcPr>
            <w:tcW w:w="1583" w:type="dxa"/>
            <w:shd w:val="clear" w:color="auto" w:fill="F8F8F8"/>
            <w:vAlign w:val="center"/>
          </w:tcPr>
          <w:p w14:paraId="5BCBE527"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822DD9D" w14:textId="77777777" w:rsidR="004837C2" w:rsidRDefault="005F3D5F">
            <w:pPr>
              <w:rPr>
                <w:rFonts w:ascii="Book Antiqua" w:hAnsi="Book Antiqua"/>
                <w:sz w:val="18"/>
                <w:szCs w:val="18"/>
              </w:rPr>
            </w:pPr>
            <w:r>
              <w:rPr>
                <w:rFonts w:ascii="宋体" w:hAnsi="宋体" w:hint="eastAsia"/>
                <w:sz w:val="18"/>
                <w:szCs w:val="18"/>
              </w:rPr>
              <w:t>仓库分派</w:t>
            </w:r>
            <w:r>
              <w:rPr>
                <w:rFonts w:ascii="宋体" w:hAnsi="宋体"/>
                <w:sz w:val="18"/>
                <w:szCs w:val="18"/>
              </w:rPr>
              <w:t>规则</w:t>
            </w:r>
          </w:p>
        </w:tc>
      </w:tr>
      <w:tr w:rsidR="004837C2" w14:paraId="3228DEC4" w14:textId="77777777">
        <w:trPr>
          <w:jc w:val="center"/>
        </w:trPr>
        <w:tc>
          <w:tcPr>
            <w:tcW w:w="1583" w:type="dxa"/>
            <w:shd w:val="clear" w:color="auto" w:fill="F8F8F8"/>
            <w:vAlign w:val="center"/>
          </w:tcPr>
          <w:p w14:paraId="0F817B52"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7564AC09" w14:textId="77777777" w:rsidR="004837C2" w:rsidRDefault="005F3D5F">
            <w:pPr>
              <w:rPr>
                <w:rFonts w:ascii="Book Antiqua" w:hAnsi="Book Antiqua"/>
                <w:sz w:val="18"/>
                <w:szCs w:val="18"/>
              </w:rPr>
            </w:pPr>
            <w:r>
              <w:rPr>
                <w:rFonts w:ascii="Book Antiqua" w:hAnsi="Book Antiqua" w:hint="eastAsia"/>
                <w:sz w:val="18"/>
                <w:szCs w:val="18"/>
              </w:rPr>
              <w:t>可添加</w:t>
            </w:r>
            <w:r>
              <w:rPr>
                <w:rFonts w:ascii="Book Antiqua" w:hAnsi="Book Antiqua"/>
                <w:sz w:val="18"/>
                <w:szCs w:val="18"/>
              </w:rPr>
              <w:t>、编辑、查看</w:t>
            </w:r>
            <w:r>
              <w:rPr>
                <w:rFonts w:ascii="Book Antiqua" w:hAnsi="Book Antiqua" w:hint="eastAsia"/>
                <w:sz w:val="18"/>
                <w:szCs w:val="18"/>
              </w:rPr>
              <w:t>物流</w:t>
            </w:r>
            <w:r>
              <w:rPr>
                <w:rFonts w:ascii="Book Antiqua" w:hAnsi="Book Antiqua"/>
                <w:sz w:val="18"/>
                <w:szCs w:val="18"/>
              </w:rPr>
              <w:t>分派规则</w:t>
            </w:r>
          </w:p>
        </w:tc>
      </w:tr>
      <w:tr w:rsidR="004837C2" w14:paraId="5DB831FF" w14:textId="77777777">
        <w:trPr>
          <w:jc w:val="center"/>
        </w:trPr>
        <w:tc>
          <w:tcPr>
            <w:tcW w:w="1583" w:type="dxa"/>
            <w:shd w:val="clear" w:color="auto" w:fill="F8F8F8"/>
            <w:vAlign w:val="center"/>
          </w:tcPr>
          <w:p w14:paraId="64F6C4A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9E3A830" w14:textId="77777777" w:rsidR="004837C2" w:rsidRDefault="005F3D5F">
            <w:pPr>
              <w:rPr>
                <w:rFonts w:ascii="宋体" w:hAnsi="宋体"/>
                <w:sz w:val="18"/>
                <w:szCs w:val="18"/>
              </w:rPr>
            </w:pPr>
            <w:r>
              <w:rPr>
                <w:rFonts w:ascii="宋体" w:hAnsi="宋体" w:hint="eastAsia"/>
                <w:sz w:val="18"/>
                <w:szCs w:val="18"/>
              </w:rPr>
              <w:t>郭荣</w:t>
            </w:r>
          </w:p>
        </w:tc>
      </w:tr>
      <w:tr w:rsidR="004837C2" w14:paraId="79928731" w14:textId="77777777">
        <w:trPr>
          <w:jc w:val="center"/>
        </w:trPr>
        <w:tc>
          <w:tcPr>
            <w:tcW w:w="1583" w:type="dxa"/>
            <w:shd w:val="clear" w:color="auto" w:fill="F8F8F8"/>
            <w:vAlign w:val="center"/>
          </w:tcPr>
          <w:p w14:paraId="7E62E770"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3355B1CB"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74C548DA" w14:textId="77777777">
        <w:trPr>
          <w:jc w:val="center"/>
        </w:trPr>
        <w:tc>
          <w:tcPr>
            <w:tcW w:w="1583" w:type="dxa"/>
            <w:shd w:val="clear" w:color="auto" w:fill="F8F8F8"/>
            <w:vAlign w:val="center"/>
          </w:tcPr>
          <w:p w14:paraId="055969D3"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523D836A" w14:textId="77777777" w:rsidR="004837C2" w:rsidRDefault="005F3D5F">
            <w:r>
              <w:rPr>
                <w:noProof/>
              </w:rPr>
              <w:drawing>
                <wp:inline distT="0" distB="0" distL="0" distR="0" wp14:anchorId="7292B8DF" wp14:editId="01CB3C79">
                  <wp:extent cx="4643755" cy="2268855"/>
                  <wp:effectExtent l="0" t="0" r="444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9"/>
                          <a:stretch>
                            <a:fillRect/>
                          </a:stretch>
                        </pic:blipFill>
                        <pic:spPr>
                          <a:xfrm>
                            <a:off x="0" y="0"/>
                            <a:ext cx="4643755" cy="2268855"/>
                          </a:xfrm>
                          <a:prstGeom prst="rect">
                            <a:avLst/>
                          </a:prstGeom>
                        </pic:spPr>
                      </pic:pic>
                    </a:graphicData>
                  </a:graphic>
                </wp:inline>
              </w:drawing>
            </w:r>
          </w:p>
          <w:p w14:paraId="1CE76974" w14:textId="77777777" w:rsidR="004837C2" w:rsidRDefault="005F3D5F">
            <w:pPr>
              <w:jc w:val="center"/>
              <w:rPr>
                <w:rFonts w:ascii="宋体" w:hAnsi="宋体"/>
                <w:sz w:val="18"/>
                <w:szCs w:val="18"/>
              </w:rPr>
            </w:pPr>
            <w:r>
              <w:rPr>
                <w:rFonts w:ascii="宋体" w:hAnsi="宋体" w:hint="eastAsia"/>
                <w:sz w:val="18"/>
                <w:szCs w:val="18"/>
              </w:rPr>
              <w:t>图1.0.1</w:t>
            </w:r>
          </w:p>
        </w:tc>
      </w:tr>
      <w:tr w:rsidR="004837C2" w14:paraId="5EB05736" w14:textId="77777777">
        <w:trPr>
          <w:jc w:val="center"/>
        </w:trPr>
        <w:tc>
          <w:tcPr>
            <w:tcW w:w="1583" w:type="dxa"/>
            <w:shd w:val="clear" w:color="auto" w:fill="F8F8F8"/>
            <w:vAlign w:val="center"/>
          </w:tcPr>
          <w:p w14:paraId="4F88B87F"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4B1AD027" w14:textId="77777777" w:rsidR="004837C2" w:rsidRDefault="005F3D5F">
            <w:pPr>
              <w:rPr>
                <w:rFonts w:ascii="Book Antiqua" w:hAnsi="Book Antiqua"/>
                <w:sz w:val="18"/>
                <w:szCs w:val="18"/>
              </w:rPr>
            </w:pPr>
            <w:r>
              <w:rPr>
                <w:rFonts w:ascii="Book Antiqua" w:hAnsi="Book Antiqua" w:hint="eastAsia"/>
                <w:sz w:val="18"/>
                <w:szCs w:val="18"/>
              </w:rPr>
              <w:t>只有</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配货、部分配货</w:t>
            </w:r>
            <w:r>
              <w:rPr>
                <w:rFonts w:ascii="Book Antiqua" w:hAnsi="Book Antiqua"/>
                <w:sz w:val="18"/>
                <w:szCs w:val="18"/>
              </w:rPr>
              <w:t>”</w:t>
            </w:r>
            <w:r>
              <w:rPr>
                <w:rFonts w:ascii="Book Antiqua" w:hAnsi="Book Antiqua"/>
                <w:sz w:val="18"/>
                <w:szCs w:val="18"/>
              </w:rPr>
              <w:t>的订单才</w:t>
            </w:r>
            <w:r>
              <w:rPr>
                <w:rFonts w:ascii="Book Antiqua" w:hAnsi="Book Antiqua" w:hint="eastAsia"/>
                <w:sz w:val="18"/>
                <w:szCs w:val="18"/>
              </w:rPr>
              <w:t>跑</w:t>
            </w:r>
            <w:r>
              <w:rPr>
                <w:rFonts w:ascii="Book Antiqua" w:hAnsi="Book Antiqua"/>
                <w:sz w:val="18"/>
                <w:szCs w:val="18"/>
              </w:rPr>
              <w:t>物流</w:t>
            </w:r>
            <w:r>
              <w:rPr>
                <w:rFonts w:ascii="Book Antiqua" w:hAnsi="Book Antiqua" w:hint="eastAsia"/>
                <w:sz w:val="18"/>
                <w:szCs w:val="18"/>
              </w:rPr>
              <w:t>分</w:t>
            </w:r>
            <w:r>
              <w:rPr>
                <w:rFonts w:ascii="Book Antiqua" w:hAnsi="Book Antiqua"/>
                <w:sz w:val="18"/>
                <w:szCs w:val="18"/>
              </w:rPr>
              <w:t>派规则；</w:t>
            </w:r>
          </w:p>
        </w:tc>
      </w:tr>
      <w:tr w:rsidR="004837C2" w14:paraId="0832BF07" w14:textId="77777777">
        <w:trPr>
          <w:jc w:val="center"/>
        </w:trPr>
        <w:tc>
          <w:tcPr>
            <w:tcW w:w="1583" w:type="dxa"/>
            <w:shd w:val="clear" w:color="auto" w:fill="F8F8F8"/>
            <w:vAlign w:val="center"/>
          </w:tcPr>
          <w:p w14:paraId="2E0E93CD"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0048E982" w14:textId="77777777" w:rsidR="004837C2" w:rsidRDefault="005F3D5F">
            <w:pPr>
              <w:rPr>
                <w:rFonts w:ascii="Book Antiqua" w:hAnsi="Book Antiqua"/>
                <w:sz w:val="18"/>
                <w:szCs w:val="18"/>
              </w:rPr>
            </w:pPr>
            <w:r>
              <w:rPr>
                <w:rFonts w:ascii="Book Antiqua" w:hAnsi="Book Antiqua" w:hint="eastAsia"/>
                <w:sz w:val="18"/>
                <w:szCs w:val="18"/>
              </w:rPr>
              <w:t>是否</w:t>
            </w:r>
            <w:r>
              <w:rPr>
                <w:rFonts w:ascii="Book Antiqua" w:hAnsi="Book Antiqua"/>
                <w:sz w:val="18"/>
                <w:szCs w:val="18"/>
              </w:rPr>
              <w:t>启用（全部、否</w:t>
            </w:r>
            <w:r>
              <w:rPr>
                <w:rFonts w:ascii="Book Antiqua" w:hAnsi="Book Antiqua" w:hint="eastAsia"/>
                <w:sz w:val="18"/>
                <w:szCs w:val="18"/>
              </w:rPr>
              <w:t>、</w:t>
            </w:r>
            <w:r>
              <w:rPr>
                <w:rFonts w:ascii="Book Antiqua" w:hAnsi="Book Antiqua"/>
                <w:sz w:val="18"/>
                <w:szCs w:val="18"/>
              </w:rPr>
              <w:t>是）</w:t>
            </w:r>
            <w:r>
              <w:rPr>
                <w:rFonts w:ascii="Book Antiqua" w:hAnsi="Book Antiqua" w:hint="eastAsia"/>
                <w:sz w:val="18"/>
                <w:szCs w:val="18"/>
              </w:rPr>
              <w:t>、</w:t>
            </w:r>
            <w:r>
              <w:rPr>
                <w:rFonts w:ascii="Book Antiqua" w:hAnsi="Book Antiqua"/>
                <w:sz w:val="18"/>
                <w:szCs w:val="18"/>
              </w:rPr>
              <w:t>规则名称（模糊</w:t>
            </w:r>
            <w:r>
              <w:rPr>
                <w:rFonts w:ascii="Book Antiqua" w:hAnsi="Book Antiqua" w:hint="eastAsia"/>
                <w:sz w:val="18"/>
                <w:szCs w:val="18"/>
              </w:rPr>
              <w:t>查询</w:t>
            </w:r>
            <w:r>
              <w:rPr>
                <w:rFonts w:ascii="Book Antiqua" w:hAnsi="Book Antiqua"/>
                <w:sz w:val="18"/>
                <w:szCs w:val="18"/>
              </w:rPr>
              <w:t>）、创建时间</w:t>
            </w:r>
          </w:p>
        </w:tc>
      </w:tr>
      <w:tr w:rsidR="004837C2" w14:paraId="330B2CCB" w14:textId="77777777">
        <w:trPr>
          <w:jc w:val="center"/>
        </w:trPr>
        <w:tc>
          <w:tcPr>
            <w:tcW w:w="1583" w:type="dxa"/>
            <w:shd w:val="clear" w:color="auto" w:fill="F8F8F8"/>
            <w:vAlign w:val="center"/>
          </w:tcPr>
          <w:p w14:paraId="1DD715C3"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tbl>
            <w:tblPr>
              <w:tblW w:w="7113" w:type="dxa"/>
              <w:tblLayout w:type="fixed"/>
              <w:tblLook w:val="04A0" w:firstRow="1" w:lastRow="0" w:firstColumn="1" w:lastColumn="0" w:noHBand="0" w:noVBand="1"/>
            </w:tblPr>
            <w:tblGrid>
              <w:gridCol w:w="1159"/>
              <w:gridCol w:w="5954"/>
            </w:tblGrid>
            <w:tr w:rsidR="004837C2" w14:paraId="771F5899"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F6A8DC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954" w:type="dxa"/>
                  <w:tcBorders>
                    <w:top w:val="single" w:sz="4" w:space="0" w:color="auto"/>
                    <w:left w:val="nil"/>
                    <w:bottom w:val="single" w:sz="6" w:space="0" w:color="auto"/>
                    <w:right w:val="single" w:sz="6" w:space="0" w:color="auto"/>
                  </w:tcBorders>
                  <w:shd w:val="clear" w:color="000000" w:fill="D9D9D9"/>
                </w:tcPr>
                <w:p w14:paraId="15CD115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3CAC30F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0896DA8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序号 </w:t>
                  </w:r>
                </w:p>
              </w:tc>
              <w:tc>
                <w:tcPr>
                  <w:tcW w:w="5954" w:type="dxa"/>
                  <w:tcBorders>
                    <w:top w:val="single" w:sz="6" w:space="0" w:color="auto"/>
                    <w:left w:val="nil"/>
                    <w:bottom w:val="single" w:sz="6" w:space="0" w:color="auto"/>
                    <w:right w:val="single" w:sz="6" w:space="0" w:color="auto"/>
                  </w:tcBorders>
                  <w:vAlign w:val="center"/>
                </w:tcPr>
                <w:p w14:paraId="1E4AF52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7421EF7D"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4DF2C0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规则</w:t>
                  </w:r>
                  <w:r>
                    <w:rPr>
                      <w:rFonts w:ascii="Book Antiqua" w:hAnsi="Book Antiqua"/>
                      <w:sz w:val="18"/>
                      <w:szCs w:val="18"/>
                    </w:rPr>
                    <w:t>名称</w:t>
                  </w:r>
                </w:p>
              </w:tc>
              <w:tc>
                <w:tcPr>
                  <w:tcW w:w="5954" w:type="dxa"/>
                  <w:tcBorders>
                    <w:top w:val="single" w:sz="6" w:space="0" w:color="auto"/>
                    <w:left w:val="nil"/>
                    <w:bottom w:val="single" w:sz="6" w:space="0" w:color="auto"/>
                    <w:right w:val="single" w:sz="6" w:space="0" w:color="auto"/>
                  </w:tcBorders>
                  <w:vAlign w:val="center"/>
                </w:tcPr>
                <w:p w14:paraId="70A7E5A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本账号</w:t>
                  </w:r>
                  <w:r>
                    <w:rPr>
                      <w:rFonts w:ascii="宋体" w:hAnsi="宋体" w:cs="宋体"/>
                      <w:color w:val="000000"/>
                      <w:kern w:val="0"/>
                      <w:sz w:val="22"/>
                      <w:szCs w:val="22"/>
                    </w:rPr>
                    <w:t>唯一</w:t>
                  </w:r>
                </w:p>
              </w:tc>
            </w:tr>
            <w:tr w:rsidR="004837C2" w14:paraId="539E30D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4ED74B0"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规则</w:t>
                  </w:r>
                </w:p>
              </w:tc>
              <w:tc>
                <w:tcPr>
                  <w:tcW w:w="5954" w:type="dxa"/>
                  <w:tcBorders>
                    <w:top w:val="single" w:sz="6" w:space="0" w:color="auto"/>
                    <w:left w:val="nil"/>
                    <w:bottom w:val="single" w:sz="6" w:space="0" w:color="auto"/>
                    <w:right w:val="single" w:sz="6" w:space="0" w:color="auto"/>
                  </w:tcBorders>
                  <w:vAlign w:val="center"/>
                </w:tcPr>
                <w:p w14:paraId="34A25B8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超出</w:t>
                  </w:r>
                  <w:r>
                    <w:rPr>
                      <w:rFonts w:ascii="宋体" w:hAnsi="宋体" w:cs="宋体"/>
                      <w:color w:val="000000"/>
                      <w:kern w:val="0"/>
                      <w:sz w:val="22"/>
                      <w:szCs w:val="22"/>
                    </w:rPr>
                    <w:t>隐藏</w:t>
                  </w:r>
                </w:p>
              </w:tc>
            </w:tr>
            <w:tr w:rsidR="004837C2" w14:paraId="6A24B23E" w14:textId="77777777">
              <w:trPr>
                <w:trHeight w:val="395"/>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6C4B066"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是否启用</w:t>
                  </w:r>
                </w:p>
              </w:tc>
              <w:tc>
                <w:tcPr>
                  <w:tcW w:w="5954" w:type="dxa"/>
                  <w:tcBorders>
                    <w:top w:val="single" w:sz="6" w:space="0" w:color="auto"/>
                    <w:left w:val="nil"/>
                    <w:bottom w:val="single" w:sz="6" w:space="0" w:color="auto"/>
                    <w:right w:val="single" w:sz="6" w:space="0" w:color="auto"/>
                  </w:tcBorders>
                  <w:vAlign w:val="center"/>
                </w:tcPr>
                <w:p w14:paraId="72B02267" w14:textId="77777777" w:rsidR="004837C2" w:rsidRDefault="004837C2">
                  <w:pPr>
                    <w:widowControl/>
                    <w:jc w:val="left"/>
                    <w:rPr>
                      <w:rFonts w:ascii="宋体" w:hAnsi="宋体" w:cs="宋体"/>
                      <w:color w:val="000000"/>
                      <w:kern w:val="0"/>
                      <w:sz w:val="22"/>
                      <w:szCs w:val="22"/>
                    </w:rPr>
                  </w:pPr>
                </w:p>
              </w:tc>
            </w:tr>
            <w:tr w:rsidR="004837C2" w14:paraId="31BB0E5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CD6D2DC"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创建时间</w:t>
                  </w:r>
                </w:p>
              </w:tc>
              <w:tc>
                <w:tcPr>
                  <w:tcW w:w="5954" w:type="dxa"/>
                  <w:tcBorders>
                    <w:top w:val="single" w:sz="6" w:space="0" w:color="auto"/>
                    <w:left w:val="nil"/>
                    <w:bottom w:val="single" w:sz="6" w:space="0" w:color="auto"/>
                    <w:right w:val="single" w:sz="6" w:space="0" w:color="auto"/>
                  </w:tcBorders>
                  <w:vAlign w:val="center"/>
                </w:tcPr>
                <w:p w14:paraId="78640FB2" w14:textId="77777777" w:rsidR="004837C2" w:rsidRDefault="004837C2">
                  <w:pPr>
                    <w:widowControl/>
                    <w:jc w:val="left"/>
                    <w:rPr>
                      <w:rFonts w:ascii="宋体" w:hAnsi="宋体" w:cs="宋体"/>
                      <w:color w:val="000000"/>
                      <w:kern w:val="0"/>
                      <w:sz w:val="22"/>
                      <w:szCs w:val="22"/>
                    </w:rPr>
                  </w:pPr>
                </w:p>
              </w:tc>
            </w:tr>
            <w:tr w:rsidR="004837C2" w14:paraId="1639656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021B7A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954" w:type="dxa"/>
                  <w:tcBorders>
                    <w:top w:val="single" w:sz="6" w:space="0" w:color="auto"/>
                    <w:left w:val="nil"/>
                    <w:bottom w:val="single" w:sz="6" w:space="0" w:color="auto"/>
                    <w:right w:val="single" w:sz="6" w:space="0" w:color="auto"/>
                  </w:tcBorders>
                  <w:vAlign w:val="center"/>
                </w:tcPr>
                <w:p w14:paraId="588F8DA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查看</w:t>
                  </w:r>
                  <w:r>
                    <w:rPr>
                      <w:rFonts w:ascii="宋体" w:hAnsi="宋体" w:cs="宋体"/>
                      <w:color w:val="000000"/>
                      <w:kern w:val="0"/>
                      <w:sz w:val="22"/>
                      <w:szCs w:val="22"/>
                    </w:rPr>
                    <w:t>、编辑、删除</w:t>
                  </w:r>
                </w:p>
              </w:tc>
            </w:tr>
          </w:tbl>
          <w:p w14:paraId="32F318CD" w14:textId="77777777" w:rsidR="004837C2" w:rsidRDefault="004837C2">
            <w:pPr>
              <w:rPr>
                <w:rFonts w:ascii="Book Antiqua" w:hAnsi="Book Antiqua"/>
                <w:sz w:val="18"/>
                <w:szCs w:val="18"/>
              </w:rPr>
            </w:pPr>
          </w:p>
        </w:tc>
      </w:tr>
      <w:tr w:rsidR="004837C2" w14:paraId="4E5F87EE" w14:textId="77777777">
        <w:trPr>
          <w:trHeight w:val="561"/>
          <w:jc w:val="center"/>
        </w:trPr>
        <w:tc>
          <w:tcPr>
            <w:tcW w:w="1583" w:type="dxa"/>
            <w:shd w:val="clear" w:color="auto" w:fill="F8F8F8"/>
            <w:vAlign w:val="center"/>
          </w:tcPr>
          <w:p w14:paraId="4EC223B0"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08DFFCC5" w14:textId="77777777" w:rsidR="004837C2" w:rsidRDefault="005F3D5F">
            <w:pPr>
              <w:rPr>
                <w:rFonts w:ascii="Book Antiqua" w:hAnsi="Book Antiqua"/>
                <w:color w:val="595959" w:themeColor="text1" w:themeTint="A6"/>
                <w:sz w:val="18"/>
                <w:szCs w:val="18"/>
              </w:rPr>
            </w:pPr>
            <w:r>
              <w:rPr>
                <w:noProof/>
              </w:rPr>
              <w:drawing>
                <wp:inline distT="0" distB="0" distL="0" distR="0" wp14:anchorId="6CDBB25D" wp14:editId="435693C5">
                  <wp:extent cx="4643755" cy="3475990"/>
                  <wp:effectExtent l="0" t="0" r="444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50"/>
                          <a:stretch>
                            <a:fillRect/>
                          </a:stretch>
                        </pic:blipFill>
                        <pic:spPr>
                          <a:xfrm>
                            <a:off x="0" y="0"/>
                            <a:ext cx="4643755" cy="3475990"/>
                          </a:xfrm>
                          <a:prstGeom prst="rect">
                            <a:avLst/>
                          </a:prstGeom>
                        </pic:spPr>
                      </pic:pic>
                    </a:graphicData>
                  </a:graphic>
                </wp:inline>
              </w:drawing>
            </w:r>
          </w:p>
          <w:p w14:paraId="13F0BF47" w14:textId="77777777" w:rsidR="004837C2" w:rsidRDefault="005F3D5F">
            <w:pPr>
              <w:rPr>
                <w:rFonts w:ascii="Book Antiqua" w:hAnsi="Book Antiqua"/>
                <w:color w:val="595959" w:themeColor="text1" w:themeTint="A6"/>
                <w:sz w:val="18"/>
                <w:szCs w:val="18"/>
              </w:rPr>
            </w:pPr>
            <w:r>
              <w:rPr>
                <w:noProof/>
              </w:rPr>
              <w:drawing>
                <wp:inline distT="0" distB="0" distL="0" distR="0" wp14:anchorId="6B6FD264" wp14:editId="3BE740C3">
                  <wp:extent cx="4643755" cy="2520315"/>
                  <wp:effectExtent l="0" t="0" r="444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51"/>
                          <a:stretch>
                            <a:fillRect/>
                          </a:stretch>
                        </pic:blipFill>
                        <pic:spPr>
                          <a:xfrm>
                            <a:off x="0" y="0"/>
                            <a:ext cx="4643755" cy="2520315"/>
                          </a:xfrm>
                          <a:prstGeom prst="rect">
                            <a:avLst/>
                          </a:prstGeom>
                        </pic:spPr>
                      </pic:pic>
                    </a:graphicData>
                  </a:graphic>
                </wp:inline>
              </w:drawing>
            </w:r>
          </w:p>
          <w:p w14:paraId="15E6B2A1" w14:textId="77777777" w:rsidR="004837C2" w:rsidRDefault="005F3D5F">
            <w:pPr>
              <w:jc w:val="cente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hint="eastAsia"/>
                <w:color w:val="595959" w:themeColor="text1" w:themeTint="A6"/>
                <w:sz w:val="18"/>
                <w:szCs w:val="18"/>
              </w:rPr>
              <w:t>完整的</w:t>
            </w:r>
            <w:r>
              <w:rPr>
                <w:rFonts w:ascii="Book Antiqua" w:hAnsi="Book Antiqua"/>
                <w:color w:val="595959" w:themeColor="text1" w:themeTint="A6"/>
                <w:sz w:val="18"/>
                <w:szCs w:val="18"/>
              </w:rPr>
              <w:t>物流规则设置弹窗</w:t>
            </w:r>
          </w:p>
        </w:tc>
      </w:tr>
      <w:tr w:rsidR="004837C2" w14:paraId="7339CE46" w14:textId="77777777">
        <w:trPr>
          <w:trHeight w:val="561"/>
          <w:jc w:val="center"/>
        </w:trPr>
        <w:tc>
          <w:tcPr>
            <w:tcW w:w="1583" w:type="dxa"/>
            <w:shd w:val="clear" w:color="auto" w:fill="F8F8F8"/>
            <w:vAlign w:val="center"/>
          </w:tcPr>
          <w:p w14:paraId="41EE8D34"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77ABD243" w14:textId="77777777" w:rsidR="004837C2" w:rsidRDefault="005F3D5F">
            <w:pPr>
              <w:rPr>
                <w:rFonts w:ascii="Book Antiqua" w:hAnsi="Book Antiqua"/>
                <w:b/>
                <w:sz w:val="18"/>
                <w:szCs w:val="18"/>
              </w:rPr>
            </w:pPr>
            <w:r>
              <w:rPr>
                <w:rFonts w:ascii="Book Antiqua" w:hAnsi="Book Antiqua" w:hint="eastAsia"/>
                <w:b/>
                <w:sz w:val="18"/>
                <w:szCs w:val="18"/>
              </w:rPr>
              <w:t>描述</w:t>
            </w:r>
          </w:p>
          <w:p w14:paraId="15AE5465" w14:textId="77777777" w:rsidR="004837C2" w:rsidRDefault="005F3D5F">
            <w:pPr>
              <w:pStyle w:val="afb"/>
              <w:numPr>
                <w:ilvl w:val="0"/>
                <w:numId w:val="41"/>
              </w:numPr>
              <w:rPr>
                <w:rFonts w:ascii="Book Antiqua" w:hAnsi="Book Antiqua"/>
                <w:color w:val="FF0000"/>
                <w:sz w:val="18"/>
                <w:szCs w:val="18"/>
              </w:rPr>
            </w:pPr>
            <w:r>
              <w:rPr>
                <w:rFonts w:ascii="Book Antiqua" w:hAnsi="Book Antiqua" w:hint="eastAsia"/>
                <w:color w:val="000000" w:themeColor="text1"/>
                <w:sz w:val="18"/>
                <w:szCs w:val="18"/>
              </w:rPr>
              <w:t>添加物流</w:t>
            </w:r>
            <w:r>
              <w:rPr>
                <w:rFonts w:ascii="Book Antiqua" w:hAnsi="Book Antiqua"/>
                <w:color w:val="000000" w:themeColor="text1"/>
                <w:sz w:val="18"/>
                <w:szCs w:val="18"/>
              </w:rPr>
              <w:t>分派规则</w:t>
            </w:r>
          </w:p>
          <w:p w14:paraId="5BE86A80" w14:textId="77777777" w:rsidR="004837C2" w:rsidRDefault="005F3D5F">
            <w:pPr>
              <w:rPr>
                <w:rFonts w:ascii="Book Antiqua" w:hAnsi="Book Antiqua"/>
                <w:b/>
                <w:sz w:val="18"/>
                <w:szCs w:val="18"/>
              </w:rPr>
            </w:pPr>
            <w:r>
              <w:rPr>
                <w:rFonts w:ascii="Book Antiqua" w:hAnsi="Book Antiqua" w:hint="eastAsia"/>
                <w:b/>
                <w:sz w:val="18"/>
                <w:szCs w:val="18"/>
              </w:rPr>
              <w:t>过程</w:t>
            </w:r>
          </w:p>
          <w:p w14:paraId="7E4A9919" w14:textId="77777777" w:rsidR="004837C2" w:rsidRDefault="005F3D5F">
            <w:pPr>
              <w:pStyle w:val="afb"/>
              <w:numPr>
                <w:ilvl w:val="0"/>
                <w:numId w:val="41"/>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添加</w:t>
            </w:r>
            <w:r>
              <w:rPr>
                <w:rFonts w:ascii="Book Antiqua" w:hAnsi="Book Antiqua" w:hint="eastAsia"/>
                <w:sz w:val="18"/>
                <w:szCs w:val="18"/>
              </w:rPr>
              <w:t>规则</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打开</w:t>
            </w:r>
            <w:r>
              <w:rPr>
                <w:rFonts w:ascii="Book Antiqua" w:hAnsi="Book Antiqua" w:hint="eastAsia"/>
                <w:sz w:val="18"/>
                <w:szCs w:val="18"/>
              </w:rPr>
              <w:t>添加物流分派</w:t>
            </w:r>
            <w:r>
              <w:rPr>
                <w:rFonts w:ascii="Book Antiqua" w:hAnsi="Book Antiqua"/>
                <w:sz w:val="18"/>
                <w:szCs w:val="18"/>
              </w:rPr>
              <w:t>规则弹窗</w:t>
            </w:r>
            <w:r>
              <w:rPr>
                <w:rFonts w:ascii="Book Antiqua" w:hAnsi="Book Antiqua" w:hint="eastAsia"/>
                <w:sz w:val="18"/>
                <w:szCs w:val="18"/>
              </w:rPr>
              <w:t>；</w:t>
            </w:r>
          </w:p>
          <w:p w14:paraId="0EE043CE" w14:textId="77777777" w:rsidR="004837C2" w:rsidRDefault="005F3D5F">
            <w:pPr>
              <w:pStyle w:val="afb"/>
              <w:numPr>
                <w:ilvl w:val="0"/>
                <w:numId w:val="41"/>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弹窗右侧，</w:t>
            </w:r>
            <w:r>
              <w:rPr>
                <w:rFonts w:ascii="Book Antiqua" w:hAnsi="Book Antiqua" w:hint="eastAsia"/>
                <w:sz w:val="18"/>
                <w:szCs w:val="18"/>
              </w:rPr>
              <w:t>“选择</w:t>
            </w:r>
            <w:r>
              <w:rPr>
                <w:rFonts w:ascii="Book Antiqua" w:hAnsi="Book Antiqua"/>
                <w:sz w:val="18"/>
                <w:szCs w:val="18"/>
              </w:rPr>
              <w:t>条件</w:t>
            </w:r>
            <w:r>
              <w:rPr>
                <w:rFonts w:ascii="Book Antiqua" w:hAnsi="Book Antiqua" w:hint="eastAsia"/>
                <w:sz w:val="18"/>
                <w:szCs w:val="18"/>
              </w:rPr>
              <w:t>”</w:t>
            </w:r>
            <w:r>
              <w:rPr>
                <w:rFonts w:ascii="Book Antiqua" w:hAnsi="Book Antiqua"/>
                <w:sz w:val="18"/>
                <w:szCs w:val="18"/>
              </w:rPr>
              <w:t>部分</w:t>
            </w:r>
            <w:r>
              <w:rPr>
                <w:rFonts w:ascii="Book Antiqua" w:hAnsi="Book Antiqua" w:hint="eastAsia"/>
                <w:sz w:val="18"/>
                <w:szCs w:val="18"/>
              </w:rPr>
              <w:t>勾选</w:t>
            </w:r>
            <w:r>
              <w:rPr>
                <w:rFonts w:ascii="Book Antiqua" w:hAnsi="Book Antiqua"/>
                <w:sz w:val="18"/>
                <w:szCs w:val="18"/>
              </w:rPr>
              <w:t>框</w:t>
            </w:r>
            <w:r>
              <w:rPr>
                <w:rFonts w:ascii="Book Antiqua" w:hAnsi="Book Antiqua"/>
                <w:sz w:val="18"/>
                <w:szCs w:val="18"/>
              </w:rPr>
              <w:t>or</w:t>
            </w:r>
            <w:r>
              <w:rPr>
                <w:rFonts w:ascii="Book Antiqua" w:hAnsi="Book Antiqua" w:hint="eastAsia"/>
                <w:sz w:val="18"/>
                <w:szCs w:val="18"/>
              </w:rPr>
              <w:t>蓝色文字</w:t>
            </w:r>
            <w:r>
              <w:rPr>
                <w:rFonts w:ascii="Book Antiqua" w:hAnsi="Book Antiqua"/>
                <w:sz w:val="18"/>
                <w:szCs w:val="18"/>
              </w:rPr>
              <w:t>，跳出具体规则设置项；</w:t>
            </w:r>
            <w:r>
              <w:rPr>
                <w:rFonts w:ascii="Book Antiqua" w:hAnsi="Book Antiqua" w:hint="eastAsia"/>
                <w:sz w:val="18"/>
                <w:szCs w:val="18"/>
              </w:rPr>
              <w:t>设置</w:t>
            </w:r>
            <w:r>
              <w:rPr>
                <w:rFonts w:ascii="Book Antiqua" w:hAnsi="Book Antiqua"/>
                <w:sz w:val="18"/>
                <w:szCs w:val="18"/>
              </w:rPr>
              <w:t>好具体规则，</w:t>
            </w:r>
            <w:r>
              <w:rPr>
                <w:rFonts w:ascii="Book Antiqua" w:hAnsi="Book Antiqua" w:hint="eastAsia"/>
                <w:sz w:val="18"/>
                <w:szCs w:val="18"/>
              </w:rPr>
              <w:t>则</w:t>
            </w:r>
            <w:r>
              <w:rPr>
                <w:rFonts w:ascii="Book Antiqua" w:hAnsi="Book Antiqua"/>
                <w:sz w:val="18"/>
                <w:szCs w:val="18"/>
              </w:rPr>
              <w:t>在</w:t>
            </w:r>
            <w:r>
              <w:rPr>
                <w:rFonts w:ascii="Book Antiqua" w:hAnsi="Book Antiqua" w:hint="eastAsia"/>
                <w:sz w:val="18"/>
                <w:szCs w:val="18"/>
              </w:rPr>
              <w:t>已</w:t>
            </w:r>
            <w:r>
              <w:rPr>
                <w:rFonts w:ascii="Book Antiqua" w:hAnsi="Book Antiqua"/>
                <w:sz w:val="18"/>
                <w:szCs w:val="18"/>
              </w:rPr>
              <w:t>设置规则</w:t>
            </w:r>
            <w:r>
              <w:rPr>
                <w:rFonts w:ascii="Book Antiqua" w:hAnsi="Book Antiqua" w:hint="eastAsia"/>
                <w:sz w:val="18"/>
                <w:szCs w:val="18"/>
              </w:rPr>
              <w:t>添加</w:t>
            </w:r>
            <w:r>
              <w:rPr>
                <w:rFonts w:ascii="Book Antiqua" w:hAnsi="Book Antiqua"/>
                <w:sz w:val="18"/>
                <w:szCs w:val="18"/>
              </w:rPr>
              <w:t>一条记录</w:t>
            </w:r>
            <w:r>
              <w:rPr>
                <w:rFonts w:ascii="Book Antiqua" w:hAnsi="Book Antiqua" w:hint="eastAsia"/>
                <w:sz w:val="18"/>
                <w:szCs w:val="18"/>
              </w:rPr>
              <w:t>；</w:t>
            </w:r>
          </w:p>
          <w:p w14:paraId="4C95E2B8" w14:textId="77777777" w:rsidR="004837C2" w:rsidRDefault="005F3D5F">
            <w:pPr>
              <w:pStyle w:val="afb"/>
              <w:numPr>
                <w:ilvl w:val="0"/>
                <w:numId w:val="41"/>
              </w:numPr>
              <w:rPr>
                <w:rFonts w:ascii="Book Antiqua" w:hAnsi="Book Antiqua"/>
                <w:b/>
                <w:color w:val="000000" w:themeColor="text1"/>
                <w:sz w:val="18"/>
                <w:szCs w:val="18"/>
              </w:rPr>
            </w:pPr>
            <w:r>
              <w:rPr>
                <w:rFonts w:ascii="Book Antiqua" w:hAnsi="Book Antiqua" w:hint="eastAsia"/>
                <w:sz w:val="18"/>
                <w:szCs w:val="18"/>
              </w:rPr>
              <w:t>选择物流</w:t>
            </w:r>
            <w:r>
              <w:rPr>
                <w:rFonts w:ascii="Book Antiqua" w:hAnsi="Book Antiqua"/>
                <w:sz w:val="18"/>
                <w:szCs w:val="18"/>
              </w:rPr>
              <w:t>，可多选</w:t>
            </w:r>
            <w:r>
              <w:rPr>
                <w:rFonts w:ascii="Book Antiqua" w:hAnsi="Book Antiqua"/>
                <w:sz w:val="18"/>
                <w:szCs w:val="18"/>
              </w:rPr>
              <w:t>;</w:t>
            </w:r>
          </w:p>
          <w:p w14:paraId="2D277F1E"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5</w:t>
            </w:r>
            <w:r>
              <w:rPr>
                <w:rFonts w:ascii="Book Antiqua" w:hAnsi="Book Antiqua" w:hint="eastAsia"/>
                <w:sz w:val="18"/>
                <w:szCs w:val="18"/>
              </w:rPr>
              <w:t>、设置是否</w:t>
            </w:r>
            <w:r>
              <w:rPr>
                <w:rFonts w:ascii="Book Antiqua" w:hAnsi="Book Antiqua"/>
                <w:sz w:val="18"/>
                <w:szCs w:val="18"/>
              </w:rPr>
              <w:t>启用</w:t>
            </w:r>
            <w:r>
              <w:rPr>
                <w:rFonts w:ascii="Book Antiqua" w:hAnsi="Book Antiqua" w:hint="eastAsia"/>
                <w:sz w:val="18"/>
                <w:szCs w:val="18"/>
              </w:rPr>
              <w:t>；</w:t>
            </w:r>
            <w:r>
              <w:rPr>
                <w:rFonts w:ascii="Book Antiqua" w:hAnsi="Book Antiqua"/>
                <w:sz w:val="18"/>
                <w:szCs w:val="18"/>
              </w:rPr>
              <w:t>默认为否；</w:t>
            </w:r>
          </w:p>
          <w:p w14:paraId="5F44664E"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6</w:t>
            </w:r>
            <w:r>
              <w:rPr>
                <w:rFonts w:ascii="Book Antiqua" w:hAnsi="Book Antiqua" w:hint="eastAsia"/>
                <w:sz w:val="18"/>
                <w:szCs w:val="18"/>
              </w:rPr>
              <w:t>、点击“</w:t>
            </w:r>
            <w:r>
              <w:rPr>
                <w:rFonts w:ascii="Book Antiqua" w:hAnsi="Book Antiqua"/>
                <w:sz w:val="18"/>
                <w:szCs w:val="18"/>
              </w:rPr>
              <w:t>确定</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添加</w:t>
            </w:r>
            <w:r>
              <w:rPr>
                <w:rFonts w:ascii="Book Antiqua" w:hAnsi="Book Antiqua" w:hint="eastAsia"/>
                <w:sz w:val="18"/>
                <w:szCs w:val="18"/>
              </w:rPr>
              <w:t>物流分派</w:t>
            </w:r>
            <w:r>
              <w:rPr>
                <w:rFonts w:ascii="Book Antiqua" w:hAnsi="Book Antiqua"/>
                <w:sz w:val="18"/>
                <w:szCs w:val="18"/>
              </w:rPr>
              <w:t>规则成功；</w:t>
            </w:r>
          </w:p>
          <w:p w14:paraId="5E15B851"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24CF08B" w14:textId="77777777" w:rsidR="004837C2" w:rsidRDefault="005F3D5F">
            <w:pPr>
              <w:rPr>
                <w:rFonts w:ascii="Book Antiqua" w:hAnsi="Book Antiqua"/>
                <w:sz w:val="18"/>
                <w:szCs w:val="18"/>
              </w:rPr>
            </w:pPr>
            <w:r>
              <w:rPr>
                <w:rFonts w:ascii="Book Antiqua" w:hAnsi="Book Antiqua"/>
                <w:b/>
                <w:sz w:val="18"/>
                <w:szCs w:val="18"/>
              </w:rPr>
              <w:lastRenderedPageBreak/>
              <w:t>7</w:t>
            </w:r>
            <w:r>
              <w:rPr>
                <w:rFonts w:ascii="Book Antiqua" w:hAnsi="Book Antiqua" w:hint="eastAsia"/>
                <w:b/>
                <w:sz w:val="18"/>
                <w:szCs w:val="18"/>
              </w:rPr>
              <w:t>、查看</w:t>
            </w:r>
            <w:r>
              <w:rPr>
                <w:rFonts w:ascii="Book Antiqua" w:hAnsi="Book Antiqua"/>
                <w:sz w:val="18"/>
                <w:szCs w:val="18"/>
              </w:rPr>
              <w:t>：</w:t>
            </w:r>
            <w:r>
              <w:rPr>
                <w:rFonts w:ascii="Book Antiqua" w:hAnsi="Book Antiqua" w:hint="eastAsia"/>
                <w:sz w:val="18"/>
                <w:szCs w:val="18"/>
              </w:rPr>
              <w:t>可查</w:t>
            </w:r>
            <w:r>
              <w:rPr>
                <w:rFonts w:ascii="Book Antiqua" w:hAnsi="Book Antiqua"/>
                <w:sz w:val="18"/>
                <w:szCs w:val="18"/>
              </w:rPr>
              <w:t>已设置好的规则；</w:t>
            </w:r>
          </w:p>
          <w:p w14:paraId="5CB4B44D" w14:textId="77777777" w:rsidR="004837C2" w:rsidRDefault="005F3D5F">
            <w:pPr>
              <w:rPr>
                <w:rFonts w:ascii="Book Antiqua" w:hAnsi="Book Antiqua"/>
                <w:sz w:val="18"/>
                <w:szCs w:val="18"/>
              </w:rPr>
            </w:pPr>
            <w:r>
              <w:rPr>
                <w:rFonts w:ascii="Book Antiqua" w:hAnsi="Book Antiqua"/>
                <w:b/>
                <w:sz w:val="18"/>
                <w:szCs w:val="18"/>
              </w:rPr>
              <w:t>8</w:t>
            </w:r>
            <w:r>
              <w:rPr>
                <w:rFonts w:ascii="Book Antiqua" w:hAnsi="Book Antiqua" w:hint="eastAsia"/>
                <w:b/>
                <w:sz w:val="18"/>
                <w:szCs w:val="18"/>
              </w:rPr>
              <w:t>、编辑</w:t>
            </w:r>
            <w:r>
              <w:rPr>
                <w:rFonts w:ascii="Book Antiqua" w:hAnsi="Book Antiqua"/>
                <w:b/>
                <w:sz w:val="18"/>
                <w:szCs w:val="18"/>
              </w:rPr>
              <w:t>：</w:t>
            </w:r>
            <w:r>
              <w:rPr>
                <w:rFonts w:ascii="Book Antiqua" w:hAnsi="Book Antiqua" w:hint="eastAsia"/>
                <w:sz w:val="18"/>
                <w:szCs w:val="18"/>
              </w:rPr>
              <w:t>自动</w:t>
            </w:r>
            <w:r>
              <w:rPr>
                <w:rFonts w:ascii="Book Antiqua" w:hAnsi="Book Antiqua"/>
                <w:sz w:val="18"/>
                <w:szCs w:val="18"/>
              </w:rPr>
              <w:t>加载已填写</w:t>
            </w:r>
            <w:r>
              <w:rPr>
                <w:rFonts w:ascii="Book Antiqua" w:hAnsi="Book Antiqua" w:hint="eastAsia"/>
                <w:sz w:val="18"/>
                <w:szCs w:val="18"/>
              </w:rPr>
              <w:t>和</w:t>
            </w:r>
            <w:r>
              <w:rPr>
                <w:rFonts w:ascii="Book Antiqua" w:hAnsi="Book Antiqua"/>
                <w:sz w:val="18"/>
                <w:szCs w:val="18"/>
              </w:rPr>
              <w:t>设置的信息</w:t>
            </w:r>
            <w:r>
              <w:rPr>
                <w:rFonts w:ascii="Book Antiqua" w:hAnsi="Book Antiqua" w:hint="eastAsia"/>
                <w:sz w:val="18"/>
                <w:szCs w:val="18"/>
              </w:rPr>
              <w:t>；可修改</w:t>
            </w:r>
            <w:r>
              <w:rPr>
                <w:rFonts w:ascii="Book Antiqua" w:hAnsi="Book Antiqua"/>
                <w:sz w:val="18"/>
                <w:szCs w:val="18"/>
              </w:rPr>
              <w:t>所有</w:t>
            </w:r>
            <w:r>
              <w:rPr>
                <w:rFonts w:ascii="Book Antiqua" w:hAnsi="Book Antiqua" w:hint="eastAsia"/>
                <w:sz w:val="18"/>
                <w:szCs w:val="18"/>
              </w:rPr>
              <w:t>数据</w:t>
            </w:r>
            <w:r>
              <w:rPr>
                <w:rFonts w:ascii="Book Antiqua" w:hAnsi="Book Antiqua"/>
                <w:sz w:val="18"/>
                <w:szCs w:val="18"/>
              </w:rPr>
              <w:t>；</w:t>
            </w:r>
          </w:p>
          <w:p w14:paraId="1B75C379" w14:textId="77777777" w:rsidR="004837C2" w:rsidRDefault="005F3D5F">
            <w:pPr>
              <w:rPr>
                <w:rFonts w:ascii="Book Antiqua" w:hAnsi="Book Antiqua"/>
                <w:sz w:val="18"/>
                <w:szCs w:val="18"/>
              </w:rPr>
            </w:pPr>
            <w:r>
              <w:rPr>
                <w:rFonts w:ascii="Book Antiqua" w:hAnsi="Book Antiqua"/>
                <w:sz w:val="18"/>
                <w:szCs w:val="18"/>
              </w:rPr>
              <w:t>9</w:t>
            </w:r>
            <w:r>
              <w:rPr>
                <w:rFonts w:ascii="Book Antiqua" w:hAnsi="Book Antiqua" w:hint="eastAsia"/>
                <w:sz w:val="18"/>
                <w:szCs w:val="18"/>
              </w:rPr>
              <w:t>、</w:t>
            </w:r>
            <w:r>
              <w:rPr>
                <w:rFonts w:ascii="Book Antiqua" w:hAnsi="Book Antiqua" w:hint="eastAsia"/>
                <w:b/>
                <w:sz w:val="18"/>
                <w:szCs w:val="18"/>
              </w:rPr>
              <w:t>删除</w:t>
            </w:r>
            <w:r>
              <w:rPr>
                <w:rFonts w:ascii="Book Antiqua" w:hAnsi="Book Antiqua"/>
                <w:sz w:val="18"/>
                <w:szCs w:val="18"/>
              </w:rPr>
              <w:t>：</w:t>
            </w:r>
            <w:r>
              <w:rPr>
                <w:rFonts w:ascii="Book Antiqua" w:hAnsi="Book Antiqua" w:hint="eastAsia"/>
                <w:sz w:val="18"/>
                <w:szCs w:val="18"/>
              </w:rPr>
              <w:t>可删除</w:t>
            </w:r>
            <w:r>
              <w:rPr>
                <w:rFonts w:ascii="Book Antiqua" w:hAnsi="Book Antiqua"/>
                <w:sz w:val="18"/>
                <w:szCs w:val="18"/>
              </w:rPr>
              <w:t>；</w:t>
            </w:r>
          </w:p>
          <w:p w14:paraId="0FD8A6BE" w14:textId="77777777" w:rsidR="004837C2" w:rsidRDefault="005F3D5F">
            <w:pPr>
              <w:rPr>
                <w:rFonts w:ascii="Book Antiqua" w:hAnsi="Book Antiqua"/>
                <w:sz w:val="18"/>
                <w:szCs w:val="18"/>
              </w:rPr>
            </w:pPr>
            <w:r>
              <w:rPr>
                <w:rFonts w:ascii="Book Antiqua" w:hAnsi="Book Antiqua" w:hint="eastAsia"/>
                <w:sz w:val="18"/>
                <w:szCs w:val="18"/>
              </w:rPr>
              <w:t>10</w:t>
            </w:r>
            <w:r>
              <w:rPr>
                <w:rFonts w:ascii="Book Antiqua" w:hAnsi="Book Antiqua" w:hint="eastAsia"/>
                <w:sz w:val="18"/>
                <w:szCs w:val="18"/>
              </w:rPr>
              <w:t>、</w:t>
            </w: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最新</w:t>
            </w:r>
            <w:r>
              <w:rPr>
                <w:rFonts w:ascii="Book Antiqua" w:hAnsi="Book Antiqua"/>
                <w:sz w:val="18"/>
                <w:szCs w:val="18"/>
              </w:rPr>
              <w:t>创建的</w:t>
            </w:r>
            <w:r>
              <w:rPr>
                <w:rFonts w:ascii="Book Antiqua" w:hAnsi="Book Antiqua" w:hint="eastAsia"/>
                <w:sz w:val="18"/>
                <w:szCs w:val="18"/>
              </w:rPr>
              <w:t>规则</w:t>
            </w:r>
            <w:r>
              <w:rPr>
                <w:rFonts w:ascii="Book Antiqua" w:hAnsi="Book Antiqua"/>
                <w:sz w:val="18"/>
                <w:szCs w:val="18"/>
              </w:rPr>
              <w:t>，排列在前面；</w:t>
            </w:r>
          </w:p>
          <w:p w14:paraId="058179D4" w14:textId="77777777" w:rsidR="004837C2" w:rsidRDefault="005F3D5F">
            <w:pPr>
              <w:rPr>
                <w:rFonts w:ascii="Book Antiqua" w:hAnsi="Book Antiqua"/>
                <w:sz w:val="18"/>
                <w:szCs w:val="18"/>
              </w:rPr>
            </w:pPr>
            <w:r>
              <w:rPr>
                <w:rFonts w:ascii="Book Antiqua" w:hAnsi="Book Antiqua" w:hint="eastAsia"/>
                <w:sz w:val="18"/>
                <w:szCs w:val="18"/>
              </w:rPr>
              <w:t>11</w:t>
            </w:r>
            <w:r>
              <w:rPr>
                <w:rFonts w:ascii="Book Antiqua" w:hAnsi="Book Antiqua" w:hint="eastAsia"/>
                <w:sz w:val="18"/>
                <w:szCs w:val="18"/>
              </w:rPr>
              <w:t>、跑“</w:t>
            </w:r>
            <w:r>
              <w:rPr>
                <w:rFonts w:ascii="Book Antiqua" w:hAnsi="Book Antiqua"/>
                <w:b/>
                <w:sz w:val="18"/>
                <w:szCs w:val="18"/>
              </w:rPr>
              <w:t>物流</w:t>
            </w:r>
            <w:r>
              <w:rPr>
                <w:rFonts w:ascii="Book Antiqua" w:hAnsi="Book Antiqua" w:hint="eastAsia"/>
                <w:b/>
                <w:sz w:val="18"/>
                <w:szCs w:val="18"/>
              </w:rPr>
              <w:t>分派</w:t>
            </w:r>
            <w:r>
              <w:rPr>
                <w:rFonts w:ascii="Book Antiqua" w:hAnsi="Book Antiqua"/>
                <w:b/>
                <w:sz w:val="18"/>
                <w:szCs w:val="18"/>
              </w:rPr>
              <w:t>规则</w:t>
            </w:r>
            <w:r>
              <w:rPr>
                <w:rFonts w:ascii="Book Antiqua" w:hAnsi="Book Antiqua"/>
                <w:sz w:val="18"/>
                <w:szCs w:val="18"/>
              </w:rPr>
              <w:t>”</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根据</w:t>
            </w:r>
            <w:r>
              <w:rPr>
                <w:rFonts w:ascii="Book Antiqua" w:hAnsi="Book Antiqua"/>
                <w:sz w:val="18"/>
                <w:szCs w:val="18"/>
              </w:rPr>
              <w:t>条件筛选出来的订单，</w:t>
            </w:r>
            <w:r>
              <w:rPr>
                <w:rFonts w:ascii="Book Antiqua" w:hAnsi="Book Antiqua" w:hint="eastAsia"/>
                <w:sz w:val="18"/>
                <w:szCs w:val="18"/>
              </w:rPr>
              <w:t>优先判断</w:t>
            </w:r>
            <w:r>
              <w:rPr>
                <w:rFonts w:ascii="Book Antiqua" w:hAnsi="Book Antiqua"/>
                <w:sz w:val="18"/>
                <w:szCs w:val="18"/>
              </w:rPr>
              <w:t>排列在上面的</w:t>
            </w:r>
            <w:r>
              <w:rPr>
                <w:rFonts w:ascii="Book Antiqua" w:hAnsi="Book Antiqua" w:hint="eastAsia"/>
                <w:sz w:val="18"/>
                <w:szCs w:val="18"/>
              </w:rPr>
              <w:t>“物流方式”</w:t>
            </w:r>
            <w:r>
              <w:rPr>
                <w:rFonts w:ascii="Book Antiqua" w:hAnsi="Book Antiqua"/>
                <w:sz w:val="18"/>
                <w:szCs w:val="18"/>
              </w:rPr>
              <w:t>，</w:t>
            </w:r>
            <w:r>
              <w:rPr>
                <w:rFonts w:ascii="Book Antiqua" w:hAnsi="Book Antiqua" w:hint="eastAsia"/>
                <w:sz w:val="18"/>
                <w:szCs w:val="18"/>
              </w:rPr>
              <w:t>是否为</w:t>
            </w:r>
            <w:r>
              <w:rPr>
                <w:rFonts w:ascii="Book Antiqua" w:hAnsi="Book Antiqua"/>
                <w:sz w:val="18"/>
                <w:szCs w:val="18"/>
              </w:rPr>
              <w:t>该订单</w:t>
            </w:r>
            <w:r>
              <w:rPr>
                <w:rFonts w:ascii="Book Antiqua" w:hAnsi="Book Antiqua" w:hint="eastAsia"/>
                <w:sz w:val="18"/>
                <w:szCs w:val="18"/>
              </w:rPr>
              <w:t>仓库绑定</w:t>
            </w:r>
            <w:r>
              <w:rPr>
                <w:rFonts w:ascii="Book Antiqua" w:hAnsi="Book Antiqua"/>
                <w:sz w:val="18"/>
                <w:szCs w:val="18"/>
              </w:rPr>
              <w:t>的</w:t>
            </w:r>
            <w:r>
              <w:rPr>
                <w:rFonts w:ascii="Book Antiqua" w:hAnsi="Book Antiqua" w:hint="eastAsia"/>
                <w:sz w:val="18"/>
                <w:szCs w:val="18"/>
              </w:rPr>
              <w:t>可发</w:t>
            </w:r>
            <w:r>
              <w:rPr>
                <w:rFonts w:ascii="Book Antiqua" w:hAnsi="Book Antiqua"/>
                <w:sz w:val="18"/>
                <w:szCs w:val="18"/>
              </w:rPr>
              <w:t>物流方式</w:t>
            </w:r>
            <w:r>
              <w:rPr>
                <w:rFonts w:ascii="Book Antiqua" w:hAnsi="Book Antiqua" w:hint="eastAsia"/>
                <w:sz w:val="18"/>
                <w:szCs w:val="18"/>
              </w:rPr>
              <w:t>，该物流</w:t>
            </w:r>
            <w:r>
              <w:rPr>
                <w:rFonts w:ascii="Book Antiqua" w:hAnsi="Book Antiqua"/>
                <w:sz w:val="18"/>
                <w:szCs w:val="18"/>
              </w:rPr>
              <w:t>方式是否可用，</w:t>
            </w:r>
            <w:r>
              <w:rPr>
                <w:rFonts w:ascii="Book Antiqua" w:hAnsi="Book Antiqua" w:hint="eastAsia"/>
                <w:sz w:val="18"/>
                <w:szCs w:val="18"/>
              </w:rPr>
              <w:t>都</w:t>
            </w:r>
            <w:r>
              <w:rPr>
                <w:rFonts w:ascii="Book Antiqua" w:hAnsi="Book Antiqua"/>
                <w:sz w:val="18"/>
                <w:szCs w:val="18"/>
              </w:rPr>
              <w:t>满足，则选择该物流方式；</w:t>
            </w:r>
            <w:r>
              <w:rPr>
                <w:rFonts w:ascii="Book Antiqua" w:hAnsi="Book Antiqua" w:hint="eastAsia"/>
                <w:sz w:val="18"/>
                <w:szCs w:val="18"/>
              </w:rPr>
              <w:t>没有则判断</w:t>
            </w:r>
            <w:r>
              <w:rPr>
                <w:rFonts w:ascii="Book Antiqua" w:hAnsi="Book Antiqua"/>
                <w:sz w:val="18"/>
                <w:szCs w:val="18"/>
              </w:rPr>
              <w:t>排列第二的</w:t>
            </w:r>
            <w:r>
              <w:rPr>
                <w:rFonts w:ascii="Book Antiqua" w:hAnsi="Book Antiqua" w:hint="eastAsia"/>
                <w:sz w:val="18"/>
                <w:szCs w:val="18"/>
              </w:rPr>
              <w:t>物流方式</w:t>
            </w:r>
            <w:r>
              <w:rPr>
                <w:rFonts w:ascii="Book Antiqua" w:hAnsi="Book Antiqua"/>
                <w:sz w:val="18"/>
                <w:szCs w:val="18"/>
              </w:rPr>
              <w:t>，以此类推</w:t>
            </w:r>
            <w:r>
              <w:rPr>
                <w:rFonts w:ascii="Book Antiqua" w:hAnsi="Book Antiqua" w:hint="eastAsia"/>
                <w:sz w:val="18"/>
                <w:szCs w:val="18"/>
              </w:rPr>
              <w:t>；</w:t>
            </w:r>
          </w:p>
          <w:p w14:paraId="532B7356" w14:textId="77777777" w:rsidR="004837C2" w:rsidRDefault="005F3D5F">
            <w:pPr>
              <w:rPr>
                <w:rFonts w:ascii="Book Antiqua" w:hAnsi="Book Antiqua"/>
                <w:i/>
                <w:sz w:val="18"/>
                <w:szCs w:val="18"/>
              </w:rPr>
            </w:pPr>
            <w:r>
              <w:rPr>
                <w:rFonts w:ascii="Book Antiqua" w:hAnsi="Book Antiqua" w:hint="eastAsia"/>
                <w:i/>
                <w:sz w:val="18"/>
                <w:szCs w:val="18"/>
              </w:rPr>
              <w:t>备注</w:t>
            </w:r>
            <w:r>
              <w:rPr>
                <w:rFonts w:ascii="Book Antiqua" w:hAnsi="Book Antiqua"/>
                <w:i/>
                <w:sz w:val="18"/>
                <w:szCs w:val="18"/>
              </w:rPr>
              <w:t>：</w:t>
            </w:r>
            <w:r>
              <w:rPr>
                <w:rFonts w:ascii="Book Antiqua" w:hAnsi="Book Antiqua" w:hint="eastAsia"/>
                <w:i/>
                <w:sz w:val="18"/>
                <w:szCs w:val="18"/>
              </w:rPr>
              <w:t>自定义</w:t>
            </w:r>
            <w:r>
              <w:rPr>
                <w:rFonts w:ascii="Book Antiqua" w:hAnsi="Book Antiqua"/>
                <w:i/>
                <w:sz w:val="18"/>
                <w:szCs w:val="18"/>
              </w:rPr>
              <w:t>物流不需要判断是否可用，对接速贸仓库的物流</w:t>
            </w:r>
            <w:r>
              <w:rPr>
                <w:rFonts w:ascii="Book Antiqua" w:hAnsi="Book Antiqua" w:hint="eastAsia"/>
                <w:i/>
                <w:sz w:val="18"/>
                <w:szCs w:val="18"/>
              </w:rPr>
              <w:t>根据</w:t>
            </w:r>
            <w:r>
              <w:rPr>
                <w:rFonts w:ascii="Book Antiqua" w:hAnsi="Book Antiqua"/>
                <w:i/>
                <w:sz w:val="18"/>
                <w:szCs w:val="18"/>
              </w:rPr>
              <w:t>速贸</w:t>
            </w:r>
            <w:r>
              <w:rPr>
                <w:rFonts w:ascii="Book Antiqua" w:hAnsi="Book Antiqua" w:hint="eastAsia"/>
                <w:i/>
                <w:sz w:val="18"/>
                <w:szCs w:val="18"/>
              </w:rPr>
              <w:t>接口</w:t>
            </w:r>
            <w:r>
              <w:rPr>
                <w:rFonts w:ascii="Book Antiqua" w:hAnsi="Book Antiqua"/>
                <w:i/>
                <w:sz w:val="18"/>
                <w:szCs w:val="18"/>
              </w:rPr>
              <w:t>返回的信息判断是否可用。</w:t>
            </w:r>
          </w:p>
          <w:p w14:paraId="44F4825C" w14:textId="77777777" w:rsidR="004837C2" w:rsidRDefault="005F3D5F">
            <w:pPr>
              <w:rPr>
                <w:rFonts w:ascii="Book Antiqua" w:hAnsi="Book Antiqua"/>
                <w:color w:val="595959" w:themeColor="text1" w:themeTint="A6"/>
                <w:sz w:val="18"/>
                <w:szCs w:val="18"/>
              </w:rPr>
            </w:pPr>
            <w:r>
              <w:rPr>
                <w:rFonts w:ascii="Book Antiqua" w:hAnsi="Book Antiqua" w:hint="eastAsia"/>
                <w:sz w:val="18"/>
                <w:szCs w:val="18"/>
              </w:rPr>
              <w:t>12</w:t>
            </w:r>
            <w:r>
              <w:rPr>
                <w:rFonts w:ascii="Book Antiqua" w:hAnsi="Book Antiqua" w:hint="eastAsia"/>
                <w:sz w:val="18"/>
                <w:szCs w:val="18"/>
              </w:rPr>
              <w:t>、</w:t>
            </w:r>
            <w:r>
              <w:rPr>
                <w:rFonts w:ascii="Book Antiqua" w:hAnsi="Book Antiqua" w:hint="eastAsia"/>
                <w:b/>
                <w:sz w:val="18"/>
                <w:szCs w:val="18"/>
              </w:rPr>
              <w:t>部分</w:t>
            </w:r>
            <w:r>
              <w:rPr>
                <w:rFonts w:ascii="Book Antiqua" w:hAnsi="Book Antiqua"/>
                <w:b/>
                <w:sz w:val="18"/>
                <w:szCs w:val="18"/>
              </w:rPr>
              <w:t>配货的订单</w:t>
            </w:r>
            <w:r>
              <w:rPr>
                <w:rFonts w:ascii="Book Antiqua" w:hAnsi="Book Antiqua"/>
                <w:sz w:val="18"/>
                <w:szCs w:val="18"/>
              </w:rPr>
              <w:t>：跑物流规则</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系统</w:t>
            </w:r>
            <w:r>
              <w:rPr>
                <w:rFonts w:ascii="Book Antiqua" w:hAnsi="Book Antiqua"/>
                <w:sz w:val="18"/>
                <w:szCs w:val="18"/>
              </w:rPr>
              <w:t>给未配货部分的所有商品</w:t>
            </w:r>
            <w:r>
              <w:rPr>
                <w:rFonts w:ascii="Book Antiqua" w:hAnsi="Book Antiqua" w:hint="eastAsia"/>
                <w:sz w:val="18"/>
                <w:szCs w:val="18"/>
              </w:rPr>
              <w:t>，跑</w:t>
            </w:r>
            <w:r>
              <w:rPr>
                <w:rFonts w:ascii="Book Antiqua" w:hAnsi="Book Antiqua"/>
                <w:sz w:val="18"/>
                <w:szCs w:val="18"/>
              </w:rPr>
              <w:t>物流匹配规则，选择物流方式。</w:t>
            </w:r>
          </w:p>
        </w:tc>
      </w:tr>
      <w:tr w:rsidR="004837C2" w14:paraId="5D134BA6" w14:textId="77777777">
        <w:trPr>
          <w:trHeight w:val="561"/>
          <w:jc w:val="center"/>
        </w:trPr>
        <w:tc>
          <w:tcPr>
            <w:tcW w:w="9112" w:type="dxa"/>
            <w:gridSpan w:val="2"/>
            <w:shd w:val="clear" w:color="auto" w:fill="F8F8F8"/>
            <w:vAlign w:val="center"/>
          </w:tcPr>
          <w:p w14:paraId="0BAB3EE1" w14:textId="77777777" w:rsidR="004837C2" w:rsidRDefault="005F3D5F">
            <w:pPr>
              <w:rPr>
                <w:rFonts w:ascii="Book Antiqua" w:hAnsi="Book Antiqua"/>
                <w:b/>
                <w:sz w:val="18"/>
                <w:szCs w:val="18"/>
              </w:rPr>
            </w:pPr>
            <w:r>
              <w:rPr>
                <w:rFonts w:ascii="Book Antiqua" w:hAnsi="Book Antiqua" w:hint="eastAsia"/>
                <w:b/>
                <w:sz w:val="18"/>
                <w:szCs w:val="18"/>
              </w:rPr>
              <w:lastRenderedPageBreak/>
              <w:t>创建：物流分派</w:t>
            </w:r>
            <w:r>
              <w:rPr>
                <w:rFonts w:ascii="Book Antiqua" w:hAnsi="Book Antiqua"/>
                <w:b/>
                <w:sz w:val="18"/>
                <w:szCs w:val="18"/>
              </w:rPr>
              <w:t>规则</w:t>
            </w:r>
          </w:p>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2F006C4E"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398037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39CAFD1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3B5C796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65A95B2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2D1AA3A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72046E1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7E16873"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E47C13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规则</w:t>
                  </w:r>
                  <w:r>
                    <w:rPr>
                      <w:rFonts w:ascii="宋体" w:hAnsi="宋体" w:cs="宋体"/>
                      <w:color w:val="000000"/>
                      <w:kern w:val="0"/>
                      <w:sz w:val="22"/>
                      <w:szCs w:val="22"/>
                    </w:rPr>
                    <w:t>名称</w:t>
                  </w:r>
                </w:p>
              </w:tc>
              <w:tc>
                <w:tcPr>
                  <w:tcW w:w="1418" w:type="dxa"/>
                  <w:tcBorders>
                    <w:top w:val="single" w:sz="6" w:space="0" w:color="auto"/>
                    <w:left w:val="nil"/>
                    <w:bottom w:val="single" w:sz="6" w:space="0" w:color="auto"/>
                    <w:right w:val="single" w:sz="6" w:space="0" w:color="auto"/>
                  </w:tcBorders>
                  <w:vAlign w:val="center"/>
                </w:tcPr>
                <w:p w14:paraId="61CCC68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7EA126D"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300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9D195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3851AE1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09038D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本</w:t>
                  </w:r>
                  <w:r>
                    <w:rPr>
                      <w:rFonts w:ascii="宋体" w:hAnsi="宋体" w:cs="宋体"/>
                      <w:b/>
                      <w:bCs/>
                      <w:color w:val="000000"/>
                      <w:kern w:val="0"/>
                      <w:sz w:val="22"/>
                      <w:szCs w:val="22"/>
                    </w:rPr>
                    <w:t>账号唯一</w:t>
                  </w:r>
                </w:p>
              </w:tc>
            </w:tr>
            <w:tr w:rsidR="004837C2" w14:paraId="0CE609CC"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0D70BD2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已</w:t>
                  </w:r>
                  <w:r>
                    <w:rPr>
                      <w:rFonts w:ascii="宋体" w:hAnsi="宋体" w:cs="宋体"/>
                      <w:color w:val="000000"/>
                      <w:kern w:val="0"/>
                      <w:sz w:val="22"/>
                      <w:szCs w:val="22"/>
                    </w:rPr>
                    <w:t>设置</w:t>
                  </w:r>
                  <w:r>
                    <w:rPr>
                      <w:rFonts w:ascii="宋体" w:hAnsi="宋体" w:cs="宋体" w:hint="eastAsia"/>
                      <w:color w:val="000000"/>
                      <w:kern w:val="0"/>
                      <w:sz w:val="22"/>
                      <w:szCs w:val="22"/>
                    </w:rPr>
                    <w:t>条件</w:t>
                  </w:r>
                </w:p>
              </w:tc>
              <w:tc>
                <w:tcPr>
                  <w:tcW w:w="1418" w:type="dxa"/>
                  <w:tcBorders>
                    <w:top w:val="single" w:sz="6" w:space="0" w:color="auto"/>
                    <w:left w:val="nil"/>
                    <w:bottom w:val="single" w:sz="6" w:space="0" w:color="auto"/>
                    <w:right w:val="single" w:sz="6" w:space="0" w:color="auto"/>
                  </w:tcBorders>
                  <w:vAlign w:val="center"/>
                </w:tcPr>
                <w:p w14:paraId="391620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0D919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3AB57E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F5787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C05FDC9" w14:textId="77777777" w:rsidR="004837C2" w:rsidRDefault="004837C2">
                  <w:pPr>
                    <w:widowControl/>
                    <w:jc w:val="left"/>
                    <w:rPr>
                      <w:rFonts w:ascii="宋体" w:hAnsi="宋体" w:cs="宋体"/>
                      <w:b/>
                      <w:bCs/>
                      <w:color w:val="000000"/>
                      <w:kern w:val="0"/>
                      <w:sz w:val="22"/>
                      <w:szCs w:val="22"/>
                    </w:rPr>
                  </w:pPr>
                </w:p>
              </w:tc>
            </w:tr>
            <w:tr w:rsidR="004837C2" w14:paraId="58634F34"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012A1A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选择物流</w:t>
                  </w:r>
                </w:p>
              </w:tc>
              <w:tc>
                <w:tcPr>
                  <w:tcW w:w="1418" w:type="dxa"/>
                  <w:tcBorders>
                    <w:top w:val="single" w:sz="6" w:space="0" w:color="auto"/>
                    <w:left w:val="nil"/>
                    <w:bottom w:val="single" w:sz="6" w:space="0" w:color="auto"/>
                    <w:right w:val="single" w:sz="6" w:space="0" w:color="auto"/>
                  </w:tcBorders>
                  <w:vAlign w:val="center"/>
                </w:tcPr>
                <w:p w14:paraId="15D0C6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枚举</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55581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C475EB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909BE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5E1897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可</w:t>
                  </w:r>
                  <w:r>
                    <w:rPr>
                      <w:rFonts w:ascii="宋体" w:hAnsi="宋体" w:cs="宋体"/>
                      <w:b/>
                      <w:bCs/>
                      <w:color w:val="000000"/>
                      <w:kern w:val="0"/>
                      <w:sz w:val="22"/>
                      <w:szCs w:val="22"/>
                    </w:rPr>
                    <w:t>多选</w:t>
                  </w:r>
                </w:p>
              </w:tc>
            </w:tr>
            <w:tr w:rsidR="004837C2" w14:paraId="7A6AC23B"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4E267D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r>
                    <w:rPr>
                      <w:rFonts w:ascii="宋体" w:hAnsi="宋体" w:cs="宋体" w:hint="eastAsia"/>
                      <w:color w:val="000000"/>
                      <w:kern w:val="0"/>
                      <w:sz w:val="22"/>
                      <w:szCs w:val="22"/>
                    </w:rPr>
                    <w:t xml:space="preserve"> </w:t>
                  </w:r>
                </w:p>
              </w:tc>
              <w:tc>
                <w:tcPr>
                  <w:tcW w:w="1418" w:type="dxa"/>
                  <w:tcBorders>
                    <w:top w:val="single" w:sz="6" w:space="0" w:color="auto"/>
                    <w:left w:val="nil"/>
                    <w:bottom w:val="single" w:sz="6" w:space="0" w:color="auto"/>
                    <w:right w:val="single" w:sz="6" w:space="0" w:color="auto"/>
                  </w:tcBorders>
                  <w:vAlign w:val="center"/>
                </w:tcPr>
                <w:p w14:paraId="2CB676C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布尔</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EF86C4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B5E45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7AA5759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89D0237"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默认</w:t>
                  </w:r>
                  <w:r>
                    <w:rPr>
                      <w:rFonts w:ascii="宋体" w:hAnsi="宋体" w:cs="宋体"/>
                      <w:b/>
                      <w:bCs/>
                      <w:color w:val="000000"/>
                      <w:kern w:val="0"/>
                      <w:sz w:val="22"/>
                      <w:szCs w:val="22"/>
                    </w:rPr>
                    <w:t>“是”</w:t>
                  </w:r>
                </w:p>
              </w:tc>
            </w:tr>
          </w:tbl>
          <w:p w14:paraId="6CAA51DC" w14:textId="77777777" w:rsidR="004837C2" w:rsidRDefault="004837C2">
            <w:pPr>
              <w:rPr>
                <w:rFonts w:ascii="Book Antiqua" w:hAnsi="Book Antiqua"/>
                <w:color w:val="595959" w:themeColor="text1" w:themeTint="A6"/>
                <w:sz w:val="18"/>
                <w:szCs w:val="18"/>
              </w:rPr>
            </w:pPr>
          </w:p>
        </w:tc>
      </w:tr>
      <w:tr w:rsidR="004837C2" w14:paraId="34DB1A2D" w14:textId="77777777">
        <w:trPr>
          <w:trHeight w:val="561"/>
          <w:jc w:val="center"/>
        </w:trPr>
        <w:tc>
          <w:tcPr>
            <w:tcW w:w="1583" w:type="dxa"/>
            <w:shd w:val="clear" w:color="auto" w:fill="F8F8F8"/>
            <w:vAlign w:val="center"/>
          </w:tcPr>
          <w:p w14:paraId="4849FA58"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5915D00B"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5F58F6C3" w14:textId="77777777">
        <w:trPr>
          <w:trHeight w:val="211"/>
          <w:jc w:val="center"/>
        </w:trPr>
        <w:tc>
          <w:tcPr>
            <w:tcW w:w="1583" w:type="dxa"/>
            <w:shd w:val="clear" w:color="auto" w:fill="F8F8F8"/>
            <w:vAlign w:val="center"/>
          </w:tcPr>
          <w:p w14:paraId="54880491"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01240ED0" w14:textId="77777777" w:rsidR="004837C2" w:rsidRDefault="005F3D5F">
            <w:pPr>
              <w:rPr>
                <w:rFonts w:ascii="Book Antiqua" w:hAnsi="Book Antiqua"/>
                <w:sz w:val="18"/>
                <w:szCs w:val="18"/>
              </w:rPr>
            </w:pPr>
            <w:r>
              <w:rPr>
                <w:rFonts w:ascii="Book Antiqua" w:hAnsi="Book Antiqua"/>
                <w:sz w:val="18"/>
                <w:szCs w:val="18"/>
              </w:rPr>
              <w:t>无</w:t>
            </w:r>
          </w:p>
        </w:tc>
      </w:tr>
      <w:tr w:rsidR="004837C2" w14:paraId="6F2AD5BF" w14:textId="77777777">
        <w:trPr>
          <w:trHeight w:val="363"/>
          <w:jc w:val="center"/>
        </w:trPr>
        <w:tc>
          <w:tcPr>
            <w:tcW w:w="1583" w:type="dxa"/>
            <w:shd w:val="clear" w:color="auto" w:fill="F8F8F8"/>
            <w:vAlign w:val="center"/>
          </w:tcPr>
          <w:p w14:paraId="72FF6F54"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4C5EE2AD" w14:textId="77777777" w:rsidR="004837C2" w:rsidRDefault="005F3D5F">
            <w:r>
              <w:rPr>
                <w:rFonts w:ascii="Book Antiqua" w:hAnsi="Book Antiqua" w:hint="eastAsia"/>
                <w:sz w:val="18"/>
                <w:szCs w:val="18"/>
              </w:rPr>
              <w:t>无</w:t>
            </w:r>
          </w:p>
        </w:tc>
      </w:tr>
      <w:tr w:rsidR="004837C2" w14:paraId="11176170" w14:textId="77777777">
        <w:trPr>
          <w:trHeight w:val="321"/>
          <w:jc w:val="center"/>
        </w:trPr>
        <w:tc>
          <w:tcPr>
            <w:tcW w:w="1583" w:type="dxa"/>
            <w:shd w:val="clear" w:color="auto" w:fill="F8F8F8"/>
            <w:vAlign w:val="center"/>
          </w:tcPr>
          <w:p w14:paraId="5956E47D"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75888306" w14:textId="77777777" w:rsidR="004837C2" w:rsidRDefault="004837C2">
            <w:pPr>
              <w:rPr>
                <w:rFonts w:ascii="Book Antiqua" w:hAnsi="Book Antiqua"/>
                <w:sz w:val="18"/>
                <w:szCs w:val="18"/>
              </w:rPr>
            </w:pPr>
          </w:p>
        </w:tc>
      </w:tr>
    </w:tbl>
    <w:p w14:paraId="4901BAA9" w14:textId="77777777" w:rsidR="004837C2" w:rsidRDefault="004837C2"/>
    <w:p w14:paraId="6262CF57" w14:textId="77777777" w:rsidR="004837C2" w:rsidRDefault="005F3D5F">
      <w:pPr>
        <w:pStyle w:val="3"/>
        <w:numPr>
          <w:ilvl w:val="2"/>
          <w:numId w:val="23"/>
        </w:numPr>
        <w:rPr>
          <w:rFonts w:ascii="黑体" w:eastAsia="黑体" w:hAnsi="黑体"/>
          <w:sz w:val="24"/>
          <w:szCs w:val="24"/>
        </w:rPr>
      </w:pPr>
      <w:bookmarkStart w:id="68" w:name="_Toc12719548"/>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23</w:t>
      </w:r>
      <w:r>
        <w:rPr>
          <w:rFonts w:ascii="黑体" w:eastAsia="黑体" w:hAnsi="黑体" w:hint="eastAsia"/>
          <w:sz w:val="24"/>
          <w:szCs w:val="24"/>
        </w:rPr>
        <w:t>.0 设置</w:t>
      </w:r>
      <w:r>
        <w:rPr>
          <w:rFonts w:ascii="黑体" w:eastAsia="黑体" w:hAnsi="黑体"/>
          <w:sz w:val="24"/>
          <w:szCs w:val="24"/>
        </w:rPr>
        <w:t>合并订单规则</w:t>
      </w:r>
      <w:bookmarkEnd w:id="68"/>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1B0D335F" w14:textId="77777777">
        <w:trPr>
          <w:jc w:val="center"/>
        </w:trPr>
        <w:tc>
          <w:tcPr>
            <w:tcW w:w="1583" w:type="dxa"/>
            <w:shd w:val="clear" w:color="auto" w:fill="F8F8F8"/>
            <w:vAlign w:val="center"/>
          </w:tcPr>
          <w:p w14:paraId="03B936AB"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372ED79"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23</w:t>
            </w:r>
            <w:r>
              <w:rPr>
                <w:rFonts w:ascii="Book Antiqua" w:hAnsi="Book Antiqua" w:hint="eastAsia"/>
                <w:b/>
                <w:color w:val="00B050"/>
                <w:sz w:val="18"/>
                <w:szCs w:val="18"/>
              </w:rPr>
              <w:t>.0</w:t>
            </w:r>
          </w:p>
        </w:tc>
      </w:tr>
      <w:tr w:rsidR="004837C2" w14:paraId="79B84033" w14:textId="77777777">
        <w:trPr>
          <w:jc w:val="center"/>
        </w:trPr>
        <w:tc>
          <w:tcPr>
            <w:tcW w:w="1583" w:type="dxa"/>
            <w:shd w:val="clear" w:color="auto" w:fill="F8F8F8"/>
            <w:vAlign w:val="center"/>
          </w:tcPr>
          <w:p w14:paraId="64787317"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BE4204E" w14:textId="77777777" w:rsidR="004837C2" w:rsidRDefault="005F3D5F">
            <w:pPr>
              <w:rPr>
                <w:rFonts w:ascii="Book Antiqua" w:hAnsi="Book Antiqua"/>
                <w:sz w:val="18"/>
                <w:szCs w:val="18"/>
              </w:rPr>
            </w:pPr>
            <w:r>
              <w:rPr>
                <w:rFonts w:ascii="宋体" w:hAnsi="宋体" w:hint="eastAsia"/>
                <w:sz w:val="18"/>
                <w:szCs w:val="18"/>
              </w:rPr>
              <w:t>原始</w:t>
            </w:r>
            <w:r>
              <w:rPr>
                <w:rFonts w:ascii="宋体" w:hAnsi="宋体"/>
                <w:sz w:val="18"/>
                <w:szCs w:val="18"/>
              </w:rPr>
              <w:t>订单</w:t>
            </w:r>
          </w:p>
        </w:tc>
      </w:tr>
      <w:tr w:rsidR="004837C2" w14:paraId="2EBD9BDB" w14:textId="77777777">
        <w:trPr>
          <w:jc w:val="center"/>
        </w:trPr>
        <w:tc>
          <w:tcPr>
            <w:tcW w:w="1583" w:type="dxa"/>
            <w:shd w:val="clear" w:color="auto" w:fill="F8F8F8"/>
            <w:vAlign w:val="center"/>
          </w:tcPr>
          <w:p w14:paraId="2C83EC13"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5C045F01" w14:textId="77777777" w:rsidR="004837C2" w:rsidRDefault="005F3D5F">
            <w:p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设置平台是否开启合并订单规则；</w:t>
            </w:r>
          </w:p>
        </w:tc>
      </w:tr>
      <w:tr w:rsidR="004837C2" w14:paraId="1F507E54" w14:textId="77777777">
        <w:trPr>
          <w:jc w:val="center"/>
        </w:trPr>
        <w:tc>
          <w:tcPr>
            <w:tcW w:w="1583" w:type="dxa"/>
            <w:shd w:val="clear" w:color="auto" w:fill="F8F8F8"/>
            <w:vAlign w:val="center"/>
          </w:tcPr>
          <w:p w14:paraId="3B10E904"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12C80ABC" w14:textId="77777777" w:rsidR="004837C2" w:rsidRDefault="005F3D5F">
            <w:pPr>
              <w:rPr>
                <w:rFonts w:ascii="宋体" w:hAnsi="宋体"/>
                <w:sz w:val="18"/>
                <w:szCs w:val="18"/>
              </w:rPr>
            </w:pPr>
            <w:r>
              <w:rPr>
                <w:rFonts w:ascii="宋体" w:hAnsi="宋体" w:hint="eastAsia"/>
                <w:sz w:val="18"/>
                <w:szCs w:val="18"/>
              </w:rPr>
              <w:t>郭荣</w:t>
            </w:r>
          </w:p>
        </w:tc>
      </w:tr>
      <w:tr w:rsidR="004837C2" w14:paraId="7E9E0B36" w14:textId="77777777">
        <w:trPr>
          <w:jc w:val="center"/>
        </w:trPr>
        <w:tc>
          <w:tcPr>
            <w:tcW w:w="1583" w:type="dxa"/>
            <w:shd w:val="clear" w:color="auto" w:fill="F8F8F8"/>
            <w:vAlign w:val="center"/>
          </w:tcPr>
          <w:p w14:paraId="6E0B208C"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3BEC985D"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7605307A" w14:textId="77777777">
        <w:trPr>
          <w:jc w:val="center"/>
        </w:trPr>
        <w:tc>
          <w:tcPr>
            <w:tcW w:w="1583" w:type="dxa"/>
            <w:shd w:val="clear" w:color="auto" w:fill="F8F8F8"/>
            <w:vAlign w:val="center"/>
          </w:tcPr>
          <w:p w14:paraId="1021183F"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0ABE5A7" w14:textId="77777777" w:rsidR="004837C2" w:rsidRDefault="005F3D5F">
            <w:r>
              <w:rPr>
                <w:noProof/>
              </w:rPr>
              <w:drawing>
                <wp:inline distT="0" distB="0" distL="0" distR="0" wp14:anchorId="31AC4B30" wp14:editId="39CD3BD1">
                  <wp:extent cx="4643755" cy="2268855"/>
                  <wp:effectExtent l="0" t="0" r="4445" b="171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2"/>
                          <a:stretch>
                            <a:fillRect/>
                          </a:stretch>
                        </pic:blipFill>
                        <pic:spPr>
                          <a:xfrm>
                            <a:off x="0" y="0"/>
                            <a:ext cx="4643755" cy="2268855"/>
                          </a:xfrm>
                          <a:prstGeom prst="rect">
                            <a:avLst/>
                          </a:prstGeom>
                        </pic:spPr>
                      </pic:pic>
                    </a:graphicData>
                  </a:graphic>
                </wp:inline>
              </w:drawing>
            </w:r>
          </w:p>
          <w:p w14:paraId="3D961D6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-合并订单规则设置</w:t>
            </w:r>
          </w:p>
          <w:p w14:paraId="42F38556" w14:textId="77777777" w:rsidR="004837C2" w:rsidRDefault="005F3D5F">
            <w:pPr>
              <w:jc w:val="center"/>
              <w:rPr>
                <w:rFonts w:ascii="宋体" w:hAnsi="宋体"/>
                <w:sz w:val="18"/>
                <w:szCs w:val="18"/>
              </w:rPr>
            </w:pPr>
            <w:r>
              <w:rPr>
                <w:noProof/>
              </w:rPr>
              <w:drawing>
                <wp:inline distT="0" distB="0" distL="0" distR="0" wp14:anchorId="117C906E" wp14:editId="72BD74B8">
                  <wp:extent cx="4643755" cy="2903855"/>
                  <wp:effectExtent l="0" t="0" r="4445" b="1079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53"/>
                          <a:stretch>
                            <a:fillRect/>
                          </a:stretch>
                        </pic:blipFill>
                        <pic:spPr>
                          <a:xfrm>
                            <a:off x="0" y="0"/>
                            <a:ext cx="4643755" cy="2903855"/>
                          </a:xfrm>
                          <a:prstGeom prst="rect">
                            <a:avLst/>
                          </a:prstGeom>
                        </pic:spPr>
                      </pic:pic>
                    </a:graphicData>
                  </a:graphic>
                </wp:inline>
              </w:drawing>
            </w:r>
          </w:p>
          <w:p w14:paraId="134F0A90"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-订单详情页-合并订单</w:t>
            </w:r>
          </w:p>
          <w:p w14:paraId="5A54F361" w14:textId="77777777" w:rsidR="004837C2" w:rsidRDefault="005F3D5F">
            <w:pPr>
              <w:jc w:val="center"/>
              <w:rPr>
                <w:rFonts w:ascii="宋体" w:hAnsi="宋体"/>
                <w:sz w:val="18"/>
                <w:szCs w:val="18"/>
              </w:rPr>
            </w:pPr>
            <w:r>
              <w:rPr>
                <w:noProof/>
              </w:rPr>
              <w:drawing>
                <wp:inline distT="0" distB="0" distL="0" distR="0" wp14:anchorId="6933AFDA" wp14:editId="7EEE2585">
                  <wp:extent cx="4643755" cy="2075815"/>
                  <wp:effectExtent l="0" t="0" r="4445"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54"/>
                          <a:stretch>
                            <a:fillRect/>
                          </a:stretch>
                        </pic:blipFill>
                        <pic:spPr>
                          <a:xfrm>
                            <a:off x="0" y="0"/>
                            <a:ext cx="4643755" cy="2075815"/>
                          </a:xfrm>
                          <a:prstGeom prst="rect">
                            <a:avLst/>
                          </a:prstGeom>
                        </pic:spPr>
                      </pic:pic>
                    </a:graphicData>
                  </a:graphic>
                </wp:inline>
              </w:drawing>
            </w:r>
          </w:p>
          <w:p w14:paraId="0809AB81"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-合并订单弹窗</w:t>
            </w:r>
          </w:p>
        </w:tc>
      </w:tr>
      <w:tr w:rsidR="004837C2" w14:paraId="3E16310A" w14:textId="77777777">
        <w:trPr>
          <w:jc w:val="center"/>
        </w:trPr>
        <w:tc>
          <w:tcPr>
            <w:tcW w:w="1583" w:type="dxa"/>
            <w:shd w:val="clear" w:color="auto" w:fill="F8F8F8"/>
            <w:vAlign w:val="center"/>
          </w:tcPr>
          <w:p w14:paraId="4021B680"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686321D7" w14:textId="77777777" w:rsidR="004837C2" w:rsidRDefault="005F3D5F">
            <w:pPr>
              <w:rPr>
                <w:rFonts w:ascii="Book Antiqua" w:hAnsi="Book Antiqua"/>
                <w:sz w:val="18"/>
                <w:szCs w:val="18"/>
              </w:rPr>
            </w:pPr>
            <w:r>
              <w:rPr>
                <w:rFonts w:ascii="Book Antiqua" w:hAnsi="Book Antiqua" w:hint="eastAsia"/>
                <w:sz w:val="18"/>
                <w:szCs w:val="18"/>
              </w:rPr>
              <w:t>只有</w:t>
            </w:r>
            <w:r>
              <w:rPr>
                <w:rFonts w:ascii="Book Antiqua" w:hAnsi="Book Antiqua"/>
                <w:sz w:val="18"/>
                <w:szCs w:val="18"/>
              </w:rPr>
              <w:t>“</w:t>
            </w:r>
            <w:r>
              <w:rPr>
                <w:rFonts w:ascii="Book Antiqua" w:hAnsi="Book Antiqua" w:hint="eastAsia"/>
                <w:b/>
                <w:sz w:val="18"/>
                <w:szCs w:val="18"/>
              </w:rPr>
              <w:t>未</w:t>
            </w:r>
            <w:r>
              <w:rPr>
                <w:rFonts w:ascii="Book Antiqua" w:hAnsi="Book Antiqua"/>
                <w:b/>
                <w:sz w:val="18"/>
                <w:szCs w:val="18"/>
              </w:rPr>
              <w:t>配货</w:t>
            </w:r>
            <w:r>
              <w:rPr>
                <w:rFonts w:ascii="Book Antiqua" w:hAnsi="Book Antiqua"/>
                <w:sz w:val="18"/>
                <w:szCs w:val="18"/>
              </w:rPr>
              <w:t>”</w:t>
            </w:r>
            <w:r>
              <w:rPr>
                <w:rFonts w:ascii="Book Antiqua" w:hAnsi="Book Antiqua"/>
                <w:sz w:val="18"/>
                <w:szCs w:val="18"/>
              </w:rPr>
              <w:t>的订单才</w:t>
            </w:r>
            <w:r>
              <w:rPr>
                <w:rFonts w:ascii="Book Antiqua" w:hAnsi="Book Antiqua" w:hint="eastAsia"/>
                <w:sz w:val="18"/>
                <w:szCs w:val="18"/>
              </w:rPr>
              <w:t>跑合并</w:t>
            </w:r>
            <w:r>
              <w:rPr>
                <w:rFonts w:ascii="Book Antiqua" w:hAnsi="Book Antiqua"/>
                <w:sz w:val="18"/>
                <w:szCs w:val="18"/>
              </w:rPr>
              <w:t>订单规则；</w:t>
            </w:r>
          </w:p>
        </w:tc>
      </w:tr>
      <w:tr w:rsidR="004837C2" w14:paraId="5EC67C4C" w14:textId="77777777">
        <w:trPr>
          <w:jc w:val="center"/>
        </w:trPr>
        <w:tc>
          <w:tcPr>
            <w:tcW w:w="1583" w:type="dxa"/>
            <w:shd w:val="clear" w:color="auto" w:fill="F8F8F8"/>
            <w:vAlign w:val="center"/>
          </w:tcPr>
          <w:p w14:paraId="746410BD" w14:textId="77777777" w:rsidR="004837C2" w:rsidRDefault="005F3D5F">
            <w:pPr>
              <w:rPr>
                <w:rFonts w:ascii="Book Antiqua" w:hAnsi="Book Antiqua"/>
                <w:sz w:val="18"/>
                <w:szCs w:val="18"/>
              </w:rPr>
            </w:pPr>
            <w:r>
              <w:rPr>
                <w:rFonts w:ascii="Book Antiqua" w:hAnsi="Book Antiqua" w:hint="eastAsia"/>
                <w:sz w:val="18"/>
                <w:szCs w:val="18"/>
              </w:rPr>
              <w:lastRenderedPageBreak/>
              <w:t>功能描述</w:t>
            </w:r>
          </w:p>
        </w:tc>
        <w:tc>
          <w:tcPr>
            <w:tcW w:w="7529" w:type="dxa"/>
          </w:tcPr>
          <w:p w14:paraId="3DE32722" w14:textId="77777777" w:rsidR="004837C2" w:rsidRDefault="005F3D5F">
            <w:pPr>
              <w:rPr>
                <w:rFonts w:ascii="Book Antiqua" w:hAnsi="Book Antiqua"/>
                <w:b/>
                <w:sz w:val="18"/>
                <w:szCs w:val="18"/>
              </w:rPr>
            </w:pPr>
            <w:r>
              <w:rPr>
                <w:rFonts w:ascii="Book Antiqua" w:hAnsi="Book Antiqua" w:hint="eastAsia"/>
                <w:b/>
                <w:sz w:val="18"/>
                <w:szCs w:val="18"/>
              </w:rPr>
              <w:t>描述</w:t>
            </w:r>
          </w:p>
          <w:p w14:paraId="4E612296" w14:textId="77777777" w:rsidR="004837C2" w:rsidRDefault="005F3D5F">
            <w:pPr>
              <w:rPr>
                <w:rFonts w:ascii="Book Antiqua" w:hAnsi="Book Antiqua"/>
                <w:color w:val="FF0000"/>
                <w:sz w:val="18"/>
                <w:szCs w:val="18"/>
              </w:rPr>
            </w:pPr>
            <w:r>
              <w:rPr>
                <w:rFonts w:ascii="Book Antiqua" w:hAnsi="Book Antiqua" w:hint="eastAsia"/>
                <w:color w:val="000000" w:themeColor="text1"/>
                <w:sz w:val="18"/>
                <w:szCs w:val="18"/>
              </w:rPr>
              <w:t>1</w:t>
            </w:r>
            <w:r>
              <w:rPr>
                <w:rFonts w:ascii="Book Antiqua" w:hAnsi="Book Antiqua" w:hint="eastAsia"/>
                <w:color w:val="000000" w:themeColor="text1"/>
                <w:sz w:val="18"/>
                <w:szCs w:val="18"/>
              </w:rPr>
              <w:t>、合并</w:t>
            </w:r>
            <w:r>
              <w:rPr>
                <w:rFonts w:ascii="Book Antiqua" w:hAnsi="Book Antiqua"/>
                <w:color w:val="000000" w:themeColor="text1"/>
                <w:sz w:val="18"/>
                <w:szCs w:val="18"/>
              </w:rPr>
              <w:t>订单</w:t>
            </w:r>
          </w:p>
          <w:p w14:paraId="7F78A928" w14:textId="77777777" w:rsidR="004837C2" w:rsidRDefault="005F3D5F">
            <w:pPr>
              <w:rPr>
                <w:rFonts w:ascii="Book Antiqua" w:hAnsi="Book Antiqua"/>
                <w:b/>
                <w:sz w:val="18"/>
                <w:szCs w:val="18"/>
              </w:rPr>
            </w:pPr>
            <w:r>
              <w:rPr>
                <w:rFonts w:ascii="Book Antiqua" w:hAnsi="Book Antiqua" w:hint="eastAsia"/>
                <w:b/>
                <w:sz w:val="18"/>
                <w:szCs w:val="18"/>
              </w:rPr>
              <w:t>过程</w:t>
            </w:r>
          </w:p>
          <w:p w14:paraId="52FE6D79" w14:textId="77777777" w:rsidR="004837C2" w:rsidRDefault="005F3D5F">
            <w:pPr>
              <w:pStyle w:val="afb"/>
              <w:numPr>
                <w:ilvl w:val="0"/>
                <w:numId w:val="41"/>
              </w:numPr>
              <w:rPr>
                <w:rFonts w:ascii="Book Antiqua" w:hAnsi="Book Antiqua"/>
                <w:sz w:val="18"/>
                <w:szCs w:val="18"/>
              </w:rPr>
            </w:pPr>
            <w:r>
              <w:rPr>
                <w:rFonts w:ascii="Book Antiqua" w:hAnsi="Book Antiqua" w:hint="eastAsia"/>
                <w:sz w:val="18"/>
                <w:szCs w:val="18"/>
              </w:rPr>
              <w:t>平台开启</w:t>
            </w:r>
            <w:r>
              <w:rPr>
                <w:rFonts w:ascii="Book Antiqua" w:hAnsi="Book Antiqua"/>
                <w:sz w:val="18"/>
                <w:szCs w:val="18"/>
              </w:rPr>
              <w:t>合并订单规则</w:t>
            </w:r>
          </w:p>
          <w:p w14:paraId="05BAA43C" w14:textId="77777777" w:rsidR="004837C2" w:rsidRDefault="005F3D5F">
            <w:pPr>
              <w:pStyle w:val="afb"/>
              <w:numPr>
                <w:ilvl w:val="0"/>
                <w:numId w:val="41"/>
              </w:numPr>
              <w:rPr>
                <w:rFonts w:ascii="Book Antiqua" w:hAnsi="Book Antiqua"/>
                <w:sz w:val="18"/>
                <w:szCs w:val="18"/>
              </w:rPr>
            </w:pPr>
            <w:r>
              <w:rPr>
                <w:rFonts w:ascii="Book Antiqua" w:hAnsi="Book Antiqua" w:hint="eastAsia"/>
                <w:sz w:val="18"/>
                <w:szCs w:val="18"/>
              </w:rPr>
              <w:t>来</w:t>
            </w:r>
            <w:r>
              <w:rPr>
                <w:rFonts w:ascii="Book Antiqua" w:hAnsi="Book Antiqua"/>
                <w:sz w:val="18"/>
                <w:szCs w:val="18"/>
              </w:rPr>
              <w:t>自该平台的订单，系统自动检测是否可合并</w:t>
            </w:r>
            <w:r>
              <w:rPr>
                <w:rFonts w:ascii="Book Antiqua" w:hAnsi="Book Antiqua" w:hint="eastAsia"/>
                <w:sz w:val="18"/>
                <w:szCs w:val="18"/>
              </w:rPr>
              <w:t>；若</w:t>
            </w:r>
            <w:r>
              <w:rPr>
                <w:rFonts w:ascii="Book Antiqua" w:hAnsi="Book Antiqua"/>
                <w:sz w:val="18"/>
                <w:szCs w:val="18"/>
              </w:rPr>
              <w:t>可合并，则添加</w:t>
            </w:r>
            <w:r>
              <w:rPr>
                <w:rFonts w:ascii="Book Antiqua" w:hAnsi="Book Antiqua" w:hint="eastAsia"/>
                <w:sz w:val="18"/>
                <w:szCs w:val="18"/>
              </w:rPr>
              <w:t>进</w:t>
            </w:r>
            <w:r>
              <w:rPr>
                <w:rFonts w:ascii="Book Antiqua" w:hAnsi="Book Antiqua"/>
                <w:sz w:val="18"/>
                <w:szCs w:val="18"/>
              </w:rPr>
              <w:t>订单问题，待</w:t>
            </w:r>
            <w:r>
              <w:rPr>
                <w:rFonts w:ascii="Book Antiqua" w:hAnsi="Book Antiqua" w:hint="eastAsia"/>
                <w:sz w:val="18"/>
                <w:szCs w:val="18"/>
              </w:rPr>
              <w:t>人</w:t>
            </w:r>
            <w:r>
              <w:rPr>
                <w:rFonts w:ascii="Book Antiqua" w:hAnsi="Book Antiqua"/>
                <w:sz w:val="18"/>
                <w:szCs w:val="18"/>
              </w:rPr>
              <w:t>工处理。</w:t>
            </w:r>
          </w:p>
          <w:p w14:paraId="643B4D23" w14:textId="77777777" w:rsidR="004837C2" w:rsidRDefault="005F3D5F">
            <w:pPr>
              <w:pStyle w:val="afb"/>
              <w:numPr>
                <w:ilvl w:val="0"/>
                <w:numId w:val="41"/>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合并订单</w:t>
            </w:r>
            <w:r>
              <w:rPr>
                <w:rFonts w:ascii="Book Antiqua" w:hAnsi="Book Antiqua"/>
                <w:sz w:val="18"/>
                <w:szCs w:val="18"/>
              </w:rPr>
              <w:t>“</w:t>
            </w:r>
            <w:r>
              <w:rPr>
                <w:rFonts w:ascii="Book Antiqua" w:hAnsi="Book Antiqua" w:hint="eastAsia"/>
                <w:sz w:val="18"/>
                <w:szCs w:val="18"/>
              </w:rPr>
              <w:t>跳出</w:t>
            </w:r>
            <w:r>
              <w:rPr>
                <w:rFonts w:ascii="Book Antiqua" w:hAnsi="Book Antiqua"/>
                <w:sz w:val="18"/>
                <w:szCs w:val="18"/>
              </w:rPr>
              <w:t>”</w:t>
            </w:r>
            <w:r>
              <w:rPr>
                <w:rFonts w:ascii="Book Antiqua" w:hAnsi="Book Antiqua" w:hint="eastAsia"/>
                <w:sz w:val="18"/>
                <w:szCs w:val="18"/>
              </w:rPr>
              <w:t>合并</w:t>
            </w:r>
            <w:r>
              <w:rPr>
                <w:rFonts w:ascii="Book Antiqua" w:hAnsi="Book Antiqua"/>
                <w:sz w:val="18"/>
                <w:szCs w:val="18"/>
              </w:rPr>
              <w:t>订单</w:t>
            </w:r>
            <w:r>
              <w:rPr>
                <w:rFonts w:ascii="Book Antiqua" w:hAnsi="Book Antiqua"/>
                <w:sz w:val="18"/>
                <w:szCs w:val="18"/>
              </w:rPr>
              <w:t>“</w:t>
            </w:r>
            <w:r>
              <w:rPr>
                <w:rFonts w:ascii="Book Antiqua" w:hAnsi="Book Antiqua"/>
                <w:sz w:val="18"/>
                <w:szCs w:val="18"/>
              </w:rPr>
              <w:t>弹窗，</w:t>
            </w:r>
            <w:r>
              <w:rPr>
                <w:rFonts w:ascii="Book Antiqua" w:hAnsi="Book Antiqua" w:hint="eastAsia"/>
                <w:sz w:val="18"/>
                <w:szCs w:val="18"/>
              </w:rPr>
              <w:t>可</w:t>
            </w:r>
            <w:r>
              <w:rPr>
                <w:rFonts w:ascii="Book Antiqua" w:hAnsi="Book Antiqua"/>
                <w:sz w:val="18"/>
                <w:szCs w:val="18"/>
              </w:rPr>
              <w:t>勾选</w:t>
            </w:r>
            <w:r>
              <w:rPr>
                <w:rFonts w:ascii="Book Antiqua" w:hAnsi="Book Antiqua" w:hint="eastAsia"/>
                <w:sz w:val="18"/>
                <w:szCs w:val="18"/>
              </w:rPr>
              <w:t>需</w:t>
            </w:r>
            <w:r>
              <w:rPr>
                <w:rFonts w:ascii="Book Antiqua" w:hAnsi="Book Antiqua"/>
                <w:sz w:val="18"/>
                <w:szCs w:val="18"/>
              </w:rPr>
              <w:t>合并的</w:t>
            </w:r>
            <w:r>
              <w:rPr>
                <w:rFonts w:ascii="Book Antiqua" w:hAnsi="Book Antiqua" w:hint="eastAsia"/>
                <w:sz w:val="18"/>
                <w:szCs w:val="18"/>
              </w:rPr>
              <w:t>订单</w:t>
            </w:r>
            <w:r>
              <w:rPr>
                <w:rFonts w:ascii="Book Antiqua" w:hAnsi="Book Antiqua"/>
                <w:sz w:val="18"/>
                <w:szCs w:val="18"/>
              </w:rPr>
              <w:t>进行合并</w:t>
            </w:r>
            <w:r>
              <w:rPr>
                <w:rFonts w:ascii="Book Antiqua" w:hAnsi="Book Antiqua" w:hint="eastAsia"/>
                <w:sz w:val="18"/>
                <w:szCs w:val="18"/>
              </w:rPr>
              <w:t>，</w:t>
            </w:r>
            <w:r>
              <w:rPr>
                <w:rFonts w:ascii="Book Antiqua" w:hAnsi="Book Antiqua"/>
                <w:sz w:val="18"/>
                <w:szCs w:val="18"/>
              </w:rPr>
              <w:t>可进行多次合并。合并</w:t>
            </w:r>
            <w:r>
              <w:rPr>
                <w:rFonts w:ascii="Book Antiqua" w:hAnsi="Book Antiqua" w:hint="eastAsia"/>
                <w:sz w:val="18"/>
                <w:szCs w:val="18"/>
              </w:rPr>
              <w:t>完成后“</w:t>
            </w:r>
            <w:r>
              <w:rPr>
                <w:rFonts w:ascii="Book Antiqua" w:hAnsi="Book Antiqua"/>
                <w:sz w:val="18"/>
                <w:szCs w:val="18"/>
              </w:rPr>
              <w:t>原</w:t>
            </w:r>
            <w:r>
              <w:rPr>
                <w:rFonts w:ascii="Book Antiqua" w:hAnsi="Book Antiqua" w:hint="eastAsia"/>
                <w:sz w:val="18"/>
                <w:szCs w:val="18"/>
              </w:rPr>
              <w:t>订单</w:t>
            </w:r>
            <w:r>
              <w:rPr>
                <w:rFonts w:ascii="Book Antiqua" w:hAnsi="Book Antiqua" w:hint="eastAsia"/>
                <w:sz w:val="18"/>
                <w:szCs w:val="18"/>
              </w:rPr>
              <w:t xml:space="preserve"> </w:t>
            </w:r>
            <w:r>
              <w:rPr>
                <w:rFonts w:ascii="Book Antiqua" w:hAnsi="Book Antiqua" w:hint="eastAsia"/>
                <w:sz w:val="18"/>
                <w:szCs w:val="18"/>
              </w:rPr>
              <w:t>和</w:t>
            </w:r>
            <w:r>
              <w:rPr>
                <w:rFonts w:ascii="Book Antiqua" w:hAnsi="Book Antiqua" w:hint="eastAsia"/>
                <w:sz w:val="18"/>
                <w:szCs w:val="18"/>
              </w:rPr>
              <w:t xml:space="preserve"> </w:t>
            </w:r>
            <w:r>
              <w:rPr>
                <w:rFonts w:ascii="Book Antiqua" w:hAnsi="Book Antiqua" w:hint="eastAsia"/>
                <w:sz w:val="18"/>
                <w:szCs w:val="18"/>
              </w:rPr>
              <w:t>付款单”</w:t>
            </w:r>
            <w:r>
              <w:rPr>
                <w:rFonts w:ascii="Book Antiqua" w:hAnsi="Book Antiqua"/>
                <w:sz w:val="18"/>
                <w:szCs w:val="18"/>
              </w:rPr>
              <w:t>状态变</w:t>
            </w:r>
            <w:r>
              <w:rPr>
                <w:rFonts w:ascii="Book Antiqua" w:hAnsi="Book Antiqua" w:hint="eastAsia"/>
                <w:sz w:val="18"/>
                <w:szCs w:val="18"/>
              </w:rPr>
              <w:t>跟</w:t>
            </w:r>
            <w:r>
              <w:rPr>
                <w:rFonts w:ascii="Book Antiqua" w:hAnsi="Book Antiqua"/>
                <w:sz w:val="18"/>
                <w:szCs w:val="18"/>
              </w:rPr>
              <w:t>为已作废</w:t>
            </w:r>
            <w:r>
              <w:rPr>
                <w:rFonts w:ascii="Book Antiqua" w:hAnsi="Book Antiqua" w:hint="eastAsia"/>
                <w:sz w:val="18"/>
                <w:szCs w:val="18"/>
              </w:rPr>
              <w:t>，</w:t>
            </w:r>
            <w:r>
              <w:rPr>
                <w:rFonts w:ascii="Book Antiqua" w:hAnsi="Book Antiqua"/>
                <w:sz w:val="18"/>
                <w:szCs w:val="18"/>
              </w:rPr>
              <w:t>已作废订单</w:t>
            </w:r>
            <w:r>
              <w:rPr>
                <w:rFonts w:ascii="Book Antiqua" w:hAnsi="Book Antiqua"/>
                <w:sz w:val="18"/>
                <w:szCs w:val="18"/>
              </w:rPr>
              <w:t>”</w:t>
            </w:r>
            <w:r>
              <w:rPr>
                <w:rFonts w:ascii="Book Antiqua" w:hAnsi="Book Antiqua"/>
                <w:sz w:val="18"/>
                <w:szCs w:val="18"/>
              </w:rPr>
              <w:t>已处理问题</w:t>
            </w:r>
            <w:r>
              <w:rPr>
                <w:rFonts w:ascii="Book Antiqua" w:hAnsi="Book Antiqua"/>
                <w:sz w:val="18"/>
                <w:szCs w:val="18"/>
              </w:rPr>
              <w:t>“</w:t>
            </w:r>
            <w:r>
              <w:rPr>
                <w:rFonts w:ascii="Book Antiqua" w:hAnsi="Book Antiqua"/>
                <w:sz w:val="18"/>
                <w:szCs w:val="18"/>
              </w:rPr>
              <w:t>部分，记录合并生成的新订单情况。</w:t>
            </w:r>
            <w:r>
              <w:rPr>
                <w:rFonts w:ascii="Book Antiqua" w:hAnsi="Book Antiqua" w:hint="eastAsia"/>
                <w:sz w:val="18"/>
                <w:szCs w:val="18"/>
              </w:rPr>
              <w:t>同时</w:t>
            </w:r>
            <w:r>
              <w:rPr>
                <w:rFonts w:ascii="Book Antiqua" w:hAnsi="Book Antiqua"/>
                <w:sz w:val="18"/>
                <w:szCs w:val="18"/>
              </w:rPr>
              <w:t>生成</w:t>
            </w:r>
            <w:r>
              <w:rPr>
                <w:rFonts w:ascii="Book Antiqua" w:hAnsi="Book Antiqua" w:hint="eastAsia"/>
                <w:sz w:val="18"/>
                <w:szCs w:val="18"/>
              </w:rPr>
              <w:t>“新</w:t>
            </w:r>
            <w:r>
              <w:rPr>
                <w:rFonts w:ascii="Book Antiqua" w:hAnsi="Book Antiqua"/>
                <w:sz w:val="18"/>
                <w:szCs w:val="18"/>
              </w:rPr>
              <w:t>订单</w:t>
            </w:r>
            <w:r>
              <w:rPr>
                <w:rFonts w:ascii="Book Antiqua" w:hAnsi="Book Antiqua" w:hint="eastAsia"/>
                <w:sz w:val="18"/>
                <w:szCs w:val="18"/>
              </w:rPr>
              <w:t xml:space="preserve"> </w:t>
            </w:r>
            <w:r>
              <w:rPr>
                <w:rFonts w:ascii="Book Antiqua" w:hAnsi="Book Antiqua" w:hint="eastAsia"/>
                <w:sz w:val="18"/>
                <w:szCs w:val="18"/>
              </w:rPr>
              <w:t>和</w:t>
            </w:r>
            <w:r>
              <w:rPr>
                <w:rFonts w:ascii="Book Antiqua" w:hAnsi="Book Antiqua" w:hint="eastAsia"/>
                <w:sz w:val="18"/>
                <w:szCs w:val="18"/>
              </w:rPr>
              <w:t xml:space="preserve"> </w:t>
            </w:r>
            <w:r>
              <w:rPr>
                <w:rFonts w:ascii="Book Antiqua" w:hAnsi="Book Antiqua" w:hint="eastAsia"/>
                <w:sz w:val="18"/>
                <w:szCs w:val="18"/>
              </w:rPr>
              <w:t>新</w:t>
            </w:r>
            <w:r>
              <w:rPr>
                <w:rFonts w:ascii="Book Antiqua" w:hAnsi="Book Antiqua"/>
                <w:sz w:val="18"/>
                <w:szCs w:val="18"/>
              </w:rPr>
              <w:t>付款单</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在新订单已处理问题</w:t>
            </w:r>
            <w:r>
              <w:rPr>
                <w:rFonts w:ascii="Book Antiqua" w:hAnsi="Book Antiqua" w:hint="eastAsia"/>
                <w:sz w:val="18"/>
                <w:szCs w:val="18"/>
              </w:rPr>
              <w:t>处</w:t>
            </w:r>
            <w:r>
              <w:rPr>
                <w:rFonts w:ascii="Book Antiqua" w:hAnsi="Book Antiqua"/>
                <w:sz w:val="18"/>
                <w:szCs w:val="18"/>
              </w:rPr>
              <w:t>，</w:t>
            </w:r>
            <w:r>
              <w:rPr>
                <w:rFonts w:ascii="Book Antiqua" w:hAnsi="Book Antiqua" w:hint="eastAsia"/>
                <w:sz w:val="18"/>
                <w:szCs w:val="18"/>
              </w:rPr>
              <w:t>可</w:t>
            </w:r>
            <w:r>
              <w:rPr>
                <w:rFonts w:ascii="Book Antiqua" w:hAnsi="Book Antiqua"/>
                <w:sz w:val="18"/>
                <w:szCs w:val="18"/>
              </w:rPr>
              <w:t>查看合并订单情况，且可操作</w:t>
            </w:r>
            <w:r>
              <w:rPr>
                <w:rFonts w:ascii="Book Antiqua" w:hAnsi="Book Antiqua" w:hint="eastAsia"/>
                <w:sz w:val="18"/>
                <w:szCs w:val="18"/>
              </w:rPr>
              <w:t>取消</w:t>
            </w:r>
            <w:r>
              <w:rPr>
                <w:rFonts w:ascii="Book Antiqua" w:hAnsi="Book Antiqua"/>
                <w:sz w:val="18"/>
                <w:szCs w:val="18"/>
              </w:rPr>
              <w:t>合并。</w:t>
            </w:r>
          </w:p>
          <w:p w14:paraId="520B3286"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5</w:t>
            </w: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无需合并</w:t>
            </w:r>
            <w:r>
              <w:rPr>
                <w:rFonts w:ascii="Book Antiqua" w:hAnsi="Book Antiqua"/>
                <w:sz w:val="18"/>
                <w:szCs w:val="18"/>
              </w:rPr>
              <w:t>“</w:t>
            </w:r>
            <w:r>
              <w:rPr>
                <w:rFonts w:ascii="Book Antiqua" w:hAnsi="Book Antiqua"/>
                <w:sz w:val="18"/>
                <w:szCs w:val="18"/>
              </w:rPr>
              <w:t>则</w:t>
            </w:r>
            <w:r>
              <w:rPr>
                <w:rFonts w:ascii="Book Antiqua" w:hAnsi="Book Antiqua" w:hint="eastAsia"/>
                <w:sz w:val="18"/>
                <w:szCs w:val="18"/>
              </w:rPr>
              <w:t>订单不</w:t>
            </w:r>
            <w:r>
              <w:rPr>
                <w:rFonts w:ascii="Book Antiqua" w:hAnsi="Book Antiqua"/>
                <w:sz w:val="18"/>
                <w:szCs w:val="18"/>
              </w:rPr>
              <w:t>进行合并</w:t>
            </w:r>
            <w:r>
              <w:rPr>
                <w:rFonts w:ascii="Book Antiqua" w:hAnsi="Book Antiqua" w:hint="eastAsia"/>
                <w:sz w:val="18"/>
                <w:szCs w:val="18"/>
              </w:rPr>
              <w:t>，</w:t>
            </w:r>
            <w:r>
              <w:rPr>
                <w:rFonts w:ascii="Book Antiqua" w:hAnsi="Book Antiqua"/>
                <w:sz w:val="18"/>
                <w:szCs w:val="18"/>
              </w:rPr>
              <w:t>仍按</w:t>
            </w:r>
            <w:r>
              <w:rPr>
                <w:rFonts w:ascii="Book Antiqua" w:hAnsi="Book Antiqua" w:hint="eastAsia"/>
                <w:sz w:val="18"/>
                <w:szCs w:val="18"/>
              </w:rPr>
              <w:t>原</w:t>
            </w:r>
            <w:r>
              <w:rPr>
                <w:rFonts w:ascii="Book Antiqua" w:hAnsi="Book Antiqua"/>
                <w:sz w:val="18"/>
                <w:szCs w:val="18"/>
              </w:rPr>
              <w:t>订单信息</w:t>
            </w:r>
            <w:r>
              <w:rPr>
                <w:rFonts w:ascii="Book Antiqua" w:hAnsi="Book Antiqua" w:hint="eastAsia"/>
                <w:sz w:val="18"/>
                <w:szCs w:val="18"/>
              </w:rPr>
              <w:t>配货</w:t>
            </w:r>
            <w:r>
              <w:rPr>
                <w:rFonts w:ascii="Book Antiqua" w:hAnsi="Book Antiqua"/>
                <w:sz w:val="18"/>
                <w:szCs w:val="18"/>
              </w:rPr>
              <w:t>发货。</w:t>
            </w:r>
          </w:p>
          <w:p w14:paraId="129E0D5C"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6</w:t>
            </w:r>
            <w:r>
              <w:rPr>
                <w:rFonts w:ascii="Book Antiqua" w:hAnsi="Book Antiqua" w:hint="eastAsia"/>
                <w:sz w:val="18"/>
                <w:szCs w:val="18"/>
              </w:rPr>
              <w:t>、处理</w:t>
            </w:r>
            <w:r>
              <w:rPr>
                <w:rFonts w:ascii="Book Antiqua" w:hAnsi="Book Antiqua"/>
                <w:sz w:val="18"/>
                <w:szCs w:val="18"/>
              </w:rPr>
              <w:t>完成后，订单</w:t>
            </w:r>
            <w:r>
              <w:rPr>
                <w:rFonts w:ascii="Book Antiqua" w:hAnsi="Book Antiqua" w:hint="eastAsia"/>
                <w:sz w:val="18"/>
                <w:szCs w:val="18"/>
              </w:rPr>
              <w:t>按</w:t>
            </w:r>
            <w:r>
              <w:rPr>
                <w:rFonts w:ascii="Book Antiqua" w:hAnsi="Book Antiqua"/>
                <w:sz w:val="18"/>
                <w:szCs w:val="18"/>
              </w:rPr>
              <w:t>正常的订单流程进行配货发货。</w:t>
            </w:r>
          </w:p>
          <w:p w14:paraId="54732B42"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614F5C97" w14:textId="77777777" w:rsidR="004837C2" w:rsidRDefault="005F3D5F">
            <w:pPr>
              <w:pStyle w:val="afb"/>
              <w:numPr>
                <w:ilvl w:val="0"/>
                <w:numId w:val="28"/>
              </w:numPr>
            </w:pPr>
            <w:r>
              <w:rPr>
                <w:rFonts w:ascii="Book Antiqua" w:hAnsi="Book Antiqua" w:hint="eastAsia"/>
                <w:b/>
                <w:sz w:val="18"/>
                <w:szCs w:val="18"/>
              </w:rPr>
              <w:t>可</w:t>
            </w:r>
            <w:r>
              <w:rPr>
                <w:rFonts w:ascii="Book Antiqua" w:hAnsi="Book Antiqua"/>
                <w:b/>
                <w:sz w:val="18"/>
                <w:szCs w:val="18"/>
              </w:rPr>
              <w:t>合并订单：</w:t>
            </w:r>
            <w:r>
              <w:t>同一个店铺、同一个用户购买、相同地址信息、都未生成配货单的订单</w:t>
            </w:r>
            <w:r>
              <w:rPr>
                <w:rFonts w:hint="eastAsia"/>
              </w:rPr>
              <w:t>为可</w:t>
            </w:r>
            <w:r>
              <w:t>合并订单。</w:t>
            </w:r>
          </w:p>
          <w:p w14:paraId="3C9FEFFC" w14:textId="77777777" w:rsidR="004837C2" w:rsidRDefault="005F3D5F">
            <w:pPr>
              <w:pStyle w:val="afb"/>
              <w:numPr>
                <w:ilvl w:val="0"/>
                <w:numId w:val="28"/>
              </w:numPr>
              <w:rPr>
                <w:rFonts w:ascii="Book Antiqua" w:hAnsi="Book Antiqua"/>
                <w:sz w:val="18"/>
                <w:szCs w:val="18"/>
              </w:rPr>
            </w:pPr>
            <w:r>
              <w:rPr>
                <w:rFonts w:ascii="Book Antiqua" w:hAnsi="Book Antiqua" w:hint="eastAsia"/>
                <w:b/>
                <w:sz w:val="18"/>
                <w:szCs w:val="18"/>
              </w:rPr>
              <w:t>合并</w:t>
            </w:r>
            <w:r>
              <w:rPr>
                <w:rFonts w:ascii="Book Antiqua" w:hAnsi="Book Antiqua"/>
                <w:b/>
                <w:sz w:val="18"/>
                <w:szCs w:val="18"/>
              </w:rPr>
              <w:t>订单数据：</w:t>
            </w:r>
            <w:r>
              <w:rPr>
                <w:rFonts w:ascii="Book Antiqua" w:hAnsi="Book Antiqua"/>
                <w:sz w:val="18"/>
                <w:szCs w:val="18"/>
              </w:rPr>
              <w:t>订单总金额</w:t>
            </w:r>
            <w:r>
              <w:rPr>
                <w:rFonts w:ascii="Book Antiqua" w:hAnsi="Book Antiqua"/>
                <w:sz w:val="18"/>
                <w:szCs w:val="18"/>
              </w:rPr>
              <w:t>=</w:t>
            </w:r>
            <w:r>
              <w:rPr>
                <w:rFonts w:ascii="Book Antiqua" w:hAnsi="Book Antiqua"/>
                <w:sz w:val="18"/>
                <w:szCs w:val="18"/>
              </w:rPr>
              <w:t>各订单订单总金额</w:t>
            </w:r>
            <w:r>
              <w:rPr>
                <w:rFonts w:ascii="Book Antiqua" w:hAnsi="Book Antiqua" w:hint="eastAsia"/>
                <w:sz w:val="18"/>
                <w:szCs w:val="18"/>
              </w:rPr>
              <w:t>之和，</w:t>
            </w:r>
            <w:r>
              <w:rPr>
                <w:rFonts w:ascii="Book Antiqua" w:hAnsi="Book Antiqua"/>
                <w:sz w:val="18"/>
                <w:szCs w:val="18"/>
              </w:rPr>
              <w:t>客户运费</w:t>
            </w:r>
            <w:r>
              <w:rPr>
                <w:rFonts w:ascii="Book Antiqua" w:hAnsi="Book Antiqua"/>
                <w:sz w:val="18"/>
                <w:szCs w:val="18"/>
              </w:rPr>
              <w:t>=</w:t>
            </w:r>
            <w:r>
              <w:rPr>
                <w:rFonts w:ascii="Book Antiqua" w:hAnsi="Book Antiqua" w:hint="eastAsia"/>
                <w:sz w:val="18"/>
                <w:szCs w:val="18"/>
              </w:rPr>
              <w:t>各</w:t>
            </w:r>
            <w:r>
              <w:rPr>
                <w:rFonts w:ascii="Book Antiqua" w:hAnsi="Book Antiqua"/>
                <w:sz w:val="18"/>
                <w:szCs w:val="18"/>
              </w:rPr>
              <w:t>订单运费之和</w:t>
            </w:r>
            <w:r>
              <w:rPr>
                <w:rFonts w:ascii="Book Antiqua" w:hAnsi="Book Antiqua" w:hint="eastAsia"/>
                <w:sz w:val="18"/>
                <w:szCs w:val="18"/>
              </w:rPr>
              <w:t>；商品</w:t>
            </w:r>
            <w:r>
              <w:rPr>
                <w:rFonts w:ascii="Book Antiqua" w:hAnsi="Book Antiqua"/>
                <w:sz w:val="18"/>
                <w:szCs w:val="18"/>
              </w:rPr>
              <w:t>信息</w:t>
            </w:r>
            <w:r>
              <w:rPr>
                <w:rFonts w:ascii="Book Antiqua" w:hAnsi="Book Antiqua" w:hint="eastAsia"/>
                <w:sz w:val="18"/>
                <w:szCs w:val="18"/>
              </w:rPr>
              <w:t>为订单</w:t>
            </w:r>
            <w:r>
              <w:rPr>
                <w:rFonts w:ascii="Book Antiqua" w:hAnsi="Book Antiqua"/>
                <w:sz w:val="18"/>
                <w:szCs w:val="18"/>
              </w:rPr>
              <w:t>合并后的商品信息；</w:t>
            </w:r>
          </w:p>
        </w:tc>
      </w:tr>
      <w:tr w:rsidR="004837C2" w14:paraId="09D995C7" w14:textId="77777777">
        <w:trPr>
          <w:trHeight w:val="363"/>
          <w:jc w:val="center"/>
        </w:trPr>
        <w:tc>
          <w:tcPr>
            <w:tcW w:w="1583" w:type="dxa"/>
            <w:shd w:val="clear" w:color="auto" w:fill="F8F8F8"/>
            <w:vAlign w:val="center"/>
          </w:tcPr>
          <w:p w14:paraId="7F9B6312"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0734A639" w14:textId="77777777" w:rsidR="004837C2" w:rsidRDefault="005F3D5F">
            <w:r>
              <w:rPr>
                <w:rFonts w:ascii="Book Antiqua" w:hAnsi="Book Antiqua" w:hint="eastAsia"/>
                <w:sz w:val="18"/>
                <w:szCs w:val="18"/>
              </w:rPr>
              <w:t>无</w:t>
            </w:r>
          </w:p>
        </w:tc>
      </w:tr>
      <w:tr w:rsidR="004837C2" w14:paraId="61D6CA8C" w14:textId="77777777">
        <w:trPr>
          <w:trHeight w:val="321"/>
          <w:jc w:val="center"/>
        </w:trPr>
        <w:tc>
          <w:tcPr>
            <w:tcW w:w="1583" w:type="dxa"/>
            <w:shd w:val="clear" w:color="auto" w:fill="F8F8F8"/>
            <w:vAlign w:val="center"/>
          </w:tcPr>
          <w:p w14:paraId="7B53A830"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36842C8" w14:textId="77777777" w:rsidR="004837C2" w:rsidRDefault="004837C2">
            <w:pPr>
              <w:rPr>
                <w:rFonts w:ascii="Book Antiqua" w:hAnsi="Book Antiqua"/>
                <w:sz w:val="18"/>
                <w:szCs w:val="18"/>
              </w:rPr>
            </w:pPr>
          </w:p>
        </w:tc>
      </w:tr>
    </w:tbl>
    <w:p w14:paraId="0825392D" w14:textId="77777777" w:rsidR="004837C2" w:rsidRDefault="004837C2"/>
    <w:p w14:paraId="170F1E6F" w14:textId="77777777" w:rsidR="004837C2" w:rsidRDefault="005F3D5F">
      <w:pPr>
        <w:pStyle w:val="3"/>
        <w:numPr>
          <w:ilvl w:val="2"/>
          <w:numId w:val="23"/>
        </w:numPr>
        <w:rPr>
          <w:rFonts w:ascii="黑体" w:eastAsia="黑体" w:hAnsi="黑体"/>
          <w:sz w:val="24"/>
          <w:szCs w:val="24"/>
        </w:rPr>
      </w:pPr>
      <w:bookmarkStart w:id="69" w:name="_Toc12719549"/>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24</w:t>
      </w:r>
      <w:r>
        <w:rPr>
          <w:rFonts w:ascii="黑体" w:eastAsia="黑体" w:hAnsi="黑体" w:hint="eastAsia"/>
          <w:sz w:val="24"/>
          <w:szCs w:val="24"/>
        </w:rPr>
        <w:t>.0 抓单</w:t>
      </w:r>
      <w:r>
        <w:rPr>
          <w:rFonts w:ascii="黑体" w:eastAsia="黑体" w:hAnsi="黑体"/>
          <w:sz w:val="24"/>
          <w:szCs w:val="24"/>
        </w:rPr>
        <w:t>规则</w:t>
      </w:r>
      <w:bookmarkEnd w:id="6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1253BF04" w14:textId="77777777">
        <w:trPr>
          <w:jc w:val="center"/>
        </w:trPr>
        <w:tc>
          <w:tcPr>
            <w:tcW w:w="1583" w:type="dxa"/>
            <w:shd w:val="clear" w:color="auto" w:fill="F8F8F8"/>
            <w:vAlign w:val="center"/>
          </w:tcPr>
          <w:p w14:paraId="3A0F4CCF"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8027BC9"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24</w:t>
            </w:r>
            <w:r>
              <w:rPr>
                <w:rFonts w:ascii="Book Antiqua" w:hAnsi="Book Antiqua" w:hint="eastAsia"/>
                <w:b/>
                <w:color w:val="00B050"/>
                <w:sz w:val="18"/>
                <w:szCs w:val="18"/>
              </w:rPr>
              <w:t>.0</w:t>
            </w:r>
          </w:p>
        </w:tc>
      </w:tr>
      <w:tr w:rsidR="004837C2" w14:paraId="3264318E" w14:textId="77777777">
        <w:trPr>
          <w:jc w:val="center"/>
        </w:trPr>
        <w:tc>
          <w:tcPr>
            <w:tcW w:w="1583" w:type="dxa"/>
            <w:shd w:val="clear" w:color="auto" w:fill="F8F8F8"/>
            <w:vAlign w:val="center"/>
          </w:tcPr>
          <w:p w14:paraId="31D3ACA2"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09294D3" w14:textId="77777777" w:rsidR="004837C2" w:rsidRDefault="005F3D5F">
            <w:pPr>
              <w:rPr>
                <w:rFonts w:ascii="Book Antiqua" w:hAnsi="Book Antiqua"/>
                <w:sz w:val="18"/>
                <w:szCs w:val="18"/>
              </w:rPr>
            </w:pPr>
            <w:r>
              <w:rPr>
                <w:rFonts w:ascii="宋体" w:hAnsi="宋体" w:hint="eastAsia"/>
                <w:sz w:val="18"/>
                <w:szCs w:val="18"/>
              </w:rPr>
              <w:t>抓单</w:t>
            </w:r>
            <w:r>
              <w:rPr>
                <w:rFonts w:ascii="宋体" w:hAnsi="宋体"/>
                <w:sz w:val="18"/>
                <w:szCs w:val="18"/>
              </w:rPr>
              <w:t>规则</w:t>
            </w:r>
          </w:p>
        </w:tc>
      </w:tr>
      <w:tr w:rsidR="004837C2" w14:paraId="71E6554F" w14:textId="77777777">
        <w:trPr>
          <w:jc w:val="center"/>
        </w:trPr>
        <w:tc>
          <w:tcPr>
            <w:tcW w:w="1583" w:type="dxa"/>
            <w:shd w:val="clear" w:color="auto" w:fill="F8F8F8"/>
            <w:vAlign w:val="center"/>
          </w:tcPr>
          <w:p w14:paraId="48CDD254"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B0AADC5" w14:textId="77777777" w:rsidR="004837C2" w:rsidRDefault="005F3D5F">
            <w:pPr>
              <w:rPr>
                <w:rFonts w:ascii="Book Antiqua" w:hAnsi="Book Antiqua"/>
                <w:sz w:val="18"/>
                <w:szCs w:val="18"/>
              </w:rPr>
            </w:pPr>
            <w:r>
              <w:rPr>
                <w:rFonts w:ascii="Book Antiqua" w:hAnsi="Book Antiqua" w:hint="eastAsia"/>
                <w:sz w:val="18"/>
                <w:szCs w:val="18"/>
              </w:rPr>
              <w:t>总体</w:t>
            </w:r>
            <w:r>
              <w:rPr>
                <w:rFonts w:ascii="Book Antiqua" w:hAnsi="Book Antiqua"/>
                <w:sz w:val="18"/>
                <w:szCs w:val="18"/>
              </w:rPr>
              <w:t>抓单规则</w:t>
            </w:r>
            <w:r>
              <w:rPr>
                <w:rFonts w:ascii="Book Antiqua" w:hAnsi="Book Antiqua" w:hint="eastAsia"/>
                <w:sz w:val="18"/>
                <w:szCs w:val="18"/>
              </w:rPr>
              <w:t>；</w:t>
            </w:r>
          </w:p>
          <w:p w14:paraId="03B91C76" w14:textId="77777777" w:rsidR="004837C2" w:rsidRDefault="005F3D5F">
            <w:pPr>
              <w:rPr>
                <w:rFonts w:ascii="Book Antiqua" w:hAnsi="Book Antiqua"/>
                <w:sz w:val="18"/>
                <w:szCs w:val="18"/>
              </w:rPr>
            </w:pPr>
            <w:r>
              <w:rPr>
                <w:rFonts w:ascii="Book Antiqua" w:hAnsi="Book Antiqua" w:hint="eastAsia"/>
                <w:sz w:val="18"/>
                <w:szCs w:val="18"/>
              </w:rPr>
              <w:t>Amazon</w:t>
            </w:r>
            <w:r>
              <w:rPr>
                <w:rFonts w:ascii="Book Antiqua" w:hAnsi="Book Antiqua"/>
                <w:sz w:val="18"/>
                <w:szCs w:val="18"/>
              </w:rPr>
              <w:t>抓单规则；</w:t>
            </w:r>
          </w:p>
          <w:p w14:paraId="6F858FB0" w14:textId="77777777" w:rsidR="004837C2" w:rsidRDefault="005F3D5F">
            <w:pPr>
              <w:rPr>
                <w:rFonts w:ascii="Book Antiqua" w:hAnsi="Book Antiqua"/>
                <w:sz w:val="18"/>
                <w:szCs w:val="18"/>
              </w:rPr>
            </w:pPr>
            <w:r>
              <w:rPr>
                <w:rFonts w:ascii="Book Antiqua" w:hAnsi="Book Antiqua" w:hint="eastAsia"/>
                <w:sz w:val="18"/>
                <w:szCs w:val="18"/>
              </w:rPr>
              <w:t>乐天</w:t>
            </w:r>
            <w:r>
              <w:rPr>
                <w:rFonts w:ascii="Book Antiqua" w:hAnsi="Book Antiqua"/>
                <w:sz w:val="18"/>
                <w:szCs w:val="18"/>
              </w:rPr>
              <w:t>抓单规则；</w:t>
            </w:r>
          </w:p>
        </w:tc>
      </w:tr>
      <w:tr w:rsidR="004837C2" w14:paraId="16F4F10F" w14:textId="77777777">
        <w:trPr>
          <w:jc w:val="center"/>
        </w:trPr>
        <w:tc>
          <w:tcPr>
            <w:tcW w:w="1583" w:type="dxa"/>
            <w:shd w:val="clear" w:color="auto" w:fill="F8F8F8"/>
            <w:vAlign w:val="center"/>
          </w:tcPr>
          <w:p w14:paraId="2C63BA00"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8E3670C" w14:textId="77777777" w:rsidR="004837C2" w:rsidRDefault="005F3D5F">
            <w:pPr>
              <w:rPr>
                <w:rFonts w:ascii="宋体" w:hAnsi="宋体"/>
                <w:sz w:val="18"/>
                <w:szCs w:val="18"/>
              </w:rPr>
            </w:pPr>
            <w:r>
              <w:rPr>
                <w:rFonts w:ascii="宋体" w:hAnsi="宋体" w:hint="eastAsia"/>
                <w:sz w:val="18"/>
                <w:szCs w:val="18"/>
              </w:rPr>
              <w:t>郭荣</w:t>
            </w:r>
          </w:p>
        </w:tc>
      </w:tr>
      <w:tr w:rsidR="004837C2" w14:paraId="488D029C" w14:textId="77777777">
        <w:trPr>
          <w:jc w:val="center"/>
        </w:trPr>
        <w:tc>
          <w:tcPr>
            <w:tcW w:w="1583" w:type="dxa"/>
            <w:shd w:val="clear" w:color="auto" w:fill="F8F8F8"/>
            <w:vAlign w:val="center"/>
          </w:tcPr>
          <w:p w14:paraId="4DD07AAE"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1FF41D2"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-2-25</w:t>
            </w:r>
          </w:p>
        </w:tc>
      </w:tr>
      <w:tr w:rsidR="004837C2" w14:paraId="78BB863A" w14:textId="77777777">
        <w:trPr>
          <w:jc w:val="center"/>
        </w:trPr>
        <w:tc>
          <w:tcPr>
            <w:tcW w:w="1583" w:type="dxa"/>
            <w:shd w:val="clear" w:color="auto" w:fill="F8F8F8"/>
            <w:vAlign w:val="center"/>
          </w:tcPr>
          <w:p w14:paraId="64A9F509" w14:textId="77777777" w:rsidR="004837C2" w:rsidRDefault="005F3D5F">
            <w:pPr>
              <w:rPr>
                <w:rFonts w:ascii="Book Antiqua" w:hAnsi="Book Antiqua"/>
                <w:sz w:val="18"/>
                <w:szCs w:val="18"/>
              </w:rPr>
            </w:pPr>
            <w:r>
              <w:rPr>
                <w:rFonts w:ascii="Book Antiqua" w:hAnsi="Book Antiqua" w:hint="eastAsia"/>
                <w:sz w:val="18"/>
                <w:szCs w:val="18"/>
              </w:rPr>
              <w:t>总体</w:t>
            </w:r>
            <w:r>
              <w:rPr>
                <w:rFonts w:ascii="Book Antiqua" w:hAnsi="Book Antiqua"/>
                <w:sz w:val="18"/>
                <w:szCs w:val="18"/>
              </w:rPr>
              <w:t>规则</w:t>
            </w:r>
          </w:p>
        </w:tc>
        <w:tc>
          <w:tcPr>
            <w:tcW w:w="7529" w:type="dxa"/>
          </w:tcPr>
          <w:p w14:paraId="672A365B" w14:textId="77777777" w:rsidR="004837C2" w:rsidRDefault="005F3D5F">
            <w:pPr>
              <w:jc w:val="left"/>
              <w:rPr>
                <w:rFonts w:ascii="宋体" w:hAnsi="宋体"/>
                <w:sz w:val="18"/>
                <w:szCs w:val="18"/>
              </w:rPr>
            </w:pPr>
            <w:r>
              <w:rPr>
                <w:rFonts w:ascii="宋体" w:hAnsi="宋体" w:hint="eastAsia"/>
                <w:sz w:val="18"/>
                <w:szCs w:val="18"/>
              </w:rPr>
              <w:t>a.系统默认每1小时，抓取一次平台已授权店铺、下单时间最近一个月、各平台定义状态的订单；</w:t>
            </w:r>
          </w:p>
          <w:p w14:paraId="597423F6" w14:textId="77777777" w:rsidR="004837C2" w:rsidRDefault="005F3D5F">
            <w:pPr>
              <w:jc w:val="left"/>
              <w:rPr>
                <w:rFonts w:ascii="宋体" w:hAnsi="宋体"/>
                <w:sz w:val="18"/>
                <w:szCs w:val="18"/>
              </w:rPr>
            </w:pPr>
            <w:r>
              <w:rPr>
                <w:rFonts w:ascii="宋体" w:hAnsi="宋体" w:hint="eastAsia"/>
                <w:sz w:val="18"/>
                <w:szCs w:val="18"/>
              </w:rPr>
              <w:t>b.将抓取的订单（电商平台订单号），跟系统已存在订单进行匹配；根据</w:t>
            </w:r>
            <w:r>
              <w:rPr>
                <w:rFonts w:ascii="宋体" w:hAnsi="宋体"/>
                <w:sz w:val="18"/>
                <w:szCs w:val="18"/>
              </w:rPr>
              <w:t>匹配结果进行处理</w:t>
            </w:r>
            <w:r>
              <w:rPr>
                <w:rFonts w:ascii="宋体" w:hAnsi="宋体" w:hint="eastAsia"/>
                <w:sz w:val="18"/>
                <w:szCs w:val="18"/>
              </w:rPr>
              <w:t>。具体</w:t>
            </w:r>
            <w:r>
              <w:rPr>
                <w:rFonts w:ascii="宋体" w:hAnsi="宋体"/>
                <w:sz w:val="18"/>
                <w:szCs w:val="18"/>
              </w:rPr>
              <w:t>规则参考各平台规则情况。</w:t>
            </w:r>
          </w:p>
          <w:p w14:paraId="57948B94" w14:textId="77777777" w:rsidR="004837C2" w:rsidRDefault="005F3D5F">
            <w:pPr>
              <w:jc w:val="left"/>
              <w:rPr>
                <w:rFonts w:ascii="宋体" w:hAnsi="宋体"/>
                <w:sz w:val="18"/>
                <w:szCs w:val="18"/>
              </w:rPr>
            </w:pPr>
            <w:r>
              <w:rPr>
                <w:rFonts w:ascii="宋体" w:hAnsi="宋体" w:hint="eastAsia"/>
                <w:sz w:val="18"/>
                <w:szCs w:val="18"/>
              </w:rPr>
              <w:t>c.用户可手动触发抓单，用户手动触发抓单时，指抓取该账户平台店铺的订单。</w:t>
            </w:r>
          </w:p>
        </w:tc>
      </w:tr>
      <w:tr w:rsidR="004837C2" w14:paraId="57227503" w14:textId="77777777">
        <w:trPr>
          <w:jc w:val="center"/>
        </w:trPr>
        <w:tc>
          <w:tcPr>
            <w:tcW w:w="1583" w:type="dxa"/>
            <w:shd w:val="clear" w:color="auto" w:fill="F8F8F8"/>
            <w:vAlign w:val="center"/>
          </w:tcPr>
          <w:p w14:paraId="4D195AA0" w14:textId="77777777" w:rsidR="004837C2" w:rsidRDefault="005F3D5F">
            <w:pPr>
              <w:rPr>
                <w:rFonts w:ascii="Book Antiqua" w:hAnsi="Book Antiqua"/>
                <w:sz w:val="18"/>
                <w:szCs w:val="18"/>
              </w:rPr>
            </w:pPr>
            <w:r>
              <w:rPr>
                <w:rFonts w:ascii="Book Antiqua" w:hAnsi="Book Antiqua"/>
                <w:sz w:val="18"/>
                <w:szCs w:val="18"/>
              </w:rPr>
              <w:t>Amazon</w:t>
            </w:r>
            <w:r>
              <w:rPr>
                <w:rFonts w:ascii="Book Antiqua" w:hAnsi="Book Antiqua"/>
                <w:sz w:val="18"/>
                <w:szCs w:val="18"/>
              </w:rPr>
              <w:t>规则</w:t>
            </w:r>
          </w:p>
        </w:tc>
        <w:tc>
          <w:tcPr>
            <w:tcW w:w="7529" w:type="dxa"/>
          </w:tcPr>
          <w:p w14:paraId="60B69A31" w14:textId="77777777" w:rsidR="004837C2" w:rsidRDefault="005F3D5F">
            <w:pPr>
              <w:rPr>
                <w:rFonts w:ascii="Book Antiqua" w:hAnsi="Book Antiqua"/>
                <w:sz w:val="18"/>
                <w:szCs w:val="18"/>
              </w:rPr>
            </w:pPr>
            <w:r>
              <w:rPr>
                <w:rFonts w:ascii="Book Antiqua" w:hAnsi="Book Antiqua"/>
                <w:sz w:val="18"/>
                <w:szCs w:val="18"/>
              </w:rPr>
              <w:t>1</w:t>
            </w:r>
            <w:r>
              <w:rPr>
                <w:rFonts w:ascii="Book Antiqua" w:hAnsi="Book Antiqua" w:hint="eastAsia"/>
                <w:sz w:val="18"/>
                <w:szCs w:val="18"/>
              </w:rPr>
              <w:t>、</w:t>
            </w:r>
            <w:r>
              <w:rPr>
                <w:rFonts w:ascii="Book Antiqua" w:hAnsi="Book Antiqua" w:hint="eastAsia"/>
                <w:sz w:val="18"/>
                <w:szCs w:val="18"/>
              </w:rPr>
              <w:t>Amazon</w:t>
            </w:r>
            <w:r>
              <w:rPr>
                <w:rFonts w:ascii="Book Antiqua" w:hAnsi="Book Antiqua"/>
                <w:sz w:val="18"/>
                <w:szCs w:val="18"/>
              </w:rPr>
              <w:t>平台，</w:t>
            </w:r>
            <w:r>
              <w:rPr>
                <w:rFonts w:ascii="Book Antiqua" w:hAnsi="Book Antiqua" w:hint="eastAsia"/>
                <w:sz w:val="18"/>
                <w:szCs w:val="18"/>
              </w:rPr>
              <w:t>只</w:t>
            </w:r>
            <w:r>
              <w:rPr>
                <w:rFonts w:ascii="Book Antiqua" w:hAnsi="Book Antiqua"/>
                <w:sz w:val="18"/>
                <w:szCs w:val="18"/>
              </w:rPr>
              <w:t>抓取</w:t>
            </w:r>
            <w:r>
              <w:t>Unshipped</w:t>
            </w:r>
            <w:r>
              <w:rPr>
                <w:rFonts w:ascii="Book Antiqua" w:hAnsi="Book Antiqua" w:hint="eastAsia"/>
                <w:sz w:val="18"/>
                <w:szCs w:val="18"/>
              </w:rPr>
              <w:t>状态</w:t>
            </w:r>
            <w:r>
              <w:rPr>
                <w:rFonts w:ascii="Book Antiqua" w:hAnsi="Book Antiqua"/>
                <w:sz w:val="18"/>
                <w:szCs w:val="18"/>
              </w:rPr>
              <w:t>的订单，</w:t>
            </w:r>
            <w:r>
              <w:rPr>
                <w:rFonts w:ascii="Book Antiqua" w:hAnsi="Book Antiqua" w:hint="eastAsia"/>
                <w:sz w:val="18"/>
                <w:szCs w:val="18"/>
              </w:rPr>
              <w:t>且“</w:t>
            </w:r>
            <w:r>
              <w:rPr>
                <w:rFonts w:ascii="Book Antiqua" w:hAnsi="Book Antiqua"/>
                <w:sz w:val="18"/>
                <w:szCs w:val="18"/>
              </w:rPr>
              <w:t>非</w:t>
            </w:r>
            <w:r>
              <w:rPr>
                <w:rFonts w:ascii="Book Antiqua" w:hAnsi="Book Antiqua"/>
                <w:sz w:val="18"/>
                <w:szCs w:val="18"/>
              </w:rPr>
              <w:t>FBA</w:t>
            </w:r>
            <w:r>
              <w:rPr>
                <w:rFonts w:ascii="Book Antiqua" w:hAnsi="Book Antiqua"/>
                <w:sz w:val="18"/>
                <w:szCs w:val="18"/>
              </w:rPr>
              <w:t>仓</w:t>
            </w:r>
            <w:r>
              <w:rPr>
                <w:rFonts w:ascii="Book Antiqua" w:hAnsi="Book Antiqua" w:hint="eastAsia"/>
                <w:sz w:val="18"/>
                <w:szCs w:val="18"/>
              </w:rPr>
              <w:t>“</w:t>
            </w:r>
            <w:r>
              <w:rPr>
                <w:rFonts w:ascii="Book Antiqua" w:hAnsi="Book Antiqua"/>
                <w:sz w:val="18"/>
                <w:szCs w:val="18"/>
              </w:rPr>
              <w:t>的订单</w:t>
            </w:r>
            <w:r>
              <w:rPr>
                <w:rFonts w:ascii="Book Antiqua" w:hAnsi="Book Antiqua" w:hint="eastAsia"/>
                <w:sz w:val="18"/>
                <w:szCs w:val="18"/>
              </w:rPr>
              <w:t>，</w:t>
            </w:r>
            <w:r>
              <w:rPr>
                <w:rFonts w:ascii="Book Antiqua" w:hAnsi="Book Antiqua"/>
                <w:sz w:val="18"/>
                <w:szCs w:val="18"/>
              </w:rPr>
              <w:t>抓取订单的付款时间超过</w:t>
            </w:r>
            <w:r>
              <w:rPr>
                <w:rFonts w:ascii="Book Antiqua" w:hAnsi="Book Antiqua" w:hint="eastAsia"/>
                <w:sz w:val="18"/>
                <w:szCs w:val="18"/>
              </w:rPr>
              <w:t>30</w:t>
            </w:r>
            <w:r>
              <w:rPr>
                <w:rFonts w:ascii="Book Antiqua" w:hAnsi="Book Antiqua" w:hint="eastAsia"/>
                <w:sz w:val="18"/>
                <w:szCs w:val="18"/>
              </w:rPr>
              <w:t>分钟</w:t>
            </w:r>
          </w:p>
          <w:p w14:paraId="5846437C" w14:textId="77777777" w:rsidR="004837C2" w:rsidRDefault="005F3D5F">
            <w:pPr>
              <w:rPr>
                <w:rFonts w:ascii="Book Antiqua" w:hAnsi="Book Antiqua"/>
                <w:sz w:val="18"/>
                <w:szCs w:val="18"/>
              </w:rPr>
            </w:pPr>
            <w:r>
              <w:rPr>
                <w:rFonts w:ascii="Book Antiqua" w:hAnsi="Book Antiqua" w:hint="eastAsia"/>
                <w:sz w:val="18"/>
                <w:szCs w:val="18"/>
              </w:rPr>
              <w:t>2</w:t>
            </w:r>
            <w:r>
              <w:rPr>
                <w:rFonts w:ascii="Book Antiqua" w:hAnsi="Book Antiqua" w:hint="eastAsia"/>
                <w:sz w:val="18"/>
                <w:szCs w:val="18"/>
              </w:rPr>
              <w:t>、根据</w:t>
            </w:r>
            <w:r>
              <w:rPr>
                <w:rFonts w:ascii="Book Antiqua" w:hAnsi="Book Antiqua"/>
                <w:sz w:val="18"/>
                <w:szCs w:val="18"/>
              </w:rPr>
              <w:t>抓取到的</w:t>
            </w:r>
            <w:r>
              <w:rPr>
                <w:rFonts w:ascii="Book Antiqua" w:hAnsi="Book Antiqua"/>
                <w:sz w:val="18"/>
                <w:szCs w:val="18"/>
              </w:rPr>
              <w:t>Amazon</w:t>
            </w:r>
            <w:r>
              <w:rPr>
                <w:rFonts w:ascii="Book Antiqua" w:hAnsi="Book Antiqua"/>
                <w:sz w:val="18"/>
                <w:szCs w:val="18"/>
              </w:rPr>
              <w:t>的订单</w:t>
            </w:r>
            <w:r>
              <w:rPr>
                <w:rFonts w:ascii="Book Antiqua" w:hAnsi="Book Antiqua" w:hint="eastAsia"/>
                <w:sz w:val="18"/>
                <w:szCs w:val="18"/>
              </w:rPr>
              <w:t>状态</w:t>
            </w:r>
            <w:r>
              <w:rPr>
                <w:rFonts w:ascii="Book Antiqua" w:hAnsi="Book Antiqua"/>
                <w:sz w:val="18"/>
                <w:szCs w:val="18"/>
              </w:rPr>
              <w:t>进行相应的处理</w:t>
            </w:r>
          </w:p>
          <w:tbl>
            <w:tblPr>
              <w:tblStyle w:val="af5"/>
              <w:tblW w:w="7255" w:type="dxa"/>
              <w:tblLayout w:type="fixed"/>
              <w:tblLook w:val="04A0" w:firstRow="1" w:lastRow="0" w:firstColumn="1" w:lastColumn="0" w:noHBand="0" w:noVBand="1"/>
            </w:tblPr>
            <w:tblGrid>
              <w:gridCol w:w="1459"/>
              <w:gridCol w:w="835"/>
              <w:gridCol w:w="992"/>
              <w:gridCol w:w="3969"/>
            </w:tblGrid>
            <w:tr w:rsidR="004837C2" w14:paraId="27B47712" w14:textId="77777777">
              <w:tc>
                <w:tcPr>
                  <w:tcW w:w="1459" w:type="dxa"/>
                  <w:shd w:val="clear" w:color="auto" w:fill="A6A6A6" w:themeFill="background1" w:themeFillShade="A6"/>
                </w:tcPr>
                <w:p w14:paraId="1A97C54A" w14:textId="77777777" w:rsidR="004837C2" w:rsidRDefault="005F3D5F">
                  <w:pPr>
                    <w:rPr>
                      <w:rFonts w:ascii="Book Antiqua" w:hAnsi="Book Antiqua"/>
                      <w:sz w:val="18"/>
                      <w:szCs w:val="18"/>
                    </w:rPr>
                  </w:pPr>
                  <w:proofErr w:type="spellStart"/>
                  <w:r>
                    <w:rPr>
                      <w:rFonts w:ascii="Book Antiqua" w:hAnsi="Book Antiqua" w:hint="eastAsia"/>
                      <w:sz w:val="18"/>
                      <w:szCs w:val="18"/>
                    </w:rPr>
                    <w:t>OrderModel.o</w:t>
                  </w:r>
                  <w:r>
                    <w:rPr>
                      <w:rFonts w:ascii="Book Antiqua" w:hAnsi="Book Antiqua" w:hint="eastAsia"/>
                      <w:sz w:val="18"/>
                      <w:szCs w:val="18"/>
                    </w:rPr>
                    <w:lastRenderedPageBreak/>
                    <w:t>rderProgress</w:t>
                  </w:r>
                  <w:proofErr w:type="spellEnd"/>
                  <w:r>
                    <w:rPr>
                      <w:rFonts w:ascii="Book Antiqua" w:hAnsi="Book Antiqua" w:hint="eastAsia"/>
                      <w:sz w:val="18"/>
                      <w:szCs w:val="18"/>
                    </w:rPr>
                    <w:t>值</w:t>
                  </w:r>
                </w:p>
              </w:tc>
              <w:tc>
                <w:tcPr>
                  <w:tcW w:w="835" w:type="dxa"/>
                  <w:shd w:val="clear" w:color="auto" w:fill="A6A6A6" w:themeFill="background1" w:themeFillShade="A6"/>
                </w:tcPr>
                <w:p w14:paraId="4B78682C" w14:textId="77777777" w:rsidR="004837C2" w:rsidRDefault="005F3D5F">
                  <w:pPr>
                    <w:rPr>
                      <w:rFonts w:ascii="Book Antiqua" w:hAnsi="Book Antiqua"/>
                      <w:sz w:val="18"/>
                      <w:szCs w:val="18"/>
                    </w:rPr>
                  </w:pPr>
                  <w:r>
                    <w:rPr>
                      <w:rFonts w:ascii="Book Antiqua" w:hAnsi="Book Antiqua" w:hint="eastAsia"/>
                      <w:sz w:val="18"/>
                      <w:szCs w:val="18"/>
                    </w:rPr>
                    <w:lastRenderedPageBreak/>
                    <w:t>是否</w:t>
                  </w:r>
                  <w:r>
                    <w:rPr>
                      <w:rFonts w:ascii="Book Antiqua" w:hAnsi="Book Antiqua" w:hint="eastAsia"/>
                      <w:sz w:val="18"/>
                      <w:szCs w:val="18"/>
                    </w:rPr>
                    <w:lastRenderedPageBreak/>
                    <w:t>FBA</w:t>
                  </w:r>
                  <w:r>
                    <w:rPr>
                      <w:rFonts w:ascii="Book Antiqua" w:hAnsi="Book Antiqua" w:hint="eastAsia"/>
                      <w:sz w:val="18"/>
                      <w:szCs w:val="18"/>
                    </w:rPr>
                    <w:t>仓订单</w:t>
                  </w:r>
                </w:p>
              </w:tc>
              <w:tc>
                <w:tcPr>
                  <w:tcW w:w="992" w:type="dxa"/>
                  <w:shd w:val="clear" w:color="auto" w:fill="A6A6A6" w:themeFill="background1" w:themeFillShade="A6"/>
                </w:tcPr>
                <w:p w14:paraId="654133FA" w14:textId="77777777" w:rsidR="004837C2" w:rsidRDefault="005F3D5F">
                  <w:pPr>
                    <w:rPr>
                      <w:rFonts w:ascii="Book Antiqua" w:hAnsi="Book Antiqua"/>
                      <w:sz w:val="18"/>
                      <w:szCs w:val="18"/>
                    </w:rPr>
                  </w:pPr>
                  <w:r>
                    <w:rPr>
                      <w:rFonts w:hint="eastAsia"/>
                    </w:rPr>
                    <w:lastRenderedPageBreak/>
                    <w:t>是否存</w:t>
                  </w:r>
                  <w:r>
                    <w:rPr>
                      <w:rFonts w:hint="eastAsia"/>
                    </w:rPr>
                    <w:lastRenderedPageBreak/>
                    <w:t>在该订单</w:t>
                  </w:r>
                </w:p>
              </w:tc>
              <w:tc>
                <w:tcPr>
                  <w:tcW w:w="3969" w:type="dxa"/>
                  <w:shd w:val="clear" w:color="auto" w:fill="A6A6A6" w:themeFill="background1" w:themeFillShade="A6"/>
                </w:tcPr>
                <w:p w14:paraId="1173EF6A" w14:textId="77777777" w:rsidR="004837C2" w:rsidRDefault="005F3D5F">
                  <w:pPr>
                    <w:rPr>
                      <w:rFonts w:ascii="Book Antiqua" w:hAnsi="Book Antiqua"/>
                      <w:sz w:val="18"/>
                      <w:szCs w:val="18"/>
                    </w:rPr>
                  </w:pPr>
                  <w:r>
                    <w:rPr>
                      <w:rFonts w:hint="eastAsia"/>
                    </w:rPr>
                    <w:lastRenderedPageBreak/>
                    <w:t>系统处理方式</w:t>
                  </w:r>
                </w:p>
              </w:tc>
            </w:tr>
            <w:tr w:rsidR="004837C2" w14:paraId="1EDB58B7" w14:textId="77777777">
              <w:tc>
                <w:tcPr>
                  <w:tcW w:w="1459" w:type="dxa"/>
                  <w:shd w:val="clear" w:color="auto" w:fill="auto"/>
                </w:tcPr>
                <w:p w14:paraId="5148C4E8" w14:textId="77777777" w:rsidR="004837C2" w:rsidRDefault="005F3D5F">
                  <w:pPr>
                    <w:rPr>
                      <w:rFonts w:ascii="Book Antiqua" w:hAnsi="Book Antiqua"/>
                      <w:sz w:val="18"/>
                      <w:szCs w:val="18"/>
                    </w:rPr>
                  </w:pPr>
                  <w:r>
                    <w:t>Unshipped</w:t>
                  </w:r>
                </w:p>
              </w:tc>
              <w:tc>
                <w:tcPr>
                  <w:tcW w:w="835" w:type="dxa"/>
                  <w:shd w:val="clear" w:color="auto" w:fill="auto"/>
                  <w:vAlign w:val="center"/>
                </w:tcPr>
                <w:p w14:paraId="6FB6CA2D" w14:textId="77777777" w:rsidR="004837C2" w:rsidRDefault="005F3D5F">
                  <w:pPr>
                    <w:rPr>
                      <w:rFonts w:ascii="Book Antiqua" w:hAnsi="Book Antiqua"/>
                      <w:sz w:val="18"/>
                      <w:szCs w:val="18"/>
                    </w:rPr>
                  </w:pPr>
                  <w:r>
                    <w:rPr>
                      <w:rStyle w:val="ql-author-1041246"/>
                    </w:rPr>
                    <w:t>否</w:t>
                  </w:r>
                </w:p>
              </w:tc>
              <w:tc>
                <w:tcPr>
                  <w:tcW w:w="992" w:type="dxa"/>
                  <w:shd w:val="clear" w:color="auto" w:fill="auto"/>
                  <w:vAlign w:val="center"/>
                </w:tcPr>
                <w:p w14:paraId="52770EA4" w14:textId="77777777" w:rsidR="004837C2" w:rsidRDefault="005F3D5F">
                  <w:pPr>
                    <w:rPr>
                      <w:rFonts w:ascii="Book Antiqua" w:hAnsi="Book Antiqua"/>
                      <w:sz w:val="18"/>
                      <w:szCs w:val="18"/>
                    </w:rPr>
                  </w:pPr>
                  <w:r>
                    <w:rPr>
                      <w:rStyle w:val="ql-author-1041246"/>
                    </w:rPr>
                    <w:t>否</w:t>
                  </w:r>
                </w:p>
              </w:tc>
              <w:tc>
                <w:tcPr>
                  <w:tcW w:w="3969" w:type="dxa"/>
                  <w:shd w:val="clear" w:color="auto" w:fill="auto"/>
                </w:tcPr>
                <w:p w14:paraId="3C7991CE" w14:textId="77777777" w:rsidR="004837C2" w:rsidRDefault="005F3D5F">
                  <w:pPr>
                    <w:rPr>
                      <w:rFonts w:ascii="Book Antiqua" w:hAnsi="Book Antiqua"/>
                      <w:sz w:val="18"/>
                      <w:szCs w:val="18"/>
                    </w:rPr>
                  </w:pPr>
                  <w:r>
                    <w:rPr>
                      <w:rFonts w:hint="eastAsia"/>
                    </w:rPr>
                    <w:t>创建新订单，跑订单流程</w:t>
                  </w:r>
                </w:p>
              </w:tc>
            </w:tr>
            <w:tr w:rsidR="004837C2" w14:paraId="289EEB5A" w14:textId="77777777">
              <w:tc>
                <w:tcPr>
                  <w:tcW w:w="1459" w:type="dxa"/>
                </w:tcPr>
                <w:p w14:paraId="5FE725E4" w14:textId="77777777" w:rsidR="004837C2" w:rsidRDefault="005F3D5F">
                  <w:pPr>
                    <w:rPr>
                      <w:rFonts w:ascii="Book Antiqua" w:hAnsi="Book Antiqua"/>
                      <w:sz w:val="18"/>
                      <w:szCs w:val="18"/>
                    </w:rPr>
                  </w:pPr>
                  <w:r>
                    <w:rPr>
                      <w:rFonts w:ascii="Book Antiqua" w:hAnsi="Book Antiqua"/>
                      <w:sz w:val="18"/>
                      <w:szCs w:val="18"/>
                    </w:rPr>
                    <w:t>Unshipped</w:t>
                  </w:r>
                </w:p>
              </w:tc>
              <w:tc>
                <w:tcPr>
                  <w:tcW w:w="835" w:type="dxa"/>
                  <w:vAlign w:val="center"/>
                </w:tcPr>
                <w:p w14:paraId="41A58B9F" w14:textId="77777777" w:rsidR="004837C2" w:rsidRDefault="005F3D5F">
                  <w:pPr>
                    <w:rPr>
                      <w:rFonts w:ascii="Book Antiqua" w:hAnsi="Book Antiqua"/>
                      <w:sz w:val="18"/>
                      <w:szCs w:val="18"/>
                    </w:rPr>
                  </w:pPr>
                  <w:r>
                    <w:rPr>
                      <w:rStyle w:val="ql-author-1041246"/>
                    </w:rPr>
                    <w:t>否</w:t>
                  </w:r>
                </w:p>
              </w:tc>
              <w:tc>
                <w:tcPr>
                  <w:tcW w:w="992" w:type="dxa"/>
                  <w:vAlign w:val="center"/>
                </w:tcPr>
                <w:p w14:paraId="06EA2CE7" w14:textId="77777777" w:rsidR="004837C2" w:rsidRDefault="005F3D5F">
                  <w:pPr>
                    <w:rPr>
                      <w:rFonts w:ascii="Book Antiqua" w:hAnsi="Book Antiqua"/>
                      <w:sz w:val="18"/>
                      <w:szCs w:val="18"/>
                    </w:rPr>
                  </w:pPr>
                  <w:r>
                    <w:rPr>
                      <w:rStyle w:val="ql-author-1041246"/>
                    </w:rPr>
                    <w:t>是</w:t>
                  </w:r>
                </w:p>
              </w:tc>
              <w:tc>
                <w:tcPr>
                  <w:tcW w:w="3969" w:type="dxa"/>
                </w:tcPr>
                <w:p w14:paraId="60C96119" w14:textId="77777777" w:rsidR="004837C2" w:rsidRDefault="005F3D5F">
                  <w:pPr>
                    <w:rPr>
                      <w:rFonts w:ascii="Book Antiqua" w:hAnsi="Book Antiqua"/>
                      <w:sz w:val="18"/>
                      <w:szCs w:val="18"/>
                    </w:rPr>
                  </w:pPr>
                  <w:r>
                    <w:rPr>
                      <w:rFonts w:hint="eastAsia"/>
                    </w:rPr>
                    <w:t>无需处理</w:t>
                  </w:r>
                </w:p>
              </w:tc>
            </w:tr>
            <w:tr w:rsidR="004837C2" w14:paraId="406E799F" w14:textId="77777777">
              <w:tc>
                <w:tcPr>
                  <w:tcW w:w="1459" w:type="dxa"/>
                </w:tcPr>
                <w:p w14:paraId="73B7AB6B" w14:textId="77777777" w:rsidR="004837C2" w:rsidRDefault="005F3D5F">
                  <w:pPr>
                    <w:rPr>
                      <w:rFonts w:ascii="Book Antiqua" w:hAnsi="Book Antiqua"/>
                      <w:sz w:val="18"/>
                      <w:szCs w:val="18"/>
                    </w:rPr>
                  </w:pPr>
                  <w:r>
                    <w:rPr>
                      <w:rFonts w:ascii="Book Antiqua" w:hAnsi="Book Antiqua"/>
                      <w:sz w:val="18"/>
                      <w:szCs w:val="18"/>
                    </w:rPr>
                    <w:t>Unshipped</w:t>
                  </w:r>
                </w:p>
              </w:tc>
              <w:tc>
                <w:tcPr>
                  <w:tcW w:w="835" w:type="dxa"/>
                </w:tcPr>
                <w:p w14:paraId="68380BE6" w14:textId="77777777" w:rsidR="004837C2" w:rsidRDefault="005F3D5F">
                  <w:pPr>
                    <w:rPr>
                      <w:rFonts w:ascii="Book Antiqua" w:hAnsi="Book Antiqua"/>
                      <w:sz w:val="18"/>
                      <w:szCs w:val="18"/>
                    </w:rPr>
                  </w:pPr>
                  <w:r>
                    <w:rPr>
                      <w:rFonts w:ascii="Book Antiqua" w:hAnsi="Book Antiqua" w:hint="eastAsia"/>
                      <w:sz w:val="18"/>
                      <w:szCs w:val="18"/>
                    </w:rPr>
                    <w:t>是</w:t>
                  </w:r>
                </w:p>
              </w:tc>
              <w:tc>
                <w:tcPr>
                  <w:tcW w:w="992" w:type="dxa"/>
                </w:tcPr>
                <w:p w14:paraId="492D6347" w14:textId="77777777" w:rsidR="004837C2" w:rsidRDefault="004837C2">
                  <w:pPr>
                    <w:rPr>
                      <w:rFonts w:ascii="Book Antiqua" w:hAnsi="Book Antiqua"/>
                      <w:sz w:val="18"/>
                      <w:szCs w:val="18"/>
                    </w:rPr>
                  </w:pPr>
                </w:p>
              </w:tc>
              <w:tc>
                <w:tcPr>
                  <w:tcW w:w="3969" w:type="dxa"/>
                </w:tcPr>
                <w:p w14:paraId="6D4663C5" w14:textId="77777777" w:rsidR="004837C2" w:rsidRDefault="005F3D5F">
                  <w:pPr>
                    <w:rPr>
                      <w:rFonts w:ascii="Book Antiqua" w:hAnsi="Book Antiqua"/>
                      <w:sz w:val="18"/>
                      <w:szCs w:val="18"/>
                    </w:rPr>
                  </w:pPr>
                  <w:r>
                    <w:rPr>
                      <w:rFonts w:hint="eastAsia"/>
                    </w:rPr>
                    <w:t>不</w:t>
                  </w:r>
                  <w:r>
                    <w:t>抓取</w:t>
                  </w:r>
                </w:p>
              </w:tc>
            </w:tr>
          </w:tbl>
          <w:p w14:paraId="693CA8BE" w14:textId="77777777" w:rsidR="004837C2" w:rsidRDefault="004837C2">
            <w:pPr>
              <w:rPr>
                <w:rFonts w:ascii="Book Antiqua" w:hAnsi="Book Antiqua"/>
                <w:sz w:val="18"/>
                <w:szCs w:val="18"/>
              </w:rPr>
            </w:pPr>
          </w:p>
        </w:tc>
      </w:tr>
      <w:tr w:rsidR="004837C2" w14:paraId="33B5E61B" w14:textId="77777777">
        <w:trPr>
          <w:jc w:val="center"/>
        </w:trPr>
        <w:tc>
          <w:tcPr>
            <w:tcW w:w="1583" w:type="dxa"/>
            <w:shd w:val="clear" w:color="auto" w:fill="F8F8F8"/>
            <w:vAlign w:val="center"/>
          </w:tcPr>
          <w:p w14:paraId="5FEFD4D2" w14:textId="77777777" w:rsidR="004837C2" w:rsidRDefault="005F3D5F">
            <w:pPr>
              <w:rPr>
                <w:rFonts w:ascii="Book Antiqua" w:hAnsi="Book Antiqua"/>
                <w:sz w:val="18"/>
                <w:szCs w:val="18"/>
              </w:rPr>
            </w:pPr>
            <w:r>
              <w:rPr>
                <w:rFonts w:ascii="Book Antiqua" w:hAnsi="Book Antiqua" w:hint="eastAsia"/>
                <w:sz w:val="18"/>
                <w:szCs w:val="18"/>
              </w:rPr>
              <w:lastRenderedPageBreak/>
              <w:t>乐天规则</w:t>
            </w:r>
          </w:p>
        </w:tc>
        <w:tc>
          <w:tcPr>
            <w:tcW w:w="7529" w:type="dxa"/>
          </w:tcPr>
          <w:p w14:paraId="0EC4693D" w14:textId="77777777" w:rsidR="004837C2" w:rsidRDefault="005F3D5F">
            <w:pPr>
              <w:pStyle w:val="afb"/>
              <w:numPr>
                <w:ilvl w:val="0"/>
                <w:numId w:val="42"/>
              </w:numPr>
            </w:pPr>
            <w:r>
              <w:rPr>
                <w:rFonts w:ascii="Book Antiqua" w:hAnsi="Book Antiqua" w:hint="eastAsia"/>
                <w:sz w:val="18"/>
                <w:szCs w:val="18"/>
              </w:rPr>
              <w:t>系统</w:t>
            </w:r>
            <w:r>
              <w:rPr>
                <w:rFonts w:ascii="Book Antiqua" w:hAnsi="Book Antiqua"/>
                <w:sz w:val="18"/>
                <w:szCs w:val="18"/>
              </w:rPr>
              <w:t>只抓取</w:t>
            </w:r>
            <w:proofErr w:type="spellStart"/>
            <w:r>
              <w:t>OrderModel.orderProgress</w:t>
            </w:r>
            <w:proofErr w:type="spellEnd"/>
            <w:r>
              <w:t xml:space="preserve"> </w:t>
            </w:r>
            <w:r>
              <w:t>值为：</w:t>
            </w:r>
            <w:r>
              <w:t>300</w:t>
            </w:r>
            <w:r>
              <w:t>订单</w:t>
            </w:r>
          </w:p>
          <w:p w14:paraId="200600AF" w14:textId="77777777" w:rsidR="004837C2" w:rsidRDefault="005F3D5F">
            <w:pPr>
              <w:pStyle w:val="afb"/>
              <w:numPr>
                <w:ilvl w:val="0"/>
                <w:numId w:val="42"/>
              </w:numPr>
              <w:rPr>
                <w:rFonts w:ascii="Book Antiqua" w:hAnsi="Book Antiqua"/>
                <w:sz w:val="18"/>
                <w:szCs w:val="18"/>
              </w:rPr>
            </w:pPr>
            <w:r>
              <w:rPr>
                <w:rFonts w:ascii="Book Antiqua" w:hAnsi="Book Antiqua" w:hint="eastAsia"/>
                <w:sz w:val="18"/>
                <w:szCs w:val="18"/>
              </w:rPr>
              <w:t>处理</w:t>
            </w:r>
            <w:r>
              <w:rPr>
                <w:rFonts w:ascii="Book Antiqua" w:hAnsi="Book Antiqua"/>
                <w:sz w:val="18"/>
                <w:szCs w:val="18"/>
              </w:rPr>
              <w:t>方式如下表</w:t>
            </w:r>
          </w:p>
          <w:tbl>
            <w:tblPr>
              <w:tblStyle w:val="af5"/>
              <w:tblW w:w="6546" w:type="dxa"/>
              <w:tblLayout w:type="fixed"/>
              <w:tblLook w:val="04A0" w:firstRow="1" w:lastRow="0" w:firstColumn="1" w:lastColumn="0" w:noHBand="0" w:noVBand="1"/>
            </w:tblPr>
            <w:tblGrid>
              <w:gridCol w:w="1869"/>
              <w:gridCol w:w="1842"/>
              <w:gridCol w:w="2835"/>
            </w:tblGrid>
            <w:tr w:rsidR="004837C2" w14:paraId="41AA92B3" w14:textId="77777777">
              <w:tc>
                <w:tcPr>
                  <w:tcW w:w="1869" w:type="dxa"/>
                  <w:shd w:val="clear" w:color="auto" w:fill="FFC000"/>
                </w:tcPr>
                <w:p w14:paraId="215503E8" w14:textId="77777777" w:rsidR="004837C2" w:rsidRDefault="005F3D5F">
                  <w:pPr>
                    <w:rPr>
                      <w:rFonts w:ascii="Book Antiqua" w:hAnsi="Book Antiqua"/>
                      <w:sz w:val="18"/>
                      <w:szCs w:val="18"/>
                    </w:rPr>
                  </w:pPr>
                  <w:proofErr w:type="spellStart"/>
                  <w:r>
                    <w:rPr>
                      <w:rFonts w:ascii="Book Antiqua" w:hAnsi="Book Antiqua" w:hint="eastAsia"/>
                      <w:sz w:val="18"/>
                      <w:szCs w:val="18"/>
                    </w:rPr>
                    <w:t>OrderModel.orderProgress</w:t>
                  </w:r>
                  <w:proofErr w:type="spellEnd"/>
                  <w:r>
                    <w:rPr>
                      <w:rFonts w:ascii="Book Antiqua" w:hAnsi="Book Antiqua" w:hint="eastAsia"/>
                      <w:sz w:val="18"/>
                      <w:szCs w:val="18"/>
                    </w:rPr>
                    <w:t>值</w:t>
                  </w:r>
                </w:p>
              </w:tc>
              <w:tc>
                <w:tcPr>
                  <w:tcW w:w="1842" w:type="dxa"/>
                  <w:shd w:val="clear" w:color="auto" w:fill="FFC000"/>
                </w:tcPr>
                <w:p w14:paraId="558395F3" w14:textId="77777777" w:rsidR="004837C2" w:rsidRDefault="005F3D5F">
                  <w:pPr>
                    <w:rPr>
                      <w:rFonts w:ascii="Book Antiqua" w:hAnsi="Book Antiqua"/>
                      <w:sz w:val="18"/>
                      <w:szCs w:val="18"/>
                    </w:rPr>
                  </w:pPr>
                  <w:r>
                    <w:t>是否存在该订单</w:t>
                  </w:r>
                </w:p>
              </w:tc>
              <w:tc>
                <w:tcPr>
                  <w:tcW w:w="2835" w:type="dxa"/>
                  <w:shd w:val="clear" w:color="auto" w:fill="FFC000"/>
                </w:tcPr>
                <w:p w14:paraId="341C6DBC" w14:textId="77777777" w:rsidR="004837C2" w:rsidRDefault="005F3D5F">
                  <w:pPr>
                    <w:rPr>
                      <w:rFonts w:ascii="Book Antiqua" w:hAnsi="Book Antiqua"/>
                      <w:sz w:val="18"/>
                      <w:szCs w:val="18"/>
                    </w:rPr>
                  </w:pPr>
                  <w:r>
                    <w:t>系统处理方式</w:t>
                  </w:r>
                </w:p>
              </w:tc>
            </w:tr>
            <w:tr w:rsidR="004837C2" w14:paraId="543BA805" w14:textId="77777777">
              <w:tc>
                <w:tcPr>
                  <w:tcW w:w="1869" w:type="dxa"/>
                </w:tcPr>
                <w:p w14:paraId="47CAA8DB" w14:textId="77777777" w:rsidR="004837C2" w:rsidRDefault="005F3D5F">
                  <w:pPr>
                    <w:rPr>
                      <w:rFonts w:ascii="Book Antiqua" w:hAnsi="Book Antiqua"/>
                      <w:sz w:val="18"/>
                      <w:szCs w:val="18"/>
                    </w:rPr>
                  </w:pPr>
                  <w:r>
                    <w:t>300</w:t>
                  </w:r>
                </w:p>
              </w:tc>
              <w:tc>
                <w:tcPr>
                  <w:tcW w:w="1842" w:type="dxa"/>
                </w:tcPr>
                <w:p w14:paraId="44BCAC81" w14:textId="77777777" w:rsidR="004837C2" w:rsidRDefault="005F3D5F">
                  <w:pPr>
                    <w:rPr>
                      <w:rFonts w:ascii="Book Antiqua" w:hAnsi="Book Antiqua"/>
                      <w:sz w:val="18"/>
                      <w:szCs w:val="18"/>
                    </w:rPr>
                  </w:pPr>
                  <w:r>
                    <w:rPr>
                      <w:rFonts w:ascii="Book Antiqua" w:hAnsi="Book Antiqua" w:hint="eastAsia"/>
                      <w:sz w:val="18"/>
                      <w:szCs w:val="18"/>
                    </w:rPr>
                    <w:t>否</w:t>
                  </w:r>
                </w:p>
              </w:tc>
              <w:tc>
                <w:tcPr>
                  <w:tcW w:w="2835" w:type="dxa"/>
                </w:tcPr>
                <w:p w14:paraId="1532ADA1" w14:textId="77777777" w:rsidR="004837C2" w:rsidRDefault="005F3D5F">
                  <w:pPr>
                    <w:rPr>
                      <w:rFonts w:ascii="Book Antiqua" w:hAnsi="Book Antiqua"/>
                      <w:sz w:val="18"/>
                      <w:szCs w:val="18"/>
                    </w:rPr>
                  </w:pPr>
                  <w:r>
                    <w:rPr>
                      <w:rFonts w:hint="eastAsia"/>
                    </w:rPr>
                    <w:t>1.</w:t>
                  </w:r>
                  <w:r>
                    <w:rPr>
                      <w:rFonts w:hint="eastAsia"/>
                    </w:rPr>
                    <w:t>创建新订单，跑订单流程</w:t>
                  </w:r>
                </w:p>
              </w:tc>
            </w:tr>
            <w:tr w:rsidR="004837C2" w14:paraId="748C5F25" w14:textId="77777777">
              <w:tc>
                <w:tcPr>
                  <w:tcW w:w="1869" w:type="dxa"/>
                </w:tcPr>
                <w:p w14:paraId="0FA999F1" w14:textId="77777777" w:rsidR="004837C2" w:rsidRDefault="005F3D5F">
                  <w:pPr>
                    <w:rPr>
                      <w:rFonts w:ascii="Book Antiqua" w:hAnsi="Book Antiqua"/>
                      <w:sz w:val="18"/>
                      <w:szCs w:val="18"/>
                    </w:rPr>
                  </w:pPr>
                  <w:r>
                    <w:t>300</w:t>
                  </w:r>
                </w:p>
              </w:tc>
              <w:tc>
                <w:tcPr>
                  <w:tcW w:w="1842" w:type="dxa"/>
                </w:tcPr>
                <w:p w14:paraId="78836905" w14:textId="77777777" w:rsidR="004837C2" w:rsidRDefault="005F3D5F">
                  <w:pPr>
                    <w:rPr>
                      <w:rFonts w:ascii="Book Antiqua" w:hAnsi="Book Antiqua"/>
                      <w:sz w:val="18"/>
                      <w:szCs w:val="18"/>
                    </w:rPr>
                  </w:pPr>
                  <w:r>
                    <w:rPr>
                      <w:rFonts w:ascii="Book Antiqua" w:hAnsi="Book Antiqua" w:hint="eastAsia"/>
                      <w:sz w:val="18"/>
                      <w:szCs w:val="18"/>
                    </w:rPr>
                    <w:t>是</w:t>
                  </w:r>
                </w:p>
              </w:tc>
              <w:tc>
                <w:tcPr>
                  <w:tcW w:w="2835" w:type="dxa"/>
                </w:tcPr>
                <w:p w14:paraId="6460E70A" w14:textId="77777777" w:rsidR="004837C2" w:rsidRDefault="005F3D5F">
                  <w:pPr>
                    <w:rPr>
                      <w:rFonts w:ascii="Book Antiqua" w:hAnsi="Book Antiqua"/>
                      <w:sz w:val="18"/>
                      <w:szCs w:val="18"/>
                    </w:rPr>
                  </w:pPr>
                  <w:r>
                    <w:rPr>
                      <w:rFonts w:hint="eastAsia"/>
                    </w:rPr>
                    <w:t>2.</w:t>
                  </w:r>
                  <w:r>
                    <w:rPr>
                      <w:rFonts w:hint="eastAsia"/>
                    </w:rPr>
                    <w:t>不</w:t>
                  </w:r>
                  <w:r>
                    <w:t>做处理</w:t>
                  </w:r>
                </w:p>
              </w:tc>
            </w:tr>
          </w:tbl>
          <w:p w14:paraId="482AF997" w14:textId="77777777" w:rsidR="004837C2" w:rsidRDefault="004837C2">
            <w:pPr>
              <w:rPr>
                <w:rFonts w:ascii="Book Antiqua" w:hAnsi="Book Antiqua"/>
                <w:sz w:val="18"/>
                <w:szCs w:val="18"/>
              </w:rPr>
            </w:pPr>
          </w:p>
        </w:tc>
      </w:tr>
      <w:tr w:rsidR="004837C2" w14:paraId="3D8BE020" w14:textId="77777777">
        <w:trPr>
          <w:jc w:val="center"/>
        </w:trPr>
        <w:tc>
          <w:tcPr>
            <w:tcW w:w="1583" w:type="dxa"/>
            <w:shd w:val="clear" w:color="auto" w:fill="F8F8F8"/>
            <w:vAlign w:val="center"/>
          </w:tcPr>
          <w:p w14:paraId="644961E3" w14:textId="77777777" w:rsidR="004837C2" w:rsidRDefault="005F3D5F">
            <w:pPr>
              <w:rPr>
                <w:rFonts w:ascii="Book Antiqua" w:hAnsi="Book Antiqua"/>
                <w:sz w:val="18"/>
                <w:szCs w:val="18"/>
              </w:rPr>
            </w:pPr>
            <w:r>
              <w:rPr>
                <w:rFonts w:ascii="Book Antiqua" w:hAnsi="Book Antiqua" w:hint="eastAsia"/>
                <w:sz w:val="18"/>
                <w:szCs w:val="18"/>
              </w:rPr>
              <w:t>手动</w:t>
            </w:r>
            <w:r>
              <w:rPr>
                <w:rFonts w:ascii="Book Antiqua" w:hAnsi="Book Antiqua"/>
                <w:sz w:val="18"/>
                <w:szCs w:val="18"/>
              </w:rPr>
              <w:t>来单规则</w:t>
            </w:r>
          </w:p>
        </w:tc>
        <w:tc>
          <w:tcPr>
            <w:tcW w:w="7529" w:type="dxa"/>
          </w:tcPr>
          <w:p w14:paraId="6E3D37A0" w14:textId="77777777" w:rsidR="004837C2" w:rsidRDefault="005F3D5F">
            <w:p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hint="eastAsia"/>
                <w:sz w:val="18"/>
                <w:szCs w:val="18"/>
              </w:rPr>
              <w:t>手动</w:t>
            </w:r>
            <w:r>
              <w:rPr>
                <w:rFonts w:ascii="Book Antiqua" w:hAnsi="Book Antiqua"/>
                <w:sz w:val="18"/>
                <w:szCs w:val="18"/>
              </w:rPr>
              <w:t>拉单</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系统抓取该账户平台店铺的</w:t>
            </w:r>
            <w:r>
              <w:rPr>
                <w:rFonts w:ascii="Book Antiqua" w:hAnsi="Book Antiqua" w:hint="eastAsia"/>
                <w:sz w:val="18"/>
                <w:szCs w:val="18"/>
              </w:rPr>
              <w:t>订单</w:t>
            </w:r>
            <w:r>
              <w:rPr>
                <w:rFonts w:ascii="Book Antiqua" w:hAnsi="Book Antiqua"/>
                <w:sz w:val="18"/>
                <w:szCs w:val="18"/>
              </w:rPr>
              <w:t>，根据</w:t>
            </w:r>
            <w:r>
              <w:rPr>
                <w:rFonts w:ascii="Book Antiqua" w:hAnsi="Book Antiqua"/>
                <w:sz w:val="18"/>
                <w:szCs w:val="18"/>
              </w:rPr>
              <w:t>Amazon</w:t>
            </w:r>
            <w:r>
              <w:rPr>
                <w:rFonts w:ascii="Book Antiqua" w:hAnsi="Book Antiqua"/>
                <w:sz w:val="18"/>
                <w:szCs w:val="18"/>
              </w:rPr>
              <w:t>、乐天平台的抓单规则进行处理；</w:t>
            </w:r>
          </w:p>
        </w:tc>
      </w:tr>
      <w:tr w:rsidR="004837C2" w14:paraId="6071FCDB" w14:textId="77777777">
        <w:trPr>
          <w:trHeight w:val="211"/>
          <w:jc w:val="center"/>
        </w:trPr>
        <w:tc>
          <w:tcPr>
            <w:tcW w:w="1583" w:type="dxa"/>
            <w:shd w:val="clear" w:color="auto" w:fill="F8F8F8"/>
            <w:vAlign w:val="center"/>
          </w:tcPr>
          <w:p w14:paraId="3A21EDCA"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42AC20C5" w14:textId="77777777" w:rsidR="004837C2" w:rsidRDefault="005F3D5F">
            <w:pPr>
              <w:rPr>
                <w:rFonts w:ascii="Book Antiqua" w:hAnsi="Book Antiqua"/>
                <w:sz w:val="18"/>
                <w:szCs w:val="18"/>
              </w:rPr>
            </w:pPr>
            <w:r>
              <w:rPr>
                <w:rFonts w:ascii="Book Antiqua" w:hAnsi="Book Antiqua"/>
                <w:sz w:val="18"/>
                <w:szCs w:val="18"/>
              </w:rPr>
              <w:t>无</w:t>
            </w:r>
          </w:p>
        </w:tc>
      </w:tr>
      <w:tr w:rsidR="004837C2" w14:paraId="3A85D1BD" w14:textId="77777777">
        <w:trPr>
          <w:trHeight w:val="363"/>
          <w:jc w:val="center"/>
        </w:trPr>
        <w:tc>
          <w:tcPr>
            <w:tcW w:w="1583" w:type="dxa"/>
            <w:shd w:val="clear" w:color="auto" w:fill="F8F8F8"/>
            <w:vAlign w:val="center"/>
          </w:tcPr>
          <w:p w14:paraId="0FFE4EDA"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A23CD40" w14:textId="77777777" w:rsidR="004837C2" w:rsidRDefault="005F3D5F">
            <w:r>
              <w:rPr>
                <w:rFonts w:ascii="Book Antiqua" w:hAnsi="Book Antiqua" w:hint="eastAsia"/>
                <w:sz w:val="18"/>
                <w:szCs w:val="18"/>
              </w:rPr>
              <w:t>无</w:t>
            </w:r>
          </w:p>
        </w:tc>
      </w:tr>
      <w:tr w:rsidR="004837C2" w14:paraId="6EBFF426" w14:textId="77777777">
        <w:trPr>
          <w:trHeight w:val="321"/>
          <w:jc w:val="center"/>
        </w:trPr>
        <w:tc>
          <w:tcPr>
            <w:tcW w:w="1583" w:type="dxa"/>
            <w:shd w:val="clear" w:color="auto" w:fill="F8F8F8"/>
            <w:vAlign w:val="center"/>
          </w:tcPr>
          <w:p w14:paraId="3ACC100F"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190E578" w14:textId="77777777" w:rsidR="004837C2" w:rsidRDefault="004837C2">
            <w:pPr>
              <w:rPr>
                <w:rFonts w:ascii="Book Antiqua" w:hAnsi="Book Antiqua"/>
                <w:sz w:val="18"/>
                <w:szCs w:val="18"/>
              </w:rPr>
            </w:pPr>
          </w:p>
        </w:tc>
      </w:tr>
    </w:tbl>
    <w:p w14:paraId="5506418D" w14:textId="77777777" w:rsidR="004837C2" w:rsidRDefault="004837C2"/>
    <w:p w14:paraId="6C0D9FDA" w14:textId="77777777" w:rsidR="004837C2" w:rsidRDefault="005F3D5F">
      <w:pPr>
        <w:pStyle w:val="3"/>
        <w:numPr>
          <w:ilvl w:val="2"/>
          <w:numId w:val="23"/>
        </w:numPr>
        <w:rPr>
          <w:rFonts w:ascii="黑体" w:eastAsia="黑体" w:hAnsi="黑体"/>
          <w:sz w:val="24"/>
          <w:szCs w:val="24"/>
        </w:rPr>
      </w:pPr>
      <w:bookmarkStart w:id="70" w:name="_Toc12719550"/>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25</w:t>
      </w:r>
      <w:r>
        <w:rPr>
          <w:rFonts w:ascii="黑体" w:eastAsia="黑体" w:hAnsi="黑体" w:hint="eastAsia"/>
          <w:sz w:val="24"/>
          <w:szCs w:val="24"/>
        </w:rPr>
        <w:t>.0 原始</w:t>
      </w:r>
      <w:r>
        <w:rPr>
          <w:rFonts w:ascii="黑体" w:eastAsia="黑体" w:hAnsi="黑体"/>
          <w:sz w:val="24"/>
          <w:szCs w:val="24"/>
        </w:rPr>
        <w:t>订单</w:t>
      </w:r>
      <w:bookmarkEnd w:id="70"/>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D7408BD" w14:textId="77777777">
        <w:trPr>
          <w:jc w:val="center"/>
        </w:trPr>
        <w:tc>
          <w:tcPr>
            <w:tcW w:w="1583" w:type="dxa"/>
            <w:shd w:val="clear" w:color="auto" w:fill="F8F8F8"/>
            <w:vAlign w:val="center"/>
          </w:tcPr>
          <w:p w14:paraId="61BA6208"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64FC637"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25</w:t>
            </w:r>
            <w:r>
              <w:rPr>
                <w:rFonts w:ascii="Book Antiqua" w:hAnsi="Book Antiqua" w:hint="eastAsia"/>
                <w:b/>
                <w:color w:val="00B050"/>
                <w:sz w:val="18"/>
                <w:szCs w:val="18"/>
              </w:rPr>
              <w:t>.0</w:t>
            </w:r>
          </w:p>
        </w:tc>
      </w:tr>
      <w:tr w:rsidR="004837C2" w14:paraId="12B6807C" w14:textId="77777777">
        <w:trPr>
          <w:jc w:val="center"/>
        </w:trPr>
        <w:tc>
          <w:tcPr>
            <w:tcW w:w="1583" w:type="dxa"/>
            <w:shd w:val="clear" w:color="auto" w:fill="F8F8F8"/>
            <w:vAlign w:val="center"/>
          </w:tcPr>
          <w:p w14:paraId="678035EA"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CA14A91" w14:textId="77777777" w:rsidR="004837C2" w:rsidRDefault="005F3D5F">
            <w:pPr>
              <w:rPr>
                <w:rFonts w:ascii="Book Antiqua" w:hAnsi="Book Antiqua"/>
                <w:sz w:val="18"/>
                <w:szCs w:val="18"/>
              </w:rPr>
            </w:pPr>
            <w:r>
              <w:rPr>
                <w:rFonts w:ascii="宋体" w:hAnsi="宋体" w:hint="eastAsia"/>
                <w:sz w:val="18"/>
                <w:szCs w:val="18"/>
              </w:rPr>
              <w:t>原始</w:t>
            </w:r>
            <w:r>
              <w:rPr>
                <w:rFonts w:ascii="宋体" w:hAnsi="宋体"/>
                <w:sz w:val="18"/>
                <w:szCs w:val="18"/>
              </w:rPr>
              <w:t>订单</w:t>
            </w:r>
          </w:p>
        </w:tc>
      </w:tr>
      <w:tr w:rsidR="004837C2" w14:paraId="350FD048" w14:textId="77777777">
        <w:trPr>
          <w:jc w:val="center"/>
        </w:trPr>
        <w:tc>
          <w:tcPr>
            <w:tcW w:w="1583" w:type="dxa"/>
            <w:shd w:val="clear" w:color="auto" w:fill="F8F8F8"/>
            <w:vAlign w:val="center"/>
          </w:tcPr>
          <w:p w14:paraId="7E6BC66C"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7A811FA" w14:textId="77777777" w:rsidR="004837C2" w:rsidRDefault="005F3D5F">
            <w:pPr>
              <w:rPr>
                <w:rFonts w:ascii="Book Antiqua" w:hAnsi="Book Antiqua"/>
                <w:sz w:val="18"/>
                <w:szCs w:val="18"/>
              </w:rPr>
            </w:pPr>
            <w:r>
              <w:rPr>
                <w:rFonts w:ascii="Book Antiqua" w:hAnsi="Book Antiqua" w:hint="eastAsia"/>
                <w:sz w:val="18"/>
                <w:szCs w:val="18"/>
              </w:rPr>
              <w:t>展示</w:t>
            </w:r>
            <w:r>
              <w:rPr>
                <w:rFonts w:ascii="Book Antiqua" w:hAnsi="Book Antiqua"/>
                <w:sz w:val="18"/>
                <w:szCs w:val="18"/>
              </w:rPr>
              <w:t>原始订单数据信息</w:t>
            </w:r>
            <w:r>
              <w:rPr>
                <w:rFonts w:ascii="Book Antiqua" w:hAnsi="Book Antiqua" w:hint="eastAsia"/>
                <w:sz w:val="18"/>
                <w:szCs w:val="18"/>
              </w:rPr>
              <w:t>；</w:t>
            </w:r>
          </w:p>
          <w:p w14:paraId="55C6574C" w14:textId="77777777" w:rsidR="004837C2" w:rsidRDefault="005F3D5F">
            <w:pPr>
              <w:rPr>
                <w:rFonts w:ascii="Book Antiqua" w:hAnsi="Book Antiqua"/>
                <w:sz w:val="18"/>
                <w:szCs w:val="18"/>
              </w:rPr>
            </w:pPr>
            <w:r>
              <w:rPr>
                <w:rFonts w:ascii="Book Antiqua" w:hAnsi="Book Antiqua" w:hint="eastAsia"/>
                <w:sz w:val="18"/>
                <w:szCs w:val="18"/>
              </w:rPr>
              <w:t>跑</w:t>
            </w:r>
            <w:r>
              <w:rPr>
                <w:rFonts w:ascii="Book Antiqua" w:hAnsi="Book Antiqua"/>
                <w:sz w:val="18"/>
                <w:szCs w:val="18"/>
              </w:rPr>
              <w:t>订单匹配规则；</w:t>
            </w:r>
          </w:p>
        </w:tc>
      </w:tr>
      <w:tr w:rsidR="004837C2" w14:paraId="23E127BF" w14:textId="77777777">
        <w:trPr>
          <w:jc w:val="center"/>
        </w:trPr>
        <w:tc>
          <w:tcPr>
            <w:tcW w:w="1583" w:type="dxa"/>
            <w:shd w:val="clear" w:color="auto" w:fill="F8F8F8"/>
            <w:vAlign w:val="center"/>
          </w:tcPr>
          <w:p w14:paraId="3AB6338C"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AE45015" w14:textId="77777777" w:rsidR="004837C2" w:rsidRDefault="005F3D5F">
            <w:pPr>
              <w:rPr>
                <w:rFonts w:ascii="宋体" w:hAnsi="宋体"/>
                <w:sz w:val="18"/>
                <w:szCs w:val="18"/>
              </w:rPr>
            </w:pPr>
            <w:r>
              <w:rPr>
                <w:rFonts w:ascii="宋体" w:hAnsi="宋体" w:hint="eastAsia"/>
                <w:sz w:val="18"/>
                <w:szCs w:val="18"/>
              </w:rPr>
              <w:t>郭荣</w:t>
            </w:r>
          </w:p>
        </w:tc>
      </w:tr>
      <w:tr w:rsidR="004837C2" w14:paraId="586C3488" w14:textId="77777777">
        <w:trPr>
          <w:jc w:val="center"/>
        </w:trPr>
        <w:tc>
          <w:tcPr>
            <w:tcW w:w="1583" w:type="dxa"/>
            <w:shd w:val="clear" w:color="auto" w:fill="F8F8F8"/>
            <w:vAlign w:val="center"/>
          </w:tcPr>
          <w:p w14:paraId="0FBE967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1D9E2E8A"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41607FEA" w14:textId="77777777">
        <w:trPr>
          <w:jc w:val="center"/>
        </w:trPr>
        <w:tc>
          <w:tcPr>
            <w:tcW w:w="1583" w:type="dxa"/>
            <w:shd w:val="clear" w:color="auto" w:fill="F8F8F8"/>
            <w:vAlign w:val="center"/>
          </w:tcPr>
          <w:p w14:paraId="4A281B6C"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7FB0EC27" w14:textId="77777777" w:rsidR="004837C2" w:rsidRDefault="005F3D5F">
            <w:pPr>
              <w:rPr>
                <w:rFonts w:ascii="宋体" w:hAnsi="宋体"/>
                <w:sz w:val="18"/>
                <w:szCs w:val="18"/>
              </w:rPr>
            </w:pPr>
            <w:r>
              <w:rPr>
                <w:noProof/>
              </w:rPr>
              <w:drawing>
                <wp:inline distT="0" distB="0" distL="0" distR="0" wp14:anchorId="11224BAA" wp14:editId="6BBD8568">
                  <wp:extent cx="4627880" cy="1908810"/>
                  <wp:effectExtent l="0" t="0" r="1270" b="15240"/>
                  <wp:docPr id="146" name="图片 146" descr="https://uploader.shimo.im/f/KbCpf4nP7Tw7orj5.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s://uploader.shimo.im/f/KbCpf4nP7Tw7orj5.png!thumbnai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692478" cy="1935568"/>
                          </a:xfrm>
                          <a:prstGeom prst="rect">
                            <a:avLst/>
                          </a:prstGeom>
                          <a:noFill/>
                          <a:ln>
                            <a:noFill/>
                          </a:ln>
                        </pic:spPr>
                      </pic:pic>
                    </a:graphicData>
                  </a:graphic>
                </wp:inline>
              </w:drawing>
            </w:r>
          </w:p>
        </w:tc>
      </w:tr>
      <w:tr w:rsidR="004837C2" w14:paraId="74529E00" w14:textId="77777777">
        <w:trPr>
          <w:jc w:val="center"/>
        </w:trPr>
        <w:tc>
          <w:tcPr>
            <w:tcW w:w="1583" w:type="dxa"/>
            <w:shd w:val="clear" w:color="auto" w:fill="F8F8F8"/>
            <w:vAlign w:val="center"/>
          </w:tcPr>
          <w:p w14:paraId="2E1815A4"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D03020D" w14:textId="77777777" w:rsidR="004837C2" w:rsidRDefault="005F3D5F">
            <w:r>
              <w:rPr>
                <w:noProof/>
              </w:rPr>
              <w:drawing>
                <wp:inline distT="0" distB="0" distL="0" distR="0" wp14:anchorId="60B3E003" wp14:editId="6FA5CF65">
                  <wp:extent cx="4643755" cy="226885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56"/>
                          <a:stretch>
                            <a:fillRect/>
                          </a:stretch>
                        </pic:blipFill>
                        <pic:spPr>
                          <a:xfrm>
                            <a:off x="0" y="0"/>
                            <a:ext cx="4643755" cy="2268855"/>
                          </a:xfrm>
                          <a:prstGeom prst="rect">
                            <a:avLst/>
                          </a:prstGeom>
                        </pic:spPr>
                      </pic:pic>
                    </a:graphicData>
                  </a:graphic>
                </wp:inline>
              </w:drawing>
            </w:r>
          </w:p>
          <w:p w14:paraId="2772A5E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-原始</w:t>
            </w:r>
            <w:r>
              <w:rPr>
                <w:rFonts w:ascii="宋体" w:hAnsi="宋体" w:hint="eastAsia"/>
                <w:sz w:val="18"/>
                <w:szCs w:val="18"/>
              </w:rPr>
              <w:t>订单</w:t>
            </w:r>
            <w:r>
              <w:rPr>
                <w:rFonts w:ascii="宋体" w:hAnsi="宋体"/>
                <w:sz w:val="18"/>
                <w:szCs w:val="18"/>
              </w:rPr>
              <w:t>列表页</w:t>
            </w:r>
          </w:p>
        </w:tc>
      </w:tr>
      <w:tr w:rsidR="004837C2" w14:paraId="58E412B4" w14:textId="77777777">
        <w:trPr>
          <w:jc w:val="center"/>
        </w:trPr>
        <w:tc>
          <w:tcPr>
            <w:tcW w:w="1583" w:type="dxa"/>
            <w:shd w:val="clear" w:color="auto" w:fill="F8F8F8"/>
            <w:vAlign w:val="center"/>
          </w:tcPr>
          <w:p w14:paraId="20844A1B"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0E1BBB10"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5088C13B" w14:textId="77777777">
        <w:trPr>
          <w:jc w:val="center"/>
        </w:trPr>
        <w:tc>
          <w:tcPr>
            <w:tcW w:w="1583" w:type="dxa"/>
            <w:shd w:val="clear" w:color="auto" w:fill="F8F8F8"/>
            <w:vAlign w:val="center"/>
          </w:tcPr>
          <w:p w14:paraId="40AE5E94"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7C6F2FC6" w14:textId="77777777" w:rsidR="004837C2" w:rsidRDefault="005F3D5F">
            <w:pPr>
              <w:rPr>
                <w:rFonts w:ascii="Book Antiqua" w:hAnsi="Book Antiqua"/>
                <w:sz w:val="18"/>
                <w:szCs w:val="18"/>
              </w:rPr>
            </w:pPr>
            <w:r>
              <w:rPr>
                <w:rFonts w:ascii="Book Antiqua" w:hAnsi="Book Antiqua" w:hint="eastAsia"/>
                <w:sz w:val="18"/>
                <w:szCs w:val="18"/>
              </w:rPr>
              <w:t>匹配</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匹配、已匹配</w:t>
            </w:r>
            <w:r>
              <w:rPr>
                <w:rFonts w:ascii="Book Antiqua" w:hAnsi="Book Antiqua" w:hint="eastAsia"/>
                <w:sz w:val="18"/>
                <w:szCs w:val="18"/>
              </w:rPr>
              <w:t>、</w:t>
            </w:r>
            <w:r>
              <w:rPr>
                <w:rFonts w:ascii="Book Antiqua" w:hAnsi="Book Antiqua"/>
                <w:sz w:val="18"/>
                <w:szCs w:val="18"/>
              </w:rPr>
              <w:t>匹配失败）</w:t>
            </w:r>
            <w:r>
              <w:rPr>
                <w:rFonts w:ascii="Book Antiqua" w:hAnsi="Book Antiqua" w:hint="eastAsia"/>
                <w:sz w:val="18"/>
                <w:szCs w:val="18"/>
              </w:rPr>
              <w:t>、订单</w:t>
            </w:r>
            <w:r>
              <w:rPr>
                <w:rFonts w:ascii="Book Antiqua" w:hAnsi="Book Antiqua"/>
                <w:sz w:val="18"/>
                <w:szCs w:val="18"/>
              </w:rPr>
              <w:t>来源（</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平台</w:t>
            </w:r>
            <w:r>
              <w:rPr>
                <w:rFonts w:ascii="Book Antiqua" w:hAnsi="Book Antiqua"/>
                <w:sz w:val="18"/>
                <w:szCs w:val="18"/>
              </w:rPr>
              <w:t>订单、</w:t>
            </w:r>
            <w:r>
              <w:rPr>
                <w:rFonts w:ascii="Book Antiqua" w:hAnsi="Book Antiqua" w:hint="eastAsia"/>
                <w:sz w:val="18"/>
                <w:szCs w:val="18"/>
              </w:rPr>
              <w:t>手工</w:t>
            </w:r>
            <w:r>
              <w:rPr>
                <w:rFonts w:ascii="Book Antiqua" w:hAnsi="Book Antiqua"/>
                <w:sz w:val="18"/>
                <w:szCs w:val="18"/>
              </w:rPr>
              <w:t>订单）</w:t>
            </w:r>
            <w:r>
              <w:rPr>
                <w:rFonts w:ascii="Book Antiqua" w:hAnsi="Book Antiqua" w:hint="eastAsia"/>
                <w:sz w:val="18"/>
                <w:szCs w:val="18"/>
              </w:rPr>
              <w:t>、来源</w:t>
            </w:r>
            <w:r>
              <w:rPr>
                <w:rFonts w:ascii="Book Antiqua" w:hAnsi="Book Antiqua"/>
                <w:sz w:val="18"/>
                <w:szCs w:val="18"/>
              </w:rPr>
              <w:t>平台</w:t>
            </w:r>
            <w:r>
              <w:rPr>
                <w:rFonts w:ascii="Book Antiqua" w:hAnsi="Book Antiqua" w:hint="eastAsia"/>
                <w:sz w:val="18"/>
                <w:szCs w:val="18"/>
              </w:rPr>
              <w:t>（下拉项</w:t>
            </w:r>
            <w:r>
              <w:rPr>
                <w:rFonts w:ascii="Book Antiqua" w:hAnsi="Book Antiqua"/>
                <w:sz w:val="18"/>
                <w:szCs w:val="18"/>
              </w:rPr>
              <w:t>为用户添加店铺</w:t>
            </w:r>
            <w:r>
              <w:rPr>
                <w:rFonts w:ascii="Book Antiqua" w:hAnsi="Book Antiqua" w:hint="eastAsia"/>
                <w:sz w:val="18"/>
                <w:szCs w:val="18"/>
              </w:rPr>
              <w:t>中</w:t>
            </w:r>
            <w:r>
              <w:rPr>
                <w:rFonts w:ascii="Book Antiqua" w:hAnsi="Book Antiqua"/>
                <w:sz w:val="18"/>
                <w:szCs w:val="18"/>
              </w:rPr>
              <w:t>包含的来源平台）</w:t>
            </w:r>
            <w:r>
              <w:rPr>
                <w:rFonts w:ascii="Book Antiqua" w:hAnsi="Book Antiqua" w:hint="eastAsia"/>
                <w:sz w:val="18"/>
                <w:szCs w:val="18"/>
              </w:rPr>
              <w:t>、来源</w:t>
            </w:r>
            <w:r>
              <w:rPr>
                <w:rFonts w:ascii="Book Antiqua" w:hAnsi="Book Antiqua"/>
                <w:sz w:val="18"/>
                <w:szCs w:val="18"/>
              </w:rPr>
              <w:t>店铺（</w:t>
            </w:r>
            <w:r>
              <w:rPr>
                <w:rFonts w:ascii="Book Antiqua" w:hAnsi="Book Antiqua" w:hint="eastAsia"/>
                <w:sz w:val="18"/>
                <w:szCs w:val="18"/>
              </w:rPr>
              <w:t>用户</w:t>
            </w:r>
            <w:r>
              <w:rPr>
                <w:rFonts w:ascii="Book Antiqua" w:hAnsi="Book Antiqua"/>
                <w:sz w:val="18"/>
                <w:szCs w:val="18"/>
              </w:rPr>
              <w:t>添加的店铺）</w:t>
            </w:r>
            <w:r>
              <w:rPr>
                <w:rFonts w:ascii="Book Antiqua" w:hAnsi="Book Antiqua" w:hint="eastAsia"/>
                <w:sz w:val="18"/>
                <w:szCs w:val="18"/>
              </w:rPr>
              <w:t>、下单</w:t>
            </w:r>
            <w:r>
              <w:rPr>
                <w:rFonts w:ascii="Book Antiqua" w:hAnsi="Book Antiqua"/>
                <w:sz w:val="18"/>
                <w:szCs w:val="18"/>
              </w:rPr>
              <w:t>时间（</w:t>
            </w:r>
            <w:r>
              <w:rPr>
                <w:rFonts w:ascii="Book Antiqua" w:hAnsi="Book Antiqua" w:hint="eastAsia"/>
                <w:sz w:val="18"/>
                <w:szCs w:val="18"/>
              </w:rPr>
              <w:t>按</w:t>
            </w:r>
            <w:r>
              <w:rPr>
                <w:rFonts w:ascii="Book Antiqua" w:hAnsi="Book Antiqua"/>
                <w:sz w:val="18"/>
                <w:szCs w:val="18"/>
              </w:rPr>
              <w:t>时间搜索）</w:t>
            </w:r>
            <w:r>
              <w:rPr>
                <w:rFonts w:ascii="Book Antiqua" w:hAnsi="Book Antiqua" w:hint="eastAsia"/>
                <w:sz w:val="18"/>
                <w:szCs w:val="18"/>
              </w:rPr>
              <w:t>、订单</w:t>
            </w:r>
            <w:r>
              <w:rPr>
                <w:rFonts w:ascii="Book Antiqua" w:hAnsi="Book Antiqua"/>
                <w:sz w:val="18"/>
                <w:szCs w:val="18"/>
              </w:rPr>
              <w:t>号（</w:t>
            </w:r>
            <w:r>
              <w:rPr>
                <w:rFonts w:ascii="Book Antiqua" w:hAnsi="Book Antiqua" w:hint="eastAsia"/>
                <w:sz w:val="18"/>
                <w:szCs w:val="18"/>
              </w:rPr>
              <w:t>精确</w:t>
            </w:r>
            <w:r>
              <w:rPr>
                <w:rFonts w:ascii="Book Antiqua" w:hAnsi="Book Antiqua"/>
                <w:sz w:val="18"/>
                <w:szCs w:val="18"/>
              </w:rPr>
              <w:t>搜索）</w:t>
            </w:r>
            <w:r>
              <w:rPr>
                <w:rFonts w:ascii="Book Antiqua" w:hAnsi="Book Antiqua" w:hint="eastAsia"/>
                <w:sz w:val="18"/>
                <w:szCs w:val="18"/>
              </w:rPr>
              <w:t>、电商</w:t>
            </w:r>
            <w:r>
              <w:rPr>
                <w:rFonts w:ascii="Book Antiqua" w:hAnsi="Book Antiqua"/>
                <w:sz w:val="18"/>
                <w:szCs w:val="18"/>
              </w:rPr>
              <w:t>单号（精确搜索）</w:t>
            </w:r>
          </w:p>
        </w:tc>
      </w:tr>
      <w:tr w:rsidR="004837C2" w14:paraId="0527C3FD" w14:textId="77777777">
        <w:trPr>
          <w:jc w:val="center"/>
        </w:trPr>
        <w:tc>
          <w:tcPr>
            <w:tcW w:w="1583" w:type="dxa"/>
            <w:shd w:val="clear" w:color="auto" w:fill="F8F8F8"/>
            <w:vAlign w:val="center"/>
          </w:tcPr>
          <w:p w14:paraId="2969C97B"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5A632D61"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159"/>
              <w:gridCol w:w="5954"/>
            </w:tblGrid>
            <w:tr w:rsidR="004837C2" w14:paraId="553E083B"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9D0B6D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954" w:type="dxa"/>
                  <w:tcBorders>
                    <w:top w:val="single" w:sz="4" w:space="0" w:color="auto"/>
                    <w:left w:val="nil"/>
                    <w:bottom w:val="single" w:sz="6" w:space="0" w:color="auto"/>
                    <w:right w:val="single" w:sz="6" w:space="0" w:color="auto"/>
                  </w:tcBorders>
                  <w:shd w:val="clear" w:color="000000" w:fill="D9D9D9"/>
                </w:tcPr>
                <w:p w14:paraId="4702E5F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7B5A781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7CE99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序号 </w:t>
                  </w:r>
                </w:p>
              </w:tc>
              <w:tc>
                <w:tcPr>
                  <w:tcW w:w="5954" w:type="dxa"/>
                  <w:tcBorders>
                    <w:top w:val="single" w:sz="6" w:space="0" w:color="auto"/>
                    <w:left w:val="nil"/>
                    <w:bottom w:val="single" w:sz="6" w:space="0" w:color="auto"/>
                    <w:right w:val="single" w:sz="6" w:space="0" w:color="auto"/>
                  </w:tcBorders>
                  <w:vAlign w:val="center"/>
                </w:tcPr>
                <w:p w14:paraId="5BEF033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7E91F70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8BD1B63"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订单</w:t>
                  </w:r>
                  <w:r>
                    <w:rPr>
                      <w:rFonts w:ascii="Book Antiqua" w:hAnsi="Book Antiqua"/>
                      <w:sz w:val="18"/>
                      <w:szCs w:val="18"/>
                    </w:rPr>
                    <w:t>号</w:t>
                  </w:r>
                </w:p>
              </w:tc>
              <w:tc>
                <w:tcPr>
                  <w:tcW w:w="5954" w:type="dxa"/>
                  <w:tcBorders>
                    <w:top w:val="single" w:sz="6" w:space="0" w:color="auto"/>
                    <w:left w:val="nil"/>
                    <w:bottom w:val="single" w:sz="6" w:space="0" w:color="auto"/>
                    <w:right w:val="single" w:sz="6" w:space="0" w:color="auto"/>
                  </w:tcBorders>
                  <w:vAlign w:val="center"/>
                </w:tcPr>
                <w:p w14:paraId="69D07E8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自动生成的单号，唯一</w:t>
                  </w:r>
                </w:p>
              </w:tc>
            </w:tr>
            <w:tr w:rsidR="004837C2" w14:paraId="5CD0394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40BE8B0E"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电商单号</w:t>
                  </w:r>
                </w:p>
              </w:tc>
              <w:tc>
                <w:tcPr>
                  <w:tcW w:w="5954" w:type="dxa"/>
                  <w:tcBorders>
                    <w:top w:val="single" w:sz="6" w:space="0" w:color="auto"/>
                    <w:left w:val="nil"/>
                    <w:bottom w:val="single" w:sz="6" w:space="0" w:color="auto"/>
                    <w:right w:val="single" w:sz="6" w:space="0" w:color="auto"/>
                  </w:tcBorders>
                  <w:vAlign w:val="center"/>
                </w:tcPr>
                <w:p w14:paraId="68E964E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w:t>
                  </w:r>
                  <w:r>
                    <w:rPr>
                      <w:rFonts w:ascii="宋体" w:hAnsi="宋体" w:cs="宋体"/>
                      <w:color w:val="000000"/>
                      <w:kern w:val="0"/>
                      <w:sz w:val="22"/>
                      <w:szCs w:val="22"/>
                    </w:rPr>
                    <w:t>平台的单号，从</w:t>
                  </w:r>
                  <w:r>
                    <w:rPr>
                      <w:rFonts w:ascii="宋体" w:hAnsi="宋体" w:cs="宋体" w:hint="eastAsia"/>
                      <w:color w:val="000000"/>
                      <w:kern w:val="0"/>
                      <w:sz w:val="22"/>
                      <w:szCs w:val="22"/>
                    </w:rPr>
                    <w:t>电商</w:t>
                  </w:r>
                  <w:r>
                    <w:rPr>
                      <w:rFonts w:ascii="宋体" w:hAnsi="宋体" w:cs="宋体"/>
                      <w:color w:val="000000"/>
                      <w:kern w:val="0"/>
                      <w:sz w:val="22"/>
                      <w:szCs w:val="22"/>
                    </w:rPr>
                    <w:t xml:space="preserve">平台获取or </w:t>
                  </w:r>
                  <w:r>
                    <w:rPr>
                      <w:rFonts w:ascii="宋体" w:hAnsi="宋体" w:cs="宋体" w:hint="eastAsia"/>
                      <w:color w:val="000000"/>
                      <w:kern w:val="0"/>
                      <w:sz w:val="22"/>
                      <w:szCs w:val="22"/>
                    </w:rPr>
                    <w:t>用户</w:t>
                  </w:r>
                  <w:r>
                    <w:rPr>
                      <w:rFonts w:ascii="宋体" w:hAnsi="宋体" w:cs="宋体"/>
                      <w:color w:val="000000"/>
                      <w:kern w:val="0"/>
                      <w:sz w:val="22"/>
                      <w:szCs w:val="22"/>
                    </w:rPr>
                    <w:t>自己填写</w:t>
                  </w:r>
                </w:p>
              </w:tc>
            </w:tr>
            <w:tr w:rsidR="004837C2" w14:paraId="1E8E49FC"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3B31FFFB"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付款金额</w:t>
                  </w:r>
                  <w:r>
                    <w:rPr>
                      <w:rFonts w:ascii="Book Antiqua" w:hAnsi="Book Antiqua"/>
                      <w:sz w:val="18"/>
                      <w:szCs w:val="18"/>
                    </w:rPr>
                    <w:t>（本币）</w:t>
                  </w:r>
                </w:p>
              </w:tc>
              <w:tc>
                <w:tcPr>
                  <w:tcW w:w="5954" w:type="dxa"/>
                  <w:tcBorders>
                    <w:top w:val="single" w:sz="6" w:space="0" w:color="auto"/>
                    <w:left w:val="nil"/>
                    <w:bottom w:val="single" w:sz="6" w:space="0" w:color="auto"/>
                    <w:right w:val="single" w:sz="6" w:space="0" w:color="auto"/>
                  </w:tcBorders>
                  <w:vAlign w:val="center"/>
                </w:tcPr>
                <w:p w14:paraId="083619F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w:t>
                  </w:r>
                  <w:r>
                    <w:rPr>
                      <w:rFonts w:ascii="宋体" w:hAnsi="宋体" w:cs="宋体"/>
                      <w:color w:val="000000"/>
                      <w:kern w:val="0"/>
                      <w:sz w:val="22"/>
                      <w:szCs w:val="22"/>
                    </w:rPr>
                    <w:t>家支付卖家的金额，原始币种的金额</w:t>
                  </w:r>
                </w:p>
              </w:tc>
            </w:tr>
            <w:tr w:rsidR="004837C2" w14:paraId="6617203A"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3B8FFB1" w14:textId="77777777" w:rsidR="004837C2" w:rsidRDefault="005F3D5F">
                  <w:pPr>
                    <w:widowControl/>
                    <w:jc w:val="left"/>
                    <w:rPr>
                      <w:rFonts w:ascii="Book Antiqua" w:hAnsi="Book Antiqua"/>
                      <w:sz w:val="18"/>
                      <w:szCs w:val="18"/>
                    </w:rPr>
                  </w:pPr>
                  <w:r>
                    <w:rPr>
                      <w:rFonts w:ascii="Book Antiqua" w:hAnsi="Book Antiqua" w:hint="eastAsia"/>
                      <w:sz w:val="18"/>
                      <w:szCs w:val="18"/>
                    </w:rPr>
                    <w:t>币种</w:t>
                  </w:r>
                </w:p>
              </w:tc>
              <w:tc>
                <w:tcPr>
                  <w:tcW w:w="5954" w:type="dxa"/>
                  <w:tcBorders>
                    <w:top w:val="single" w:sz="6" w:space="0" w:color="auto"/>
                    <w:left w:val="nil"/>
                    <w:bottom w:val="single" w:sz="6" w:space="0" w:color="auto"/>
                    <w:right w:val="single" w:sz="6" w:space="0" w:color="auto"/>
                  </w:tcBorders>
                  <w:vAlign w:val="center"/>
                </w:tcPr>
                <w:p w14:paraId="7B361D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买家</w:t>
                  </w:r>
                  <w:r>
                    <w:rPr>
                      <w:rFonts w:ascii="宋体" w:hAnsi="宋体" w:cs="宋体"/>
                      <w:color w:val="000000"/>
                      <w:kern w:val="0"/>
                      <w:sz w:val="22"/>
                      <w:szCs w:val="22"/>
                    </w:rPr>
                    <w:t>支付卖家金额的币种</w:t>
                  </w:r>
                </w:p>
              </w:tc>
            </w:tr>
            <w:tr w:rsidR="004837C2" w14:paraId="42E550C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03C31CE" w14:textId="77777777" w:rsidR="004837C2" w:rsidRDefault="005F3D5F">
                  <w:pPr>
                    <w:widowControl/>
                    <w:jc w:val="left"/>
                    <w:rPr>
                      <w:rFonts w:ascii="Book Antiqua" w:hAnsi="Book Antiqua"/>
                      <w:sz w:val="18"/>
                      <w:szCs w:val="18"/>
                    </w:rPr>
                  </w:pPr>
                  <w:r>
                    <w:rPr>
                      <w:rFonts w:ascii="Book Antiqua" w:hAnsi="Book Antiqua" w:hint="eastAsia"/>
                      <w:sz w:val="18"/>
                      <w:szCs w:val="18"/>
                    </w:rPr>
                    <w:t>下</w:t>
                  </w:r>
                  <w:r>
                    <w:rPr>
                      <w:rFonts w:ascii="Book Antiqua" w:hAnsi="Book Antiqua"/>
                      <w:sz w:val="18"/>
                      <w:szCs w:val="18"/>
                    </w:rPr>
                    <w:t>单</w:t>
                  </w:r>
                  <w:r>
                    <w:rPr>
                      <w:rFonts w:ascii="Book Antiqua" w:hAnsi="Book Antiqua" w:hint="eastAsia"/>
                      <w:sz w:val="18"/>
                      <w:szCs w:val="18"/>
                    </w:rPr>
                    <w:t>时间</w:t>
                  </w:r>
                </w:p>
              </w:tc>
              <w:tc>
                <w:tcPr>
                  <w:tcW w:w="5954" w:type="dxa"/>
                  <w:tcBorders>
                    <w:top w:val="single" w:sz="6" w:space="0" w:color="auto"/>
                    <w:left w:val="nil"/>
                    <w:bottom w:val="single" w:sz="6" w:space="0" w:color="auto"/>
                    <w:right w:val="single" w:sz="6" w:space="0" w:color="auto"/>
                  </w:tcBorders>
                  <w:vAlign w:val="center"/>
                </w:tcPr>
                <w:p w14:paraId="404F72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买家</w:t>
                  </w:r>
                  <w:r>
                    <w:rPr>
                      <w:rFonts w:ascii="宋体" w:hAnsi="宋体" w:cs="宋体"/>
                      <w:color w:val="000000"/>
                      <w:kern w:val="0"/>
                      <w:sz w:val="22"/>
                      <w:szCs w:val="22"/>
                    </w:rPr>
                    <w:t>购买商品下单的时间</w:t>
                  </w:r>
                </w:p>
              </w:tc>
            </w:tr>
            <w:tr w:rsidR="004837C2" w14:paraId="3CB0D62E"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257ECCD" w14:textId="77777777" w:rsidR="004837C2" w:rsidRDefault="005F3D5F">
                  <w:pPr>
                    <w:widowControl/>
                    <w:jc w:val="left"/>
                    <w:rPr>
                      <w:rFonts w:ascii="Book Antiqua" w:hAnsi="Book Antiqua"/>
                      <w:sz w:val="18"/>
                      <w:szCs w:val="18"/>
                    </w:rPr>
                  </w:pPr>
                  <w:r>
                    <w:rPr>
                      <w:rFonts w:ascii="Book Antiqua" w:hAnsi="Book Antiqua" w:hint="eastAsia"/>
                      <w:sz w:val="18"/>
                      <w:szCs w:val="18"/>
                    </w:rPr>
                    <w:t>付款</w:t>
                  </w:r>
                  <w:r>
                    <w:rPr>
                      <w:rFonts w:ascii="Book Antiqua" w:hAnsi="Book Antiqua"/>
                      <w:sz w:val="18"/>
                      <w:szCs w:val="18"/>
                    </w:rPr>
                    <w:t>时间</w:t>
                  </w:r>
                </w:p>
              </w:tc>
              <w:tc>
                <w:tcPr>
                  <w:tcW w:w="5954" w:type="dxa"/>
                  <w:tcBorders>
                    <w:top w:val="single" w:sz="6" w:space="0" w:color="auto"/>
                    <w:left w:val="nil"/>
                    <w:bottom w:val="single" w:sz="6" w:space="0" w:color="auto"/>
                    <w:right w:val="single" w:sz="6" w:space="0" w:color="auto"/>
                  </w:tcBorders>
                  <w:vAlign w:val="center"/>
                </w:tcPr>
                <w:p w14:paraId="32247BD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买家</w:t>
                  </w:r>
                  <w:r>
                    <w:rPr>
                      <w:rFonts w:ascii="宋体" w:hAnsi="宋体" w:cs="宋体"/>
                      <w:color w:val="000000"/>
                      <w:kern w:val="0"/>
                      <w:sz w:val="22"/>
                      <w:szCs w:val="22"/>
                    </w:rPr>
                    <w:t>购买</w:t>
                  </w:r>
                  <w:r>
                    <w:rPr>
                      <w:rFonts w:ascii="宋体" w:hAnsi="宋体" w:cs="宋体" w:hint="eastAsia"/>
                      <w:color w:val="000000"/>
                      <w:kern w:val="0"/>
                      <w:sz w:val="22"/>
                      <w:szCs w:val="22"/>
                    </w:rPr>
                    <w:t>商品</w:t>
                  </w:r>
                  <w:r>
                    <w:rPr>
                      <w:rFonts w:ascii="宋体" w:hAnsi="宋体" w:cs="宋体"/>
                      <w:color w:val="000000"/>
                      <w:kern w:val="0"/>
                      <w:sz w:val="22"/>
                      <w:szCs w:val="22"/>
                    </w:rPr>
                    <w:t>的付款时间</w:t>
                  </w:r>
                </w:p>
              </w:tc>
            </w:tr>
            <w:tr w:rsidR="004837C2" w14:paraId="5EC63E90"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7157714" w14:textId="77777777" w:rsidR="004837C2" w:rsidRDefault="005F3D5F">
                  <w:pPr>
                    <w:widowControl/>
                    <w:jc w:val="left"/>
                    <w:rPr>
                      <w:rFonts w:ascii="Book Antiqua" w:hAnsi="Book Antiqua"/>
                      <w:sz w:val="18"/>
                      <w:szCs w:val="18"/>
                    </w:rPr>
                  </w:pPr>
                  <w:r>
                    <w:rPr>
                      <w:rFonts w:ascii="Book Antiqua" w:hAnsi="Book Antiqua" w:hint="eastAsia"/>
                      <w:sz w:val="18"/>
                      <w:szCs w:val="18"/>
                    </w:rPr>
                    <w:t>抓</w:t>
                  </w:r>
                  <w:r>
                    <w:rPr>
                      <w:rFonts w:ascii="Book Antiqua" w:hAnsi="Book Antiqua"/>
                      <w:sz w:val="18"/>
                      <w:szCs w:val="18"/>
                    </w:rPr>
                    <w:t>单时间</w:t>
                  </w:r>
                </w:p>
              </w:tc>
              <w:tc>
                <w:tcPr>
                  <w:tcW w:w="5954" w:type="dxa"/>
                  <w:tcBorders>
                    <w:top w:val="single" w:sz="6" w:space="0" w:color="auto"/>
                    <w:left w:val="nil"/>
                    <w:bottom w:val="single" w:sz="6" w:space="0" w:color="auto"/>
                    <w:right w:val="single" w:sz="6" w:space="0" w:color="auto"/>
                  </w:tcBorders>
                  <w:vAlign w:val="center"/>
                </w:tcPr>
                <w:p w14:paraId="3D86285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ERP抓取订单的时间</w:t>
                  </w:r>
                </w:p>
              </w:tc>
            </w:tr>
            <w:tr w:rsidR="004837C2" w14:paraId="1962A84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65AF38D" w14:textId="77777777" w:rsidR="004837C2" w:rsidRDefault="005F3D5F">
                  <w:pPr>
                    <w:widowControl/>
                    <w:jc w:val="left"/>
                    <w:rPr>
                      <w:rFonts w:ascii="Book Antiqua" w:hAnsi="Book Antiqua"/>
                      <w:sz w:val="18"/>
                      <w:szCs w:val="18"/>
                    </w:rPr>
                  </w:pPr>
                  <w:r>
                    <w:rPr>
                      <w:rFonts w:ascii="Book Antiqua" w:hAnsi="Book Antiqua" w:hint="eastAsia"/>
                      <w:sz w:val="18"/>
                      <w:szCs w:val="18"/>
                    </w:rPr>
                    <w:t>匹配</w:t>
                  </w:r>
                  <w:r>
                    <w:rPr>
                      <w:rFonts w:ascii="Book Antiqua" w:hAnsi="Book Antiqua"/>
                      <w:sz w:val="18"/>
                      <w:szCs w:val="18"/>
                    </w:rPr>
                    <w:t>状态</w:t>
                  </w:r>
                </w:p>
              </w:tc>
              <w:tc>
                <w:tcPr>
                  <w:tcW w:w="5954" w:type="dxa"/>
                  <w:tcBorders>
                    <w:top w:val="single" w:sz="6" w:space="0" w:color="auto"/>
                    <w:left w:val="nil"/>
                    <w:bottom w:val="single" w:sz="6" w:space="0" w:color="auto"/>
                    <w:right w:val="single" w:sz="6" w:space="0" w:color="auto"/>
                  </w:tcBorders>
                  <w:vAlign w:val="center"/>
                </w:tcPr>
                <w:tbl>
                  <w:tblPr>
                    <w:tblStyle w:val="af5"/>
                    <w:tblW w:w="5728" w:type="dxa"/>
                    <w:tblLayout w:type="fixed"/>
                    <w:tblLook w:val="04A0" w:firstRow="1" w:lastRow="0" w:firstColumn="1" w:lastColumn="0" w:noHBand="0" w:noVBand="1"/>
                  </w:tblPr>
                  <w:tblGrid>
                    <w:gridCol w:w="1280"/>
                    <w:gridCol w:w="4448"/>
                  </w:tblGrid>
                  <w:tr w:rsidR="004837C2" w14:paraId="2A7AB67C" w14:textId="77777777">
                    <w:tc>
                      <w:tcPr>
                        <w:tcW w:w="1280" w:type="dxa"/>
                      </w:tcPr>
                      <w:p w14:paraId="1A3E4EE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值</w:t>
                        </w:r>
                      </w:p>
                    </w:tc>
                    <w:tc>
                      <w:tcPr>
                        <w:tcW w:w="4448" w:type="dxa"/>
                      </w:tcPr>
                      <w:p w14:paraId="6364BB8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说明</w:t>
                        </w:r>
                      </w:p>
                    </w:tc>
                  </w:tr>
                  <w:tr w:rsidR="004837C2" w14:paraId="41F33D8F" w14:textId="77777777">
                    <w:tc>
                      <w:tcPr>
                        <w:tcW w:w="1280" w:type="dxa"/>
                      </w:tcPr>
                      <w:p w14:paraId="40B76C5E" w14:textId="77777777" w:rsidR="004837C2" w:rsidRDefault="005F3D5F">
                        <w:pPr>
                          <w:widowControl/>
                          <w:jc w:val="left"/>
                          <w:rPr>
                            <w:rFonts w:ascii="宋体" w:hAnsi="宋体" w:cs="宋体"/>
                            <w:color w:val="000000"/>
                            <w:kern w:val="0"/>
                            <w:sz w:val="22"/>
                            <w:szCs w:val="22"/>
                          </w:rPr>
                        </w:pPr>
                        <w:r>
                          <w:rPr>
                            <w:rFonts w:hint="eastAsia"/>
                          </w:rPr>
                          <w:t>未匹配</w:t>
                        </w:r>
                      </w:p>
                    </w:tc>
                    <w:tc>
                      <w:tcPr>
                        <w:tcW w:w="4448" w:type="dxa"/>
                      </w:tcPr>
                      <w:p w14:paraId="57C52A43" w14:textId="77777777" w:rsidR="004837C2" w:rsidRDefault="005F3D5F">
                        <w:pPr>
                          <w:widowControl/>
                          <w:jc w:val="left"/>
                          <w:rPr>
                            <w:rFonts w:ascii="宋体" w:hAnsi="宋体" w:cs="宋体"/>
                            <w:color w:val="000000"/>
                            <w:kern w:val="0"/>
                            <w:sz w:val="22"/>
                            <w:szCs w:val="22"/>
                          </w:rPr>
                        </w:pPr>
                        <w:r>
                          <w:rPr>
                            <w:rFonts w:hint="eastAsia"/>
                          </w:rPr>
                          <w:t>还未校验匹配规则</w:t>
                        </w:r>
                      </w:p>
                    </w:tc>
                  </w:tr>
                  <w:tr w:rsidR="004837C2" w14:paraId="3AACA9C3" w14:textId="77777777">
                    <w:tc>
                      <w:tcPr>
                        <w:tcW w:w="1280" w:type="dxa"/>
                      </w:tcPr>
                      <w:p w14:paraId="2B8D5C09" w14:textId="77777777" w:rsidR="004837C2" w:rsidRDefault="005F3D5F">
                        <w:pPr>
                          <w:widowControl/>
                          <w:jc w:val="left"/>
                          <w:rPr>
                            <w:rFonts w:ascii="宋体" w:hAnsi="宋体" w:cs="宋体"/>
                            <w:color w:val="000000"/>
                            <w:kern w:val="0"/>
                            <w:sz w:val="22"/>
                            <w:szCs w:val="22"/>
                          </w:rPr>
                        </w:pPr>
                        <w:r>
                          <w:rPr>
                            <w:rFonts w:hint="eastAsia"/>
                          </w:rPr>
                          <w:t>匹配失败</w:t>
                        </w:r>
                      </w:p>
                    </w:tc>
                    <w:tc>
                      <w:tcPr>
                        <w:tcW w:w="4448" w:type="dxa"/>
                      </w:tcPr>
                      <w:p w14:paraId="69108AE0" w14:textId="77777777" w:rsidR="004837C2" w:rsidRDefault="005F3D5F">
                        <w:pPr>
                          <w:widowControl/>
                          <w:jc w:val="left"/>
                          <w:rPr>
                            <w:rFonts w:ascii="宋体" w:hAnsi="宋体" w:cs="宋体"/>
                            <w:color w:val="000000"/>
                            <w:kern w:val="0"/>
                            <w:sz w:val="22"/>
                            <w:szCs w:val="22"/>
                          </w:rPr>
                        </w:pPr>
                        <w:r>
                          <w:rPr>
                            <w:rFonts w:hint="eastAsia"/>
                          </w:rPr>
                          <w:t>校验匹配规则失败，如</w:t>
                        </w:r>
                        <w:proofErr w:type="spellStart"/>
                        <w:r>
                          <w:rPr>
                            <w:rFonts w:hint="eastAsia"/>
                          </w:rPr>
                          <w:t>sku</w:t>
                        </w:r>
                        <w:proofErr w:type="spellEnd"/>
                        <w:r>
                          <w:rPr>
                            <w:rFonts w:hint="eastAsia"/>
                          </w:rPr>
                          <w:t>映射失败，付款对不上</w:t>
                        </w:r>
                      </w:p>
                    </w:tc>
                  </w:tr>
                  <w:tr w:rsidR="004837C2" w14:paraId="2AC752EE" w14:textId="77777777">
                    <w:tc>
                      <w:tcPr>
                        <w:tcW w:w="1280" w:type="dxa"/>
                      </w:tcPr>
                      <w:p w14:paraId="0CF97762" w14:textId="77777777" w:rsidR="004837C2" w:rsidRDefault="005F3D5F">
                        <w:pPr>
                          <w:widowControl/>
                          <w:jc w:val="left"/>
                          <w:rPr>
                            <w:rFonts w:ascii="宋体" w:hAnsi="宋体" w:cs="宋体"/>
                            <w:color w:val="000000"/>
                            <w:kern w:val="0"/>
                            <w:sz w:val="22"/>
                            <w:szCs w:val="22"/>
                          </w:rPr>
                        </w:pPr>
                        <w:r>
                          <w:rPr>
                            <w:rFonts w:hint="eastAsia"/>
                          </w:rPr>
                          <w:t>已匹配</w:t>
                        </w:r>
                      </w:p>
                    </w:tc>
                    <w:tc>
                      <w:tcPr>
                        <w:tcW w:w="4448" w:type="dxa"/>
                      </w:tcPr>
                      <w:p w14:paraId="5965A066" w14:textId="77777777" w:rsidR="004837C2" w:rsidRDefault="005F3D5F">
                        <w:pPr>
                          <w:widowControl/>
                          <w:jc w:val="left"/>
                          <w:rPr>
                            <w:rFonts w:ascii="宋体" w:hAnsi="宋体" w:cs="宋体"/>
                            <w:color w:val="000000"/>
                            <w:kern w:val="0"/>
                            <w:sz w:val="22"/>
                            <w:szCs w:val="22"/>
                          </w:rPr>
                        </w:pPr>
                        <w:r>
                          <w:rPr>
                            <w:rFonts w:hint="eastAsia"/>
                          </w:rPr>
                          <w:t>校验匹配规则成功</w:t>
                        </w:r>
                      </w:p>
                    </w:tc>
                  </w:tr>
                </w:tbl>
                <w:p w14:paraId="3BC54130" w14:textId="77777777" w:rsidR="004837C2" w:rsidRDefault="004837C2">
                  <w:pPr>
                    <w:widowControl/>
                    <w:jc w:val="left"/>
                    <w:rPr>
                      <w:rFonts w:ascii="宋体" w:hAnsi="宋体" w:cs="宋体"/>
                      <w:color w:val="000000"/>
                      <w:kern w:val="0"/>
                      <w:sz w:val="22"/>
                      <w:szCs w:val="22"/>
                    </w:rPr>
                  </w:pPr>
                </w:p>
              </w:tc>
            </w:tr>
            <w:tr w:rsidR="004837C2" w14:paraId="6F16FD0F"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8DE7D76" w14:textId="77777777" w:rsidR="004837C2" w:rsidRDefault="005F3D5F">
                  <w:pPr>
                    <w:widowControl/>
                    <w:jc w:val="left"/>
                    <w:rPr>
                      <w:rFonts w:ascii="Book Antiqua" w:hAnsi="Book Antiqua"/>
                      <w:sz w:val="18"/>
                      <w:szCs w:val="18"/>
                    </w:rPr>
                  </w:pPr>
                  <w:r>
                    <w:rPr>
                      <w:rFonts w:ascii="Book Antiqua" w:hAnsi="Book Antiqua" w:hint="eastAsia"/>
                      <w:sz w:val="18"/>
                      <w:szCs w:val="18"/>
                    </w:rPr>
                    <w:t>来源</w:t>
                  </w:r>
                  <w:r>
                    <w:rPr>
                      <w:rFonts w:ascii="Book Antiqua" w:hAnsi="Book Antiqua"/>
                      <w:sz w:val="18"/>
                      <w:szCs w:val="18"/>
                    </w:rPr>
                    <w:t>平台</w:t>
                  </w:r>
                </w:p>
              </w:tc>
              <w:tc>
                <w:tcPr>
                  <w:tcW w:w="5954" w:type="dxa"/>
                  <w:tcBorders>
                    <w:top w:val="single" w:sz="6" w:space="0" w:color="auto"/>
                    <w:left w:val="nil"/>
                    <w:bottom w:val="single" w:sz="6" w:space="0" w:color="auto"/>
                    <w:right w:val="single" w:sz="6" w:space="0" w:color="auto"/>
                  </w:tcBorders>
                  <w:vAlign w:val="center"/>
                </w:tcPr>
                <w:p w14:paraId="0A8017A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订单</w:t>
                  </w:r>
                  <w:r>
                    <w:rPr>
                      <w:rFonts w:ascii="宋体" w:hAnsi="宋体" w:cs="宋体"/>
                      <w:color w:val="000000"/>
                      <w:kern w:val="0"/>
                      <w:sz w:val="22"/>
                      <w:szCs w:val="22"/>
                    </w:rPr>
                    <w:t>抓取来源的平台，or用户填写的来源的平台</w:t>
                  </w:r>
                </w:p>
              </w:tc>
            </w:tr>
            <w:tr w:rsidR="004837C2" w14:paraId="535E7762"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FF7218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订单</w:t>
                  </w:r>
                  <w:r>
                    <w:rPr>
                      <w:rFonts w:ascii="Book Antiqua" w:hAnsi="Book Antiqua"/>
                      <w:sz w:val="18"/>
                      <w:szCs w:val="18"/>
                    </w:rPr>
                    <w:t>备注</w:t>
                  </w:r>
                </w:p>
              </w:tc>
              <w:tc>
                <w:tcPr>
                  <w:tcW w:w="5954" w:type="dxa"/>
                  <w:tcBorders>
                    <w:top w:val="single" w:sz="6" w:space="0" w:color="auto"/>
                    <w:left w:val="nil"/>
                    <w:bottom w:val="single" w:sz="6" w:space="0" w:color="auto"/>
                    <w:right w:val="single" w:sz="6" w:space="0" w:color="auto"/>
                  </w:tcBorders>
                  <w:vAlign w:val="center"/>
                </w:tcPr>
                <w:p w14:paraId="26CE4CA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买家给</w:t>
                  </w:r>
                  <w:r>
                    <w:rPr>
                      <w:rFonts w:ascii="宋体" w:hAnsi="宋体" w:cs="宋体"/>
                      <w:color w:val="000000"/>
                      <w:kern w:val="0"/>
                      <w:sz w:val="22"/>
                      <w:szCs w:val="22"/>
                    </w:rPr>
                    <w:t>卖家订单的留言</w:t>
                  </w:r>
                </w:p>
              </w:tc>
            </w:tr>
          </w:tbl>
          <w:p w14:paraId="6A16BB99" w14:textId="77777777" w:rsidR="004837C2" w:rsidRDefault="004837C2">
            <w:pPr>
              <w:rPr>
                <w:rFonts w:ascii="Book Antiqua" w:hAnsi="Book Antiqua"/>
                <w:sz w:val="18"/>
                <w:szCs w:val="18"/>
              </w:rPr>
            </w:pPr>
          </w:p>
        </w:tc>
      </w:tr>
      <w:tr w:rsidR="004837C2" w14:paraId="235DF6A9" w14:textId="77777777">
        <w:trPr>
          <w:trHeight w:val="561"/>
          <w:jc w:val="center"/>
        </w:trPr>
        <w:tc>
          <w:tcPr>
            <w:tcW w:w="1583" w:type="dxa"/>
            <w:shd w:val="clear" w:color="auto" w:fill="F8F8F8"/>
            <w:vAlign w:val="center"/>
          </w:tcPr>
          <w:p w14:paraId="6196677F"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620D61E1" w14:textId="77777777" w:rsidR="004837C2" w:rsidRDefault="005F3D5F">
            <w:pPr>
              <w:rPr>
                <w:rFonts w:ascii="Book Antiqua" w:hAnsi="Book Antiqua"/>
                <w:color w:val="595959" w:themeColor="text1" w:themeTint="A6"/>
                <w:sz w:val="18"/>
                <w:szCs w:val="18"/>
              </w:rPr>
            </w:pPr>
            <w:r>
              <w:rPr>
                <w:noProof/>
              </w:rPr>
              <w:drawing>
                <wp:inline distT="0" distB="0" distL="0" distR="0" wp14:anchorId="47123CA5" wp14:editId="21AD4F99">
                  <wp:extent cx="4643755" cy="226885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7"/>
                          <a:stretch>
                            <a:fillRect/>
                          </a:stretch>
                        </pic:blipFill>
                        <pic:spPr>
                          <a:xfrm>
                            <a:off x="0" y="0"/>
                            <a:ext cx="4643755" cy="2268855"/>
                          </a:xfrm>
                          <a:prstGeom prst="rect">
                            <a:avLst/>
                          </a:prstGeom>
                        </pic:spPr>
                      </pic:pic>
                    </a:graphicData>
                  </a:graphic>
                </wp:inline>
              </w:drawing>
            </w:r>
          </w:p>
          <w:p w14:paraId="3670E069" w14:textId="77777777" w:rsidR="004837C2" w:rsidRDefault="005F3D5F">
            <w:pPr>
              <w:jc w:val="cente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color w:val="595959" w:themeColor="text1" w:themeTint="A6"/>
                <w:sz w:val="18"/>
                <w:szCs w:val="18"/>
              </w:rPr>
              <w:t>原始订单详情页</w:t>
            </w:r>
          </w:p>
        </w:tc>
      </w:tr>
      <w:tr w:rsidR="004837C2" w14:paraId="1B92BB59" w14:textId="77777777">
        <w:trPr>
          <w:trHeight w:val="211"/>
          <w:jc w:val="center"/>
        </w:trPr>
        <w:tc>
          <w:tcPr>
            <w:tcW w:w="1583" w:type="dxa"/>
            <w:shd w:val="clear" w:color="auto" w:fill="F8F8F8"/>
            <w:vAlign w:val="center"/>
          </w:tcPr>
          <w:p w14:paraId="66CC750E"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4CB374C0" w14:textId="77777777" w:rsidR="004837C2" w:rsidRDefault="005F3D5F">
            <w:pPr>
              <w:rPr>
                <w:rFonts w:ascii="Book Antiqua" w:hAnsi="Book Antiqua"/>
                <w:sz w:val="18"/>
                <w:szCs w:val="18"/>
              </w:rPr>
            </w:pPr>
            <w:r>
              <w:rPr>
                <w:rFonts w:ascii="Book Antiqua" w:hAnsi="Book Antiqua" w:hint="eastAsia"/>
                <w:sz w:val="18"/>
                <w:szCs w:val="18"/>
              </w:rPr>
              <w:t>原始</w:t>
            </w:r>
            <w:r>
              <w:rPr>
                <w:rFonts w:ascii="Book Antiqua" w:hAnsi="Book Antiqua"/>
                <w:sz w:val="18"/>
                <w:szCs w:val="18"/>
              </w:rPr>
              <w:t>订单订单详情页可以查看</w:t>
            </w:r>
            <w:r>
              <w:rPr>
                <w:rFonts w:ascii="Book Antiqua" w:hAnsi="Book Antiqua" w:hint="eastAsia"/>
                <w:sz w:val="18"/>
                <w:szCs w:val="18"/>
              </w:rPr>
              <w:t>原始</w:t>
            </w:r>
            <w:r>
              <w:rPr>
                <w:rFonts w:ascii="Book Antiqua" w:hAnsi="Book Antiqua"/>
                <w:sz w:val="18"/>
                <w:szCs w:val="18"/>
              </w:rPr>
              <w:t>订单的</w:t>
            </w:r>
            <w:r>
              <w:rPr>
                <w:rFonts w:ascii="Book Antiqua" w:hAnsi="Book Antiqua"/>
                <w:sz w:val="18"/>
                <w:szCs w:val="18"/>
              </w:rPr>
              <w:t>“</w:t>
            </w:r>
            <w:r>
              <w:rPr>
                <w:rFonts w:ascii="Book Antiqua" w:hAnsi="Book Antiqua"/>
                <w:sz w:val="18"/>
                <w:szCs w:val="18"/>
              </w:rPr>
              <w:t>订单信息</w:t>
            </w:r>
            <w:r>
              <w:rPr>
                <w:rFonts w:ascii="Book Antiqua" w:hAnsi="Book Antiqua" w:hint="eastAsia"/>
                <w:sz w:val="18"/>
                <w:szCs w:val="18"/>
              </w:rPr>
              <w:t>、</w:t>
            </w:r>
            <w:r>
              <w:rPr>
                <w:rFonts w:ascii="Book Antiqua" w:hAnsi="Book Antiqua"/>
                <w:sz w:val="18"/>
                <w:szCs w:val="18"/>
              </w:rPr>
              <w:t>产品信息、地址信息、付款单</w:t>
            </w:r>
            <w:r>
              <w:rPr>
                <w:rFonts w:ascii="Book Antiqua" w:hAnsi="Book Antiqua"/>
                <w:sz w:val="18"/>
                <w:szCs w:val="18"/>
              </w:rPr>
              <w:t>“</w:t>
            </w:r>
            <w:r>
              <w:rPr>
                <w:rFonts w:ascii="Book Antiqua" w:hAnsi="Book Antiqua" w:hint="eastAsia"/>
                <w:sz w:val="18"/>
                <w:szCs w:val="18"/>
              </w:rPr>
              <w:t>等</w:t>
            </w:r>
            <w:r>
              <w:rPr>
                <w:rFonts w:ascii="Book Antiqua" w:hAnsi="Book Antiqua"/>
                <w:sz w:val="18"/>
                <w:szCs w:val="18"/>
              </w:rPr>
              <w:t>信息</w:t>
            </w:r>
          </w:p>
        </w:tc>
      </w:tr>
      <w:tr w:rsidR="004837C2" w14:paraId="79EDDB90" w14:textId="77777777">
        <w:trPr>
          <w:trHeight w:val="211"/>
          <w:jc w:val="center"/>
        </w:trPr>
        <w:tc>
          <w:tcPr>
            <w:tcW w:w="1583" w:type="dxa"/>
            <w:shd w:val="clear" w:color="auto" w:fill="F8F8F8"/>
            <w:vAlign w:val="center"/>
          </w:tcPr>
          <w:p w14:paraId="672A17C0" w14:textId="77777777" w:rsidR="004837C2" w:rsidRDefault="005F3D5F">
            <w:pPr>
              <w:rPr>
                <w:rFonts w:ascii="Book Antiqua" w:hAnsi="Book Antiqua"/>
                <w:sz w:val="18"/>
                <w:szCs w:val="18"/>
              </w:rPr>
            </w:pPr>
            <w:r>
              <w:rPr>
                <w:rFonts w:ascii="Book Antiqua" w:hAnsi="Book Antiqua" w:hint="eastAsia"/>
                <w:sz w:val="18"/>
                <w:szCs w:val="18"/>
              </w:rPr>
              <w:t>业务</w:t>
            </w:r>
            <w:r>
              <w:rPr>
                <w:rFonts w:ascii="Book Antiqua" w:hAnsi="Book Antiqua"/>
                <w:sz w:val="18"/>
                <w:szCs w:val="18"/>
              </w:rPr>
              <w:t>规则</w:t>
            </w:r>
          </w:p>
        </w:tc>
        <w:tc>
          <w:tcPr>
            <w:tcW w:w="7529" w:type="dxa"/>
          </w:tcPr>
          <w:p w14:paraId="54DE1975" w14:textId="77777777" w:rsidR="004837C2" w:rsidRDefault="005F3D5F">
            <w:pPr>
              <w:rPr>
                <w:rFonts w:ascii="Book Antiqua" w:hAnsi="Book Antiqua"/>
                <w:b/>
                <w:sz w:val="18"/>
                <w:szCs w:val="18"/>
              </w:rPr>
            </w:pPr>
            <w:r>
              <w:rPr>
                <w:rFonts w:ascii="Book Antiqua" w:hAnsi="Book Antiqua" w:hint="eastAsia"/>
                <w:b/>
                <w:sz w:val="18"/>
                <w:szCs w:val="18"/>
              </w:rPr>
              <w:t>描述</w:t>
            </w:r>
          </w:p>
          <w:p w14:paraId="67838F3E" w14:textId="77777777" w:rsidR="004837C2" w:rsidRDefault="005F3D5F">
            <w:pPr>
              <w:pStyle w:val="afb"/>
              <w:numPr>
                <w:ilvl w:val="0"/>
                <w:numId w:val="43"/>
              </w:numPr>
              <w:rPr>
                <w:rFonts w:ascii="Book Antiqua" w:hAnsi="Book Antiqua"/>
                <w:color w:val="FF0000"/>
                <w:sz w:val="18"/>
                <w:szCs w:val="18"/>
              </w:rPr>
            </w:pPr>
            <w:r>
              <w:rPr>
                <w:rFonts w:ascii="Book Antiqua" w:hAnsi="Book Antiqua" w:hint="eastAsia"/>
                <w:color w:val="000000" w:themeColor="text1"/>
                <w:sz w:val="18"/>
                <w:szCs w:val="18"/>
              </w:rPr>
              <w:t>原始</w:t>
            </w:r>
            <w:r>
              <w:rPr>
                <w:rFonts w:ascii="Book Antiqua" w:hAnsi="Book Antiqua"/>
                <w:color w:val="000000" w:themeColor="text1"/>
                <w:sz w:val="18"/>
                <w:szCs w:val="18"/>
              </w:rPr>
              <w:t>订单</w:t>
            </w:r>
            <w:r>
              <w:rPr>
                <w:rFonts w:ascii="Book Antiqua" w:hAnsi="Book Antiqua" w:hint="eastAsia"/>
                <w:color w:val="000000" w:themeColor="text1"/>
                <w:sz w:val="18"/>
                <w:szCs w:val="18"/>
              </w:rPr>
              <w:t>每</w:t>
            </w:r>
            <w:r>
              <w:rPr>
                <w:rFonts w:ascii="Book Antiqua" w:hAnsi="Book Antiqua" w:hint="eastAsia"/>
                <w:color w:val="000000" w:themeColor="text1"/>
                <w:sz w:val="18"/>
                <w:szCs w:val="18"/>
              </w:rPr>
              <w:t>5</w:t>
            </w:r>
            <w:r>
              <w:rPr>
                <w:rFonts w:ascii="Book Antiqua" w:hAnsi="Book Antiqua" w:hint="eastAsia"/>
                <w:color w:val="000000" w:themeColor="text1"/>
                <w:sz w:val="18"/>
                <w:szCs w:val="18"/>
              </w:rPr>
              <w:t>分钟</w:t>
            </w:r>
            <w:r>
              <w:rPr>
                <w:rFonts w:ascii="Book Antiqua" w:hAnsi="Book Antiqua"/>
                <w:color w:val="000000" w:themeColor="text1"/>
                <w:sz w:val="18"/>
                <w:szCs w:val="18"/>
              </w:rPr>
              <w:t>跑</w:t>
            </w:r>
            <w:r>
              <w:rPr>
                <w:rFonts w:ascii="Book Antiqua" w:hAnsi="Book Antiqua" w:hint="eastAsia"/>
                <w:color w:val="000000" w:themeColor="text1"/>
                <w:sz w:val="18"/>
                <w:szCs w:val="18"/>
              </w:rPr>
              <w:t>一次“</w:t>
            </w:r>
            <w:r>
              <w:rPr>
                <w:rFonts w:ascii="Book Antiqua" w:hAnsi="Book Antiqua"/>
                <w:color w:val="000000" w:themeColor="text1"/>
                <w:sz w:val="18"/>
                <w:szCs w:val="18"/>
              </w:rPr>
              <w:t>匹配规则</w:t>
            </w:r>
            <w:r>
              <w:rPr>
                <w:rFonts w:ascii="Book Antiqua" w:hAnsi="Book Antiqua" w:hint="eastAsia"/>
                <w:color w:val="000000" w:themeColor="text1"/>
                <w:sz w:val="18"/>
                <w:szCs w:val="18"/>
              </w:rPr>
              <w:t>”</w:t>
            </w:r>
          </w:p>
          <w:p w14:paraId="3D1B3363" w14:textId="77777777" w:rsidR="004837C2" w:rsidRDefault="005F3D5F">
            <w:pPr>
              <w:rPr>
                <w:rFonts w:ascii="Book Antiqua" w:hAnsi="Book Antiqua"/>
                <w:b/>
                <w:sz w:val="18"/>
                <w:szCs w:val="18"/>
              </w:rPr>
            </w:pPr>
            <w:r>
              <w:rPr>
                <w:rFonts w:ascii="Book Antiqua" w:hAnsi="Book Antiqua" w:hint="eastAsia"/>
                <w:b/>
                <w:sz w:val="18"/>
                <w:szCs w:val="18"/>
              </w:rPr>
              <w:t>过程</w:t>
            </w:r>
          </w:p>
          <w:p w14:paraId="578F2C17" w14:textId="77777777" w:rsidR="004837C2" w:rsidRDefault="005F3D5F">
            <w:pPr>
              <w:rPr>
                <w:rFonts w:ascii="Book Antiqua" w:hAnsi="Book Antiqua"/>
                <w:sz w:val="18"/>
                <w:szCs w:val="18"/>
              </w:rPr>
            </w:pPr>
            <w:r>
              <w:rPr>
                <w:rFonts w:ascii="Book Antiqua" w:hAnsi="Book Antiqua"/>
                <w:sz w:val="18"/>
                <w:szCs w:val="18"/>
              </w:rPr>
              <w:t>2</w:t>
            </w:r>
            <w:r>
              <w:rPr>
                <w:rFonts w:ascii="Book Antiqua" w:hAnsi="Book Antiqua" w:hint="eastAsia"/>
                <w:sz w:val="18"/>
                <w:szCs w:val="18"/>
              </w:rPr>
              <w:t>、抓取的乐天</w:t>
            </w:r>
            <w:r>
              <w:rPr>
                <w:rFonts w:ascii="Book Antiqua" w:hAnsi="Book Antiqua"/>
                <w:sz w:val="18"/>
                <w:szCs w:val="18"/>
              </w:rPr>
              <w:t>和</w:t>
            </w:r>
            <w:r>
              <w:rPr>
                <w:rFonts w:ascii="Book Antiqua" w:hAnsi="Book Antiqua"/>
                <w:sz w:val="18"/>
                <w:szCs w:val="18"/>
              </w:rPr>
              <w:t>Amazon</w:t>
            </w:r>
            <w:r>
              <w:rPr>
                <w:rFonts w:ascii="Book Antiqua" w:hAnsi="Book Antiqua"/>
                <w:sz w:val="18"/>
                <w:szCs w:val="18"/>
              </w:rPr>
              <w:t>的订单、</w:t>
            </w:r>
            <w:r>
              <w:rPr>
                <w:rFonts w:ascii="Book Antiqua" w:hAnsi="Book Antiqua" w:hint="eastAsia"/>
                <w:sz w:val="18"/>
                <w:szCs w:val="18"/>
              </w:rPr>
              <w:t>excel</w:t>
            </w:r>
            <w:r>
              <w:rPr>
                <w:rFonts w:ascii="Book Antiqua" w:hAnsi="Book Antiqua"/>
                <w:sz w:val="18"/>
                <w:szCs w:val="18"/>
              </w:rPr>
              <w:t>导入的订单、</w:t>
            </w:r>
            <w:r>
              <w:rPr>
                <w:rFonts w:ascii="Book Antiqua" w:hAnsi="Book Antiqua" w:hint="eastAsia"/>
                <w:sz w:val="18"/>
                <w:szCs w:val="18"/>
              </w:rPr>
              <w:t>新</w:t>
            </w:r>
            <w:r>
              <w:rPr>
                <w:rFonts w:ascii="Book Antiqua" w:hAnsi="Book Antiqua"/>
                <w:sz w:val="18"/>
                <w:szCs w:val="18"/>
              </w:rPr>
              <w:t>建的订单，</w:t>
            </w:r>
            <w:r>
              <w:rPr>
                <w:rFonts w:ascii="Book Antiqua" w:hAnsi="Book Antiqua" w:hint="eastAsia"/>
                <w:sz w:val="18"/>
                <w:szCs w:val="18"/>
              </w:rPr>
              <w:t>进入系统</w:t>
            </w:r>
            <w:r>
              <w:rPr>
                <w:rFonts w:ascii="Book Antiqua" w:hAnsi="Book Antiqua"/>
                <w:sz w:val="18"/>
                <w:szCs w:val="18"/>
              </w:rPr>
              <w:t>后，</w:t>
            </w:r>
            <w:r>
              <w:rPr>
                <w:rFonts w:ascii="Book Antiqua" w:hAnsi="Book Antiqua" w:hint="eastAsia"/>
                <w:sz w:val="18"/>
                <w:szCs w:val="18"/>
              </w:rPr>
              <w:t>生成原始</w:t>
            </w:r>
            <w:r>
              <w:rPr>
                <w:rFonts w:ascii="Book Antiqua" w:hAnsi="Book Antiqua"/>
                <w:sz w:val="18"/>
                <w:szCs w:val="18"/>
              </w:rPr>
              <w:t>订单和付款单；</w:t>
            </w:r>
          </w:p>
          <w:p w14:paraId="2A9B4101" w14:textId="77777777" w:rsidR="004837C2" w:rsidRDefault="005F3D5F">
            <w:pPr>
              <w:rPr>
                <w:rFonts w:ascii="Book Antiqua" w:hAnsi="Book Antiqua"/>
                <w:sz w:val="18"/>
                <w:szCs w:val="18"/>
              </w:rPr>
            </w:pPr>
            <w:r>
              <w:rPr>
                <w:rFonts w:ascii="Book Antiqua" w:hAnsi="Book Antiqua"/>
                <w:sz w:val="18"/>
                <w:szCs w:val="18"/>
              </w:rPr>
              <w:t>3</w:t>
            </w:r>
            <w:r>
              <w:rPr>
                <w:rFonts w:ascii="Book Antiqua" w:hAnsi="Book Antiqua" w:hint="eastAsia"/>
                <w:sz w:val="18"/>
                <w:szCs w:val="18"/>
              </w:rPr>
              <w:t>、原始订单</w:t>
            </w:r>
            <w:r>
              <w:rPr>
                <w:rFonts w:ascii="Book Antiqua" w:hAnsi="Book Antiqua"/>
                <w:sz w:val="18"/>
                <w:szCs w:val="18"/>
              </w:rPr>
              <w:t>信息跑匹配规则</w:t>
            </w:r>
            <w:r>
              <w:rPr>
                <w:rFonts w:ascii="Book Antiqua" w:hAnsi="Book Antiqua" w:hint="eastAsia"/>
                <w:sz w:val="18"/>
                <w:szCs w:val="18"/>
              </w:rPr>
              <w:t>：</w:t>
            </w:r>
            <w:r>
              <w:rPr>
                <w:rFonts w:ascii="Book Antiqua" w:hAnsi="Book Antiqua"/>
                <w:sz w:val="18"/>
                <w:szCs w:val="18"/>
              </w:rPr>
              <w:t>订单</w:t>
            </w:r>
            <w:r>
              <w:rPr>
                <w:rFonts w:ascii="Book Antiqua" w:hAnsi="Book Antiqua" w:hint="eastAsia"/>
                <w:sz w:val="18"/>
                <w:szCs w:val="18"/>
              </w:rPr>
              <w:t>匹配</w:t>
            </w:r>
            <w:r>
              <w:rPr>
                <w:rFonts w:ascii="Book Antiqua" w:hAnsi="Book Antiqua"/>
                <w:sz w:val="18"/>
                <w:szCs w:val="18"/>
              </w:rPr>
              <w:t>付款单；电商</w:t>
            </w:r>
            <w:r>
              <w:rPr>
                <w:rFonts w:ascii="Book Antiqua" w:hAnsi="Book Antiqua"/>
                <w:sz w:val="18"/>
                <w:szCs w:val="18"/>
              </w:rPr>
              <w:t>SKU</w:t>
            </w:r>
            <w:r>
              <w:rPr>
                <w:rFonts w:ascii="Book Antiqua" w:hAnsi="Book Antiqua"/>
                <w:sz w:val="18"/>
                <w:szCs w:val="18"/>
              </w:rPr>
              <w:t>映射为系统</w:t>
            </w:r>
            <w:r>
              <w:rPr>
                <w:rFonts w:ascii="Book Antiqua" w:hAnsi="Book Antiqua"/>
                <w:sz w:val="18"/>
                <w:szCs w:val="18"/>
              </w:rPr>
              <w:t>SKU</w:t>
            </w:r>
            <w:r>
              <w:rPr>
                <w:rFonts w:ascii="Book Antiqua" w:hAnsi="Book Antiqua"/>
                <w:sz w:val="18"/>
                <w:szCs w:val="18"/>
              </w:rPr>
              <w:t>；电商物流方式</w:t>
            </w:r>
            <w:r>
              <w:rPr>
                <w:rFonts w:ascii="Book Antiqua" w:hAnsi="Book Antiqua" w:hint="eastAsia"/>
                <w:sz w:val="18"/>
                <w:szCs w:val="18"/>
              </w:rPr>
              <w:t>映射</w:t>
            </w:r>
            <w:r>
              <w:rPr>
                <w:rFonts w:ascii="Book Antiqua" w:hAnsi="Book Antiqua"/>
                <w:sz w:val="18"/>
                <w:szCs w:val="18"/>
              </w:rPr>
              <w:t>为系统物流方式；</w:t>
            </w:r>
          </w:p>
          <w:p w14:paraId="21198441" w14:textId="77777777" w:rsidR="004837C2" w:rsidRDefault="005F3D5F">
            <w:pPr>
              <w:rPr>
                <w:rFonts w:ascii="Book Antiqua" w:hAnsi="Book Antiqua"/>
                <w:b/>
                <w:color w:val="000000" w:themeColor="text1"/>
                <w:sz w:val="18"/>
                <w:szCs w:val="18"/>
              </w:rPr>
            </w:pPr>
            <w:r>
              <w:rPr>
                <w:rFonts w:ascii="Book Antiqua" w:hAnsi="Book Antiqua" w:hint="eastAsia"/>
                <w:sz w:val="18"/>
                <w:szCs w:val="18"/>
              </w:rPr>
              <w:t>4</w:t>
            </w:r>
            <w:r>
              <w:rPr>
                <w:rFonts w:ascii="Book Antiqua" w:hAnsi="Book Antiqua" w:hint="eastAsia"/>
                <w:sz w:val="18"/>
                <w:szCs w:val="18"/>
              </w:rPr>
              <w:t>、</w:t>
            </w:r>
            <w:r>
              <w:rPr>
                <w:rFonts w:ascii="Book Antiqua" w:hAnsi="Book Antiqua"/>
                <w:sz w:val="18"/>
                <w:szCs w:val="18"/>
              </w:rPr>
              <w:t>原始订单匹配成功之后，生成系统订单，</w:t>
            </w:r>
            <w:r>
              <w:rPr>
                <w:rFonts w:ascii="Book Antiqua" w:hAnsi="Book Antiqua" w:hint="eastAsia"/>
                <w:sz w:val="18"/>
                <w:szCs w:val="18"/>
              </w:rPr>
              <w:t>跑</w:t>
            </w:r>
            <w:r>
              <w:rPr>
                <w:rFonts w:ascii="Book Antiqua" w:hAnsi="Book Antiqua"/>
                <w:sz w:val="18"/>
                <w:szCs w:val="18"/>
              </w:rPr>
              <w:t>订单规则流程</w:t>
            </w:r>
            <w:r>
              <w:rPr>
                <w:rFonts w:ascii="Book Antiqua" w:hAnsi="Book Antiqua" w:hint="eastAsia"/>
                <w:sz w:val="18"/>
                <w:szCs w:val="18"/>
              </w:rPr>
              <w:t>（在订单</w:t>
            </w:r>
            <w:r>
              <w:rPr>
                <w:rFonts w:ascii="Book Antiqua" w:hAnsi="Book Antiqua"/>
                <w:sz w:val="18"/>
                <w:szCs w:val="18"/>
              </w:rPr>
              <w:t>部分再详细介绍）</w:t>
            </w:r>
            <w:r>
              <w:rPr>
                <w:rFonts w:ascii="Book Antiqua" w:hAnsi="Book Antiqua" w:hint="eastAsia"/>
                <w:sz w:val="18"/>
                <w:szCs w:val="18"/>
              </w:rPr>
              <w:t>；</w:t>
            </w:r>
          </w:p>
          <w:p w14:paraId="6AF370A0"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1834A11D" w14:textId="77777777" w:rsidR="004837C2" w:rsidRDefault="005F3D5F">
            <w:pPr>
              <w:rPr>
                <w:rFonts w:ascii="Book Antiqua" w:hAnsi="Book Antiqua"/>
                <w:b/>
                <w:color w:val="000000" w:themeColor="text1"/>
                <w:sz w:val="18"/>
                <w:szCs w:val="18"/>
              </w:rPr>
            </w:pPr>
            <w:r>
              <w:rPr>
                <w:rFonts w:ascii="Book Antiqua" w:hAnsi="Book Antiqua"/>
                <w:b/>
                <w:color w:val="000000" w:themeColor="text1"/>
                <w:sz w:val="18"/>
                <w:szCs w:val="18"/>
              </w:rPr>
              <w:t>5</w:t>
            </w:r>
            <w:r>
              <w:rPr>
                <w:rFonts w:ascii="Book Antiqua" w:hAnsi="Book Antiqua" w:hint="eastAsia"/>
                <w:color w:val="000000" w:themeColor="text1"/>
                <w:sz w:val="18"/>
                <w:szCs w:val="18"/>
              </w:rPr>
              <w:t>、</w:t>
            </w:r>
            <w:r>
              <w:rPr>
                <w:rFonts w:ascii="Book Antiqua" w:hAnsi="Book Antiqua"/>
                <w:color w:val="000000" w:themeColor="text1"/>
                <w:sz w:val="18"/>
                <w:szCs w:val="18"/>
              </w:rPr>
              <w:t>单号生成规则如下</w:t>
            </w:r>
          </w:p>
          <w:tbl>
            <w:tblPr>
              <w:tblW w:w="7113" w:type="dxa"/>
              <w:tblLayout w:type="fixed"/>
              <w:tblLook w:val="04A0" w:firstRow="1" w:lastRow="0" w:firstColumn="1" w:lastColumn="0" w:noHBand="0" w:noVBand="1"/>
            </w:tblPr>
            <w:tblGrid>
              <w:gridCol w:w="1584"/>
              <w:gridCol w:w="2268"/>
              <w:gridCol w:w="3261"/>
            </w:tblGrid>
            <w:tr w:rsidR="004837C2" w14:paraId="3913AEF7" w14:textId="77777777">
              <w:trPr>
                <w:trHeight w:val="270"/>
              </w:trPr>
              <w:tc>
                <w:tcPr>
                  <w:tcW w:w="1584"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6159A1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单号</w:t>
                  </w:r>
                </w:p>
              </w:tc>
              <w:tc>
                <w:tcPr>
                  <w:tcW w:w="2268" w:type="dxa"/>
                  <w:tcBorders>
                    <w:top w:val="single" w:sz="4" w:space="0" w:color="auto"/>
                    <w:left w:val="nil"/>
                    <w:bottom w:val="single" w:sz="6" w:space="0" w:color="auto"/>
                    <w:right w:val="single" w:sz="6" w:space="0" w:color="auto"/>
                  </w:tcBorders>
                  <w:shd w:val="clear" w:color="000000" w:fill="D9D9D9"/>
                </w:tcPr>
                <w:p w14:paraId="75C56C46"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生成</w:t>
                  </w:r>
                  <w:r>
                    <w:rPr>
                      <w:rFonts w:ascii="宋体" w:hAnsi="宋体" w:cs="宋体"/>
                      <w:b/>
                      <w:bCs/>
                      <w:color w:val="000000"/>
                      <w:kern w:val="0"/>
                      <w:sz w:val="22"/>
                      <w:szCs w:val="22"/>
                    </w:rPr>
                    <w:t>规则</w:t>
                  </w:r>
                </w:p>
              </w:tc>
              <w:tc>
                <w:tcPr>
                  <w:tcW w:w="3261" w:type="dxa"/>
                  <w:tcBorders>
                    <w:top w:val="single" w:sz="4" w:space="0" w:color="auto"/>
                    <w:left w:val="nil"/>
                    <w:bottom w:val="single" w:sz="6" w:space="0" w:color="auto"/>
                    <w:right w:val="single" w:sz="6" w:space="0" w:color="auto"/>
                  </w:tcBorders>
                  <w:shd w:val="clear" w:color="000000" w:fill="D9D9D9"/>
                </w:tcPr>
                <w:p w14:paraId="31D7A64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4C13317D" w14:textId="77777777">
              <w:trPr>
                <w:trHeight w:val="270"/>
              </w:trPr>
              <w:tc>
                <w:tcPr>
                  <w:tcW w:w="1584" w:type="dxa"/>
                  <w:tcBorders>
                    <w:top w:val="nil"/>
                    <w:left w:val="single" w:sz="4" w:space="0" w:color="auto"/>
                    <w:bottom w:val="single" w:sz="4" w:space="0" w:color="auto"/>
                    <w:right w:val="single" w:sz="4" w:space="0" w:color="auto"/>
                  </w:tcBorders>
                  <w:shd w:val="clear" w:color="auto" w:fill="auto"/>
                  <w:noWrap/>
                  <w:vAlign w:val="center"/>
                </w:tcPr>
                <w:p w14:paraId="432C0F26" w14:textId="77777777" w:rsidR="004837C2" w:rsidRDefault="005F3D5F">
                  <w:pPr>
                    <w:widowControl/>
                    <w:jc w:val="left"/>
                    <w:rPr>
                      <w:rFonts w:ascii="宋体" w:hAnsi="宋体" w:cs="宋体"/>
                      <w:color w:val="000000"/>
                      <w:kern w:val="0"/>
                      <w:sz w:val="18"/>
                      <w:szCs w:val="18"/>
                    </w:rPr>
                  </w:pPr>
                  <w:r>
                    <w:rPr>
                      <w:rFonts w:ascii="宋体" w:hAnsi="宋体" w:cs="宋体" w:hint="eastAsia"/>
                      <w:color w:val="000000"/>
                      <w:kern w:val="0"/>
                      <w:sz w:val="18"/>
                      <w:szCs w:val="18"/>
                    </w:rPr>
                    <w:t>电商</w:t>
                  </w:r>
                  <w:r>
                    <w:rPr>
                      <w:rFonts w:ascii="宋体" w:hAnsi="宋体" w:cs="宋体"/>
                      <w:color w:val="000000"/>
                      <w:kern w:val="0"/>
                      <w:sz w:val="18"/>
                      <w:szCs w:val="18"/>
                    </w:rPr>
                    <w:t>单号</w:t>
                  </w:r>
                </w:p>
              </w:tc>
              <w:tc>
                <w:tcPr>
                  <w:tcW w:w="2268" w:type="dxa"/>
                  <w:tcBorders>
                    <w:top w:val="single" w:sz="6" w:space="0" w:color="auto"/>
                    <w:left w:val="nil"/>
                    <w:bottom w:val="single" w:sz="6" w:space="0" w:color="auto"/>
                    <w:right w:val="single" w:sz="6" w:space="0" w:color="auto"/>
                  </w:tcBorders>
                </w:tcPr>
                <w:p w14:paraId="0C4E0158" w14:textId="77777777" w:rsidR="004837C2" w:rsidRDefault="005F3D5F">
                  <w:pPr>
                    <w:widowControl/>
                    <w:jc w:val="left"/>
                    <w:rPr>
                      <w:rFonts w:ascii="宋体" w:hAnsi="宋体" w:cs="宋体"/>
                      <w:color w:val="000000"/>
                      <w:kern w:val="0"/>
                      <w:sz w:val="18"/>
                      <w:szCs w:val="18"/>
                    </w:rPr>
                  </w:pPr>
                  <w:r>
                    <w:rPr>
                      <w:rFonts w:ascii="宋体" w:hAnsi="宋体" w:cs="宋体"/>
                      <w:color w:val="000000"/>
                      <w:kern w:val="0"/>
                      <w:sz w:val="18"/>
                      <w:szCs w:val="18"/>
                    </w:rPr>
                    <w:t>电商平台同步、客户导入</w:t>
                  </w:r>
                </w:p>
              </w:tc>
              <w:tc>
                <w:tcPr>
                  <w:tcW w:w="3261" w:type="dxa"/>
                  <w:tcBorders>
                    <w:top w:val="single" w:sz="6" w:space="0" w:color="auto"/>
                    <w:left w:val="nil"/>
                    <w:bottom w:val="single" w:sz="6" w:space="0" w:color="auto"/>
                    <w:right w:val="single" w:sz="6" w:space="0" w:color="auto"/>
                  </w:tcBorders>
                </w:tcPr>
                <w:p w14:paraId="27964CF6" w14:textId="77777777" w:rsidR="004837C2" w:rsidRDefault="005F3D5F">
                  <w:pPr>
                    <w:widowControl/>
                    <w:jc w:val="left"/>
                    <w:rPr>
                      <w:rFonts w:ascii="宋体" w:hAnsi="宋体" w:cs="宋体"/>
                      <w:color w:val="000000"/>
                      <w:kern w:val="0"/>
                      <w:sz w:val="18"/>
                      <w:szCs w:val="18"/>
                    </w:rPr>
                  </w:pPr>
                  <w:r>
                    <w:rPr>
                      <w:rFonts w:ascii="宋体" w:hAnsi="宋体" w:cs="宋体"/>
                      <w:color w:val="000000"/>
                      <w:kern w:val="0"/>
                      <w:sz w:val="18"/>
                      <w:szCs w:val="18"/>
                    </w:rPr>
                    <w:t>唯一</w:t>
                  </w:r>
                </w:p>
              </w:tc>
            </w:tr>
            <w:tr w:rsidR="004837C2" w14:paraId="696072EA" w14:textId="77777777">
              <w:trPr>
                <w:trHeight w:val="270"/>
              </w:trPr>
              <w:tc>
                <w:tcPr>
                  <w:tcW w:w="1584" w:type="dxa"/>
                  <w:tcBorders>
                    <w:top w:val="nil"/>
                    <w:left w:val="single" w:sz="4" w:space="0" w:color="auto"/>
                    <w:bottom w:val="single" w:sz="4" w:space="0" w:color="auto"/>
                    <w:right w:val="single" w:sz="4" w:space="0" w:color="auto"/>
                  </w:tcBorders>
                  <w:shd w:val="clear" w:color="auto" w:fill="auto"/>
                  <w:noWrap/>
                  <w:vAlign w:val="center"/>
                </w:tcPr>
                <w:p w14:paraId="175E6420" w14:textId="77777777" w:rsidR="004837C2" w:rsidRDefault="005F3D5F">
                  <w:pPr>
                    <w:widowControl/>
                    <w:jc w:val="left"/>
                    <w:rPr>
                      <w:rFonts w:ascii="宋体" w:hAnsi="宋体" w:cs="宋体"/>
                      <w:color w:val="000000"/>
                      <w:kern w:val="0"/>
                      <w:sz w:val="18"/>
                      <w:szCs w:val="18"/>
                    </w:rPr>
                  </w:pPr>
                  <w:r>
                    <w:rPr>
                      <w:rFonts w:ascii="宋体" w:hAnsi="宋体" w:cs="宋体" w:hint="eastAsia"/>
                      <w:color w:val="000000"/>
                      <w:kern w:val="0"/>
                      <w:sz w:val="18"/>
                      <w:szCs w:val="18"/>
                    </w:rPr>
                    <w:t>订单</w:t>
                  </w:r>
                  <w:r>
                    <w:rPr>
                      <w:rFonts w:ascii="宋体" w:hAnsi="宋体" w:cs="宋体"/>
                      <w:color w:val="000000"/>
                      <w:kern w:val="0"/>
                      <w:sz w:val="18"/>
                      <w:szCs w:val="18"/>
                    </w:rPr>
                    <w:t>号</w:t>
                  </w:r>
                </w:p>
              </w:tc>
              <w:tc>
                <w:tcPr>
                  <w:tcW w:w="2268" w:type="dxa"/>
                  <w:tcBorders>
                    <w:top w:val="single" w:sz="6" w:space="0" w:color="auto"/>
                    <w:left w:val="nil"/>
                    <w:bottom w:val="single" w:sz="6" w:space="0" w:color="auto"/>
                    <w:right w:val="single" w:sz="6" w:space="0" w:color="auto"/>
                  </w:tcBorders>
                </w:tcPr>
                <w:p w14:paraId="1B33DFB1" w14:textId="77777777" w:rsidR="004837C2" w:rsidRDefault="005F3D5F">
                  <w:pPr>
                    <w:widowControl/>
                    <w:jc w:val="left"/>
                    <w:rPr>
                      <w:rFonts w:ascii="宋体" w:hAnsi="宋体" w:cs="宋体"/>
                      <w:color w:val="000000"/>
                      <w:kern w:val="0"/>
                      <w:sz w:val="18"/>
                      <w:szCs w:val="18"/>
                    </w:rPr>
                  </w:pPr>
                  <w:r>
                    <w:rPr>
                      <w:rFonts w:ascii="宋体" w:hAnsi="宋体" w:cs="宋体" w:hint="eastAsia"/>
                      <w:b/>
                      <w:color w:val="000000"/>
                      <w:kern w:val="0"/>
                      <w:sz w:val="18"/>
                      <w:szCs w:val="18"/>
                    </w:rPr>
                    <w:t>订单</w:t>
                  </w:r>
                  <w:r>
                    <w:rPr>
                      <w:rFonts w:ascii="宋体" w:hAnsi="宋体" w:cs="宋体" w:hint="eastAsia"/>
                      <w:color w:val="000000"/>
                      <w:kern w:val="0"/>
                      <w:sz w:val="18"/>
                      <w:szCs w:val="18"/>
                    </w:rPr>
                    <w:t>：S+时间流水号</w:t>
                  </w:r>
                </w:p>
                <w:p w14:paraId="30194864" w14:textId="77777777" w:rsidR="004837C2" w:rsidRDefault="005F3D5F">
                  <w:pPr>
                    <w:widowControl/>
                    <w:jc w:val="left"/>
                    <w:rPr>
                      <w:rFonts w:ascii="宋体" w:hAnsi="宋体" w:cs="宋体"/>
                      <w:color w:val="000000"/>
                      <w:kern w:val="0"/>
                      <w:sz w:val="18"/>
                      <w:szCs w:val="18"/>
                    </w:rPr>
                  </w:pPr>
                  <w:r>
                    <w:rPr>
                      <w:rFonts w:ascii="宋体" w:hAnsi="宋体" w:cs="宋体" w:hint="eastAsia"/>
                      <w:b/>
                      <w:color w:val="000000"/>
                      <w:kern w:val="0"/>
                      <w:sz w:val="18"/>
                      <w:szCs w:val="18"/>
                    </w:rPr>
                    <w:t>售后发货单</w:t>
                  </w:r>
                  <w:r>
                    <w:rPr>
                      <w:rFonts w:ascii="宋体" w:hAnsi="宋体" w:cs="宋体" w:hint="eastAsia"/>
                      <w:color w:val="000000"/>
                      <w:kern w:val="0"/>
                      <w:sz w:val="18"/>
                      <w:szCs w:val="18"/>
                    </w:rPr>
                    <w:t>：售后单</w:t>
                  </w:r>
                  <w:r>
                    <w:rPr>
                      <w:rFonts w:ascii="宋体" w:hAnsi="宋体" w:cs="宋体"/>
                      <w:color w:val="000000"/>
                      <w:kern w:val="0"/>
                      <w:sz w:val="18"/>
                      <w:szCs w:val="18"/>
                    </w:rPr>
                    <w:t>号-1</w:t>
                  </w:r>
                </w:p>
              </w:tc>
              <w:tc>
                <w:tcPr>
                  <w:tcW w:w="3261" w:type="dxa"/>
                  <w:tcBorders>
                    <w:top w:val="single" w:sz="6" w:space="0" w:color="auto"/>
                    <w:left w:val="nil"/>
                    <w:bottom w:val="single" w:sz="6" w:space="0" w:color="auto"/>
                    <w:right w:val="single" w:sz="6" w:space="0" w:color="auto"/>
                  </w:tcBorders>
                </w:tcPr>
                <w:p w14:paraId="54FAFBEB" w14:textId="77777777" w:rsidR="004837C2" w:rsidRDefault="005F3D5F">
                  <w:pPr>
                    <w:rPr>
                      <w:rFonts w:ascii="宋体" w:hAnsi="宋体" w:cs="宋体"/>
                      <w:color w:val="000000"/>
                      <w:kern w:val="0"/>
                      <w:sz w:val="18"/>
                      <w:szCs w:val="18"/>
                    </w:rPr>
                  </w:pPr>
                  <w:r>
                    <w:rPr>
                      <w:rFonts w:ascii="宋体" w:hAnsi="宋体" w:cs="宋体" w:hint="eastAsia"/>
                      <w:color w:val="000000"/>
                      <w:kern w:val="0"/>
                      <w:sz w:val="18"/>
                      <w:szCs w:val="18"/>
                    </w:rPr>
                    <w:t>唯一，自动生成</w:t>
                  </w:r>
                </w:p>
                <w:p w14:paraId="3B9F4D2C" w14:textId="77777777" w:rsidR="004837C2" w:rsidRDefault="005F3D5F">
                  <w:pPr>
                    <w:rPr>
                      <w:rFonts w:ascii="宋体" w:hAnsi="宋体" w:cs="宋体"/>
                      <w:color w:val="000000"/>
                      <w:kern w:val="0"/>
                      <w:sz w:val="18"/>
                      <w:szCs w:val="18"/>
                    </w:rPr>
                  </w:pPr>
                  <w:r>
                    <w:rPr>
                      <w:rFonts w:ascii="宋体" w:hAnsi="宋体" w:cs="宋体" w:hint="eastAsia"/>
                      <w:color w:val="000000"/>
                      <w:kern w:val="0"/>
                      <w:sz w:val="18"/>
                      <w:szCs w:val="18"/>
                    </w:rPr>
                    <w:t>从订单号就能清晰辨别订单来源</w:t>
                  </w:r>
                </w:p>
              </w:tc>
            </w:tr>
            <w:tr w:rsidR="004837C2" w14:paraId="5D68F788" w14:textId="77777777">
              <w:trPr>
                <w:trHeight w:val="270"/>
              </w:trPr>
              <w:tc>
                <w:tcPr>
                  <w:tcW w:w="1584" w:type="dxa"/>
                  <w:tcBorders>
                    <w:top w:val="nil"/>
                    <w:left w:val="single" w:sz="4" w:space="0" w:color="auto"/>
                    <w:bottom w:val="single" w:sz="4" w:space="0" w:color="auto"/>
                    <w:right w:val="single" w:sz="4" w:space="0" w:color="auto"/>
                  </w:tcBorders>
                  <w:shd w:val="clear" w:color="auto" w:fill="auto"/>
                  <w:noWrap/>
                  <w:vAlign w:val="center"/>
                </w:tcPr>
                <w:p w14:paraId="3425645C" w14:textId="77777777" w:rsidR="004837C2" w:rsidRDefault="005F3D5F">
                  <w:pPr>
                    <w:widowControl/>
                    <w:jc w:val="left"/>
                    <w:rPr>
                      <w:rFonts w:ascii="宋体" w:hAnsi="宋体" w:cs="宋体"/>
                      <w:color w:val="000000"/>
                      <w:kern w:val="0"/>
                      <w:sz w:val="18"/>
                      <w:szCs w:val="18"/>
                    </w:rPr>
                  </w:pPr>
                  <w:r>
                    <w:rPr>
                      <w:rFonts w:ascii="宋体" w:hAnsi="宋体" w:cs="宋体" w:hint="eastAsia"/>
                      <w:color w:val="000000"/>
                      <w:kern w:val="0"/>
                      <w:sz w:val="18"/>
                      <w:szCs w:val="18"/>
                    </w:rPr>
                    <w:t>付款</w:t>
                  </w:r>
                  <w:r>
                    <w:rPr>
                      <w:rFonts w:ascii="宋体" w:hAnsi="宋体" w:cs="宋体"/>
                      <w:color w:val="000000"/>
                      <w:kern w:val="0"/>
                      <w:sz w:val="18"/>
                      <w:szCs w:val="18"/>
                    </w:rPr>
                    <w:t>单号</w:t>
                  </w:r>
                </w:p>
              </w:tc>
              <w:tc>
                <w:tcPr>
                  <w:tcW w:w="2268" w:type="dxa"/>
                  <w:tcBorders>
                    <w:top w:val="single" w:sz="6" w:space="0" w:color="auto"/>
                    <w:left w:val="nil"/>
                    <w:bottom w:val="single" w:sz="6" w:space="0" w:color="auto"/>
                    <w:right w:val="single" w:sz="6" w:space="0" w:color="auto"/>
                  </w:tcBorders>
                </w:tcPr>
                <w:p w14:paraId="1987DFBC" w14:textId="77777777" w:rsidR="004837C2" w:rsidRDefault="005F3D5F">
                  <w:pPr>
                    <w:rPr>
                      <w:rFonts w:ascii="宋体" w:hAnsi="宋体" w:cs="宋体"/>
                      <w:color w:val="000000"/>
                      <w:kern w:val="0"/>
                      <w:sz w:val="18"/>
                      <w:szCs w:val="18"/>
                    </w:rPr>
                  </w:pPr>
                  <w:r>
                    <w:rPr>
                      <w:rFonts w:ascii="宋体" w:hAnsi="宋体" w:cs="宋体" w:hint="eastAsia"/>
                      <w:color w:val="000000"/>
                      <w:kern w:val="0"/>
                      <w:sz w:val="18"/>
                      <w:szCs w:val="18"/>
                    </w:rPr>
                    <w:t>订单</w:t>
                  </w:r>
                  <w:r>
                    <w:rPr>
                      <w:rFonts w:ascii="宋体" w:hAnsi="宋体" w:cs="宋体"/>
                      <w:color w:val="000000"/>
                      <w:kern w:val="0"/>
                      <w:sz w:val="18"/>
                      <w:szCs w:val="18"/>
                    </w:rPr>
                    <w:t>号-1</w:t>
                  </w:r>
                  <w:r>
                    <w:rPr>
                      <w:rFonts w:ascii="宋体" w:hAnsi="宋体" w:cs="宋体" w:hint="eastAsia"/>
                      <w:color w:val="000000"/>
                      <w:kern w:val="0"/>
                      <w:sz w:val="18"/>
                      <w:szCs w:val="18"/>
                    </w:rPr>
                    <w:t>、</w:t>
                  </w:r>
                  <w:r>
                    <w:rPr>
                      <w:rFonts w:ascii="宋体" w:hAnsi="宋体" w:cs="宋体"/>
                      <w:color w:val="000000"/>
                      <w:kern w:val="0"/>
                      <w:sz w:val="18"/>
                      <w:szCs w:val="18"/>
                    </w:rPr>
                    <w:t>-2</w:t>
                  </w:r>
                  <w:r>
                    <w:rPr>
                      <w:rFonts w:ascii="宋体" w:hAnsi="宋体" w:cs="宋体" w:hint="eastAsia"/>
                      <w:color w:val="000000"/>
                      <w:kern w:val="0"/>
                      <w:sz w:val="18"/>
                      <w:szCs w:val="18"/>
                    </w:rPr>
                    <w:t>、</w:t>
                  </w:r>
                  <w:r>
                    <w:rPr>
                      <w:rFonts w:ascii="宋体" w:hAnsi="宋体" w:cs="宋体"/>
                      <w:color w:val="000000"/>
                      <w:kern w:val="0"/>
                      <w:sz w:val="18"/>
                      <w:szCs w:val="18"/>
                    </w:rPr>
                    <w:t>-3</w:t>
                  </w:r>
                </w:p>
                <w:p w14:paraId="0C9EFFA0" w14:textId="77777777" w:rsidR="004837C2" w:rsidRDefault="004837C2">
                  <w:pPr>
                    <w:rPr>
                      <w:rFonts w:ascii="宋体" w:hAnsi="宋体" w:cs="宋体"/>
                      <w:color w:val="000000"/>
                      <w:kern w:val="0"/>
                      <w:sz w:val="18"/>
                      <w:szCs w:val="18"/>
                    </w:rPr>
                  </w:pPr>
                </w:p>
              </w:tc>
              <w:tc>
                <w:tcPr>
                  <w:tcW w:w="3261" w:type="dxa"/>
                  <w:tcBorders>
                    <w:top w:val="single" w:sz="6" w:space="0" w:color="auto"/>
                    <w:left w:val="nil"/>
                    <w:bottom w:val="single" w:sz="6" w:space="0" w:color="auto"/>
                    <w:right w:val="single" w:sz="6" w:space="0" w:color="auto"/>
                  </w:tcBorders>
                </w:tcPr>
                <w:p w14:paraId="4AC145D0" w14:textId="77777777" w:rsidR="004837C2" w:rsidRDefault="005F3D5F">
                  <w:pPr>
                    <w:rPr>
                      <w:rFonts w:ascii="宋体" w:hAnsi="宋体" w:cs="宋体"/>
                      <w:color w:val="000000"/>
                      <w:kern w:val="0"/>
                      <w:sz w:val="18"/>
                      <w:szCs w:val="18"/>
                    </w:rPr>
                  </w:pPr>
                  <w:r>
                    <w:rPr>
                      <w:rFonts w:ascii="宋体" w:hAnsi="宋体" w:cs="宋体" w:hint="eastAsia"/>
                      <w:color w:val="000000"/>
                      <w:kern w:val="0"/>
                      <w:sz w:val="18"/>
                      <w:szCs w:val="18"/>
                    </w:rPr>
                    <w:t>唯一，自动生成</w:t>
                  </w:r>
                </w:p>
                <w:p w14:paraId="73A0083D" w14:textId="77777777" w:rsidR="004837C2" w:rsidRDefault="005F3D5F">
                  <w:pPr>
                    <w:rPr>
                      <w:rFonts w:ascii="宋体" w:hAnsi="宋体" w:cs="宋体"/>
                      <w:color w:val="000000"/>
                      <w:kern w:val="0"/>
                      <w:sz w:val="18"/>
                      <w:szCs w:val="18"/>
                    </w:rPr>
                  </w:pPr>
                  <w:r>
                    <w:rPr>
                      <w:rFonts w:ascii="宋体" w:hAnsi="宋体" w:cs="宋体" w:hint="eastAsia"/>
                      <w:color w:val="000000"/>
                      <w:kern w:val="0"/>
                      <w:sz w:val="18"/>
                      <w:szCs w:val="18"/>
                    </w:rPr>
                    <w:t>从付款单号就能知道关联的订单号</w:t>
                  </w:r>
                </w:p>
              </w:tc>
            </w:tr>
          </w:tbl>
          <w:p w14:paraId="1EED017D" w14:textId="77777777" w:rsidR="004837C2" w:rsidRDefault="005F3D5F">
            <w:pPr>
              <w:pStyle w:val="afb"/>
              <w:numPr>
                <w:ilvl w:val="0"/>
                <w:numId w:val="25"/>
              </w:numPr>
              <w:rPr>
                <w:rFonts w:ascii="Book Antiqua" w:hAnsi="Book Antiqua"/>
                <w:color w:val="000000" w:themeColor="text1"/>
                <w:sz w:val="18"/>
                <w:szCs w:val="18"/>
              </w:rPr>
            </w:pPr>
            <w:r>
              <w:rPr>
                <w:rFonts w:ascii="Book Antiqua" w:hAnsi="Book Antiqua"/>
                <w:color w:val="000000" w:themeColor="text1"/>
                <w:sz w:val="18"/>
                <w:szCs w:val="18"/>
              </w:rPr>
              <w:t>原始订单的订单号，即</w:t>
            </w:r>
            <w:r>
              <w:rPr>
                <w:rFonts w:ascii="Book Antiqua" w:hAnsi="Book Antiqua" w:hint="eastAsia"/>
                <w:color w:val="000000" w:themeColor="text1"/>
                <w:sz w:val="18"/>
                <w:szCs w:val="18"/>
              </w:rPr>
              <w:t>平台</w:t>
            </w:r>
            <w:r>
              <w:rPr>
                <w:rFonts w:ascii="Book Antiqua" w:hAnsi="Book Antiqua"/>
                <w:color w:val="000000" w:themeColor="text1"/>
                <w:sz w:val="18"/>
                <w:szCs w:val="18"/>
              </w:rPr>
              <w:t>订单的订单号。订单</w:t>
            </w:r>
            <w:r>
              <w:rPr>
                <w:rFonts w:ascii="Book Antiqua" w:hAnsi="Book Antiqua" w:hint="eastAsia"/>
                <w:color w:val="000000" w:themeColor="text1"/>
                <w:sz w:val="18"/>
                <w:szCs w:val="18"/>
              </w:rPr>
              <w:t>创建</w:t>
            </w:r>
            <w:r>
              <w:rPr>
                <w:rFonts w:ascii="Book Antiqua" w:hAnsi="Book Antiqua"/>
                <w:color w:val="000000" w:themeColor="text1"/>
                <w:sz w:val="18"/>
                <w:szCs w:val="18"/>
              </w:rPr>
              <w:t>、导入、抓取</w:t>
            </w:r>
            <w:r>
              <w:rPr>
                <w:rFonts w:ascii="Book Antiqua" w:hAnsi="Book Antiqua" w:hint="eastAsia"/>
                <w:color w:val="000000" w:themeColor="text1"/>
                <w:sz w:val="18"/>
                <w:szCs w:val="18"/>
              </w:rPr>
              <w:t>后就生成</w:t>
            </w:r>
            <w:r>
              <w:rPr>
                <w:rFonts w:ascii="Book Antiqua" w:hAnsi="Book Antiqua"/>
                <w:color w:val="000000" w:themeColor="text1"/>
                <w:sz w:val="18"/>
                <w:szCs w:val="18"/>
              </w:rPr>
              <w:t>。</w:t>
            </w:r>
          </w:p>
          <w:p w14:paraId="055ECD2A" w14:textId="77777777" w:rsidR="004837C2" w:rsidRDefault="005F3D5F">
            <w:pPr>
              <w:rPr>
                <w:rFonts w:ascii="Book Antiqua" w:hAnsi="Book Antiqua"/>
                <w:color w:val="000000" w:themeColor="text1"/>
                <w:sz w:val="18"/>
                <w:szCs w:val="18"/>
              </w:rPr>
            </w:pPr>
            <w:r>
              <w:rPr>
                <w:rFonts w:ascii="Book Antiqua" w:hAnsi="Book Antiqua"/>
                <w:color w:val="000000" w:themeColor="text1"/>
                <w:sz w:val="18"/>
                <w:szCs w:val="18"/>
              </w:rPr>
              <w:t>7</w:t>
            </w:r>
            <w:r>
              <w:rPr>
                <w:rFonts w:ascii="Book Antiqua" w:hAnsi="Book Antiqua" w:hint="eastAsia"/>
                <w:color w:val="000000" w:themeColor="text1"/>
                <w:sz w:val="18"/>
                <w:szCs w:val="18"/>
              </w:rPr>
              <w:t>、匹配</w:t>
            </w:r>
            <w:r>
              <w:rPr>
                <w:rFonts w:ascii="Book Antiqua" w:hAnsi="Book Antiqua"/>
                <w:color w:val="000000" w:themeColor="text1"/>
                <w:sz w:val="18"/>
                <w:szCs w:val="18"/>
              </w:rPr>
              <w:t>状态</w:t>
            </w:r>
          </w:p>
          <w:p w14:paraId="20F172F1"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匹配</w:t>
            </w:r>
            <w:r>
              <w:rPr>
                <w:rFonts w:ascii="Book Antiqua" w:hAnsi="Book Antiqua"/>
                <w:color w:val="000000" w:themeColor="text1"/>
                <w:sz w:val="18"/>
                <w:szCs w:val="18"/>
              </w:rPr>
              <w:t>失败：</w:t>
            </w:r>
            <w:r>
              <w:rPr>
                <w:rFonts w:ascii="Book Antiqua" w:hAnsi="Book Antiqua" w:hint="eastAsia"/>
                <w:color w:val="000000" w:themeColor="text1"/>
                <w:sz w:val="18"/>
                <w:szCs w:val="18"/>
              </w:rPr>
              <w:t>订单匹配</w:t>
            </w:r>
            <w:r>
              <w:rPr>
                <w:rFonts w:ascii="Book Antiqua" w:hAnsi="Book Antiqua"/>
                <w:color w:val="000000" w:themeColor="text1"/>
                <w:sz w:val="18"/>
                <w:szCs w:val="18"/>
              </w:rPr>
              <w:t>失败后</w:t>
            </w:r>
            <w:r>
              <w:rPr>
                <w:rFonts w:ascii="Book Antiqua" w:hAnsi="Book Antiqua" w:hint="eastAsia"/>
                <w:color w:val="000000" w:themeColor="text1"/>
                <w:sz w:val="18"/>
                <w:szCs w:val="18"/>
              </w:rPr>
              <w:t>，原始</w:t>
            </w:r>
            <w:r>
              <w:rPr>
                <w:rFonts w:ascii="Book Antiqua" w:hAnsi="Book Antiqua"/>
                <w:color w:val="000000" w:themeColor="text1"/>
                <w:sz w:val="18"/>
                <w:szCs w:val="18"/>
              </w:rPr>
              <w:t>订单列表页自动</w:t>
            </w:r>
            <w:r>
              <w:rPr>
                <w:rFonts w:ascii="Book Antiqua" w:hAnsi="Book Antiqua" w:hint="eastAsia"/>
                <w:color w:val="000000" w:themeColor="text1"/>
                <w:sz w:val="18"/>
                <w:szCs w:val="18"/>
              </w:rPr>
              <w:t>展示失败</w:t>
            </w:r>
            <w:r>
              <w:rPr>
                <w:rFonts w:ascii="Book Antiqua" w:hAnsi="Book Antiqua"/>
                <w:color w:val="000000" w:themeColor="text1"/>
                <w:sz w:val="18"/>
                <w:szCs w:val="18"/>
              </w:rPr>
              <w:t>原因：</w:t>
            </w:r>
            <w:proofErr w:type="spellStart"/>
            <w:r>
              <w:rPr>
                <w:rFonts w:ascii="Book Antiqua" w:hAnsi="Book Antiqua" w:hint="eastAsia"/>
                <w:color w:val="000000" w:themeColor="text1"/>
                <w:sz w:val="18"/>
                <w:szCs w:val="18"/>
              </w:rPr>
              <w:t>sku</w:t>
            </w:r>
            <w:proofErr w:type="spellEnd"/>
            <w:r>
              <w:rPr>
                <w:rFonts w:ascii="Book Antiqua" w:hAnsi="Book Antiqua" w:hint="eastAsia"/>
                <w:color w:val="000000" w:themeColor="text1"/>
                <w:sz w:val="18"/>
                <w:szCs w:val="18"/>
              </w:rPr>
              <w:t>未</w:t>
            </w:r>
            <w:r>
              <w:rPr>
                <w:rFonts w:ascii="Book Antiqua" w:hAnsi="Book Antiqua"/>
                <w:color w:val="000000" w:themeColor="text1"/>
                <w:sz w:val="18"/>
                <w:szCs w:val="18"/>
              </w:rPr>
              <w:t>找到</w:t>
            </w:r>
            <w:r>
              <w:rPr>
                <w:rFonts w:ascii="Book Antiqua" w:hAnsi="Book Antiqua" w:hint="eastAsia"/>
                <w:color w:val="000000" w:themeColor="text1"/>
                <w:sz w:val="18"/>
                <w:szCs w:val="18"/>
              </w:rPr>
              <w:t>、</w:t>
            </w:r>
            <w:r>
              <w:rPr>
                <w:rFonts w:ascii="Book Antiqua" w:hAnsi="Book Antiqua"/>
                <w:color w:val="000000" w:themeColor="text1"/>
                <w:sz w:val="18"/>
                <w:szCs w:val="18"/>
              </w:rPr>
              <w:t>付款单未</w:t>
            </w:r>
            <w:r>
              <w:rPr>
                <w:rFonts w:ascii="Book Antiqua" w:hAnsi="Book Antiqua" w:hint="eastAsia"/>
                <w:color w:val="000000" w:themeColor="text1"/>
                <w:sz w:val="18"/>
                <w:szCs w:val="18"/>
              </w:rPr>
              <w:t>找到</w:t>
            </w:r>
            <w:r>
              <w:rPr>
                <w:rFonts w:ascii="Book Antiqua" w:hAnsi="Book Antiqua"/>
                <w:color w:val="000000" w:themeColor="text1"/>
                <w:sz w:val="18"/>
                <w:szCs w:val="18"/>
              </w:rPr>
              <w:t>（暂时提供</w:t>
            </w:r>
            <w:r>
              <w:rPr>
                <w:rFonts w:ascii="Book Antiqua" w:hAnsi="Book Antiqua" w:hint="eastAsia"/>
                <w:color w:val="000000" w:themeColor="text1"/>
                <w:sz w:val="18"/>
                <w:szCs w:val="18"/>
              </w:rPr>
              <w:t>这</w:t>
            </w:r>
            <w:r>
              <w:rPr>
                <w:rFonts w:ascii="Book Antiqua" w:hAnsi="Book Antiqua"/>
                <w:color w:val="000000" w:themeColor="text1"/>
                <w:sz w:val="18"/>
                <w:szCs w:val="18"/>
              </w:rPr>
              <w:t>两个原因，后续再拓展）；</w:t>
            </w:r>
          </w:p>
          <w:p w14:paraId="69D3413E" w14:textId="77777777" w:rsidR="004837C2" w:rsidRDefault="005F3D5F">
            <w:pPr>
              <w:pStyle w:val="afb"/>
              <w:numPr>
                <w:ilvl w:val="0"/>
                <w:numId w:val="25"/>
              </w:numPr>
              <w:rPr>
                <w:rFonts w:ascii="Book Antiqua" w:hAnsi="Book Antiqua"/>
                <w:color w:val="000000" w:themeColor="text1"/>
                <w:sz w:val="18"/>
                <w:szCs w:val="18"/>
              </w:rPr>
            </w:pPr>
            <w:r>
              <w:rPr>
                <w:rFonts w:ascii="Book Antiqua" w:hAnsi="Book Antiqua" w:hint="eastAsia"/>
                <w:color w:val="000000" w:themeColor="text1"/>
                <w:sz w:val="18"/>
                <w:szCs w:val="18"/>
              </w:rPr>
              <w:t>未</w:t>
            </w:r>
            <w:r>
              <w:rPr>
                <w:rFonts w:ascii="Book Antiqua" w:hAnsi="Book Antiqua"/>
                <w:color w:val="000000" w:themeColor="text1"/>
                <w:sz w:val="18"/>
                <w:szCs w:val="18"/>
              </w:rPr>
              <w:t>匹配</w:t>
            </w:r>
            <w:r>
              <w:rPr>
                <w:rFonts w:ascii="Book Antiqua" w:hAnsi="Book Antiqua" w:hint="eastAsia"/>
                <w:color w:val="000000" w:themeColor="text1"/>
                <w:sz w:val="18"/>
                <w:szCs w:val="18"/>
              </w:rPr>
              <w:t>、</w:t>
            </w:r>
            <w:r>
              <w:rPr>
                <w:rFonts w:ascii="Book Antiqua" w:hAnsi="Book Antiqua"/>
                <w:color w:val="000000" w:themeColor="text1"/>
                <w:sz w:val="18"/>
                <w:szCs w:val="18"/>
              </w:rPr>
              <w:t>匹配失败的</w:t>
            </w:r>
            <w:r>
              <w:rPr>
                <w:rFonts w:ascii="Book Antiqua" w:hAnsi="Book Antiqua" w:hint="eastAsia"/>
                <w:color w:val="000000" w:themeColor="text1"/>
                <w:sz w:val="18"/>
                <w:szCs w:val="18"/>
              </w:rPr>
              <w:t>原始</w:t>
            </w:r>
            <w:r>
              <w:rPr>
                <w:rFonts w:ascii="Book Antiqua" w:hAnsi="Book Antiqua"/>
                <w:color w:val="000000" w:themeColor="text1"/>
                <w:sz w:val="18"/>
                <w:szCs w:val="18"/>
              </w:rPr>
              <w:t>订单，</w:t>
            </w:r>
            <w:r>
              <w:rPr>
                <w:rFonts w:ascii="Book Antiqua" w:hAnsi="Book Antiqua" w:hint="eastAsia"/>
                <w:color w:val="000000" w:themeColor="text1"/>
                <w:sz w:val="18"/>
                <w:szCs w:val="18"/>
              </w:rPr>
              <w:t>会</w:t>
            </w:r>
            <w:r>
              <w:rPr>
                <w:rFonts w:ascii="Book Antiqua" w:hAnsi="Book Antiqua"/>
                <w:color w:val="000000" w:themeColor="text1"/>
                <w:sz w:val="18"/>
                <w:szCs w:val="18"/>
              </w:rPr>
              <w:t>跑匹配规则；</w:t>
            </w:r>
          </w:p>
          <w:p w14:paraId="687AE27B" w14:textId="77777777" w:rsidR="004837C2" w:rsidRDefault="005F3D5F">
            <w:pPr>
              <w:rPr>
                <w:rFonts w:ascii="Book Antiqua" w:hAnsi="Book Antiqua"/>
                <w:b/>
                <w:color w:val="000000" w:themeColor="text1"/>
                <w:sz w:val="18"/>
                <w:szCs w:val="18"/>
              </w:rPr>
            </w:pPr>
            <w:r>
              <w:rPr>
                <w:noProof/>
              </w:rPr>
              <w:lastRenderedPageBreak/>
              <w:drawing>
                <wp:inline distT="0" distB="0" distL="0" distR="0" wp14:anchorId="10D36944" wp14:editId="197A1086">
                  <wp:extent cx="4049395" cy="1670050"/>
                  <wp:effectExtent l="0" t="0" r="8255" b="6350"/>
                  <wp:docPr id="149" name="图片 149" descr="https://uploader.shimo.im/f/KbCpf4nP7Tw7orj5.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s://uploader.shimo.im/f/KbCpf4nP7Tw7orj5.png!thumbnail"/>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4064037" cy="1676346"/>
                          </a:xfrm>
                          <a:prstGeom prst="rect">
                            <a:avLst/>
                          </a:prstGeom>
                          <a:noFill/>
                          <a:ln>
                            <a:noFill/>
                          </a:ln>
                        </pic:spPr>
                      </pic:pic>
                    </a:graphicData>
                  </a:graphic>
                </wp:inline>
              </w:drawing>
            </w:r>
          </w:p>
          <w:p w14:paraId="4D4F654B" w14:textId="77777777" w:rsidR="004837C2" w:rsidRDefault="004837C2">
            <w:pPr>
              <w:rPr>
                <w:rFonts w:ascii="Book Antiqua" w:hAnsi="Book Antiqua"/>
                <w:sz w:val="18"/>
                <w:szCs w:val="18"/>
              </w:rPr>
            </w:pPr>
          </w:p>
        </w:tc>
      </w:tr>
      <w:tr w:rsidR="004837C2" w14:paraId="66C4DCB8" w14:textId="77777777">
        <w:trPr>
          <w:trHeight w:val="363"/>
          <w:jc w:val="center"/>
        </w:trPr>
        <w:tc>
          <w:tcPr>
            <w:tcW w:w="9112" w:type="dxa"/>
            <w:gridSpan w:val="2"/>
            <w:shd w:val="clear" w:color="auto" w:fill="F8F8F8"/>
            <w:vAlign w:val="center"/>
          </w:tcPr>
          <w:p w14:paraId="350D240A" w14:textId="77777777" w:rsidR="004837C2" w:rsidRDefault="005F3D5F">
            <w:pPr>
              <w:rPr>
                <w:rFonts w:ascii="Book Antiqua" w:hAnsi="Book Antiqua"/>
                <w:sz w:val="18"/>
                <w:szCs w:val="18"/>
              </w:rPr>
            </w:pPr>
            <w:r>
              <w:rPr>
                <w:rFonts w:ascii="Book Antiqua" w:hAnsi="Book Antiqua" w:hint="eastAsia"/>
                <w:b/>
                <w:sz w:val="18"/>
                <w:szCs w:val="18"/>
              </w:rPr>
              <w:lastRenderedPageBreak/>
              <w:t>原始</w:t>
            </w:r>
            <w:r>
              <w:rPr>
                <w:rFonts w:ascii="Book Antiqua" w:hAnsi="Book Antiqua"/>
                <w:b/>
                <w:sz w:val="18"/>
                <w:szCs w:val="18"/>
              </w:rPr>
              <w:t>订单字段</w:t>
            </w:r>
            <w:r>
              <w:rPr>
                <w:rFonts w:ascii="Book Antiqua" w:hAnsi="Book Antiqua" w:hint="eastAsia"/>
                <w:sz w:val="18"/>
                <w:szCs w:val="18"/>
                <w:highlight w:val="yellow"/>
              </w:rPr>
              <w:t>（</w:t>
            </w:r>
            <w:r>
              <w:rPr>
                <w:rFonts w:ascii="Book Antiqua" w:hAnsi="Book Antiqua"/>
                <w:sz w:val="18"/>
                <w:szCs w:val="18"/>
                <w:highlight w:val="yellow"/>
              </w:rPr>
              <w:t>仅供参考</w:t>
            </w:r>
            <w:r>
              <w:rPr>
                <w:rFonts w:ascii="Book Antiqua" w:hAnsi="Book Antiqua" w:hint="eastAsia"/>
                <w:sz w:val="18"/>
                <w:szCs w:val="18"/>
                <w:highlight w:val="yellow"/>
              </w:rPr>
              <w:t>，以</w:t>
            </w:r>
            <w:r>
              <w:rPr>
                <w:rFonts w:ascii="Book Antiqua" w:hAnsi="Book Antiqua"/>
                <w:sz w:val="18"/>
                <w:szCs w:val="18"/>
                <w:highlight w:val="yellow"/>
              </w:rPr>
              <w:t>定义的数据库为准）</w:t>
            </w:r>
          </w:p>
          <w:tbl>
            <w:tblPr>
              <w:tblW w:w="8555" w:type="dxa"/>
              <w:tblLayout w:type="fixed"/>
              <w:tblLook w:val="04A0" w:firstRow="1" w:lastRow="0" w:firstColumn="1" w:lastColumn="0" w:noHBand="0" w:noVBand="1"/>
            </w:tblPr>
            <w:tblGrid>
              <w:gridCol w:w="1609"/>
              <w:gridCol w:w="1134"/>
              <w:gridCol w:w="992"/>
              <w:gridCol w:w="4820"/>
            </w:tblGrid>
            <w:tr w:rsidR="004837C2" w14:paraId="5060494A" w14:textId="77777777">
              <w:trPr>
                <w:trHeight w:val="270"/>
              </w:trPr>
              <w:tc>
                <w:tcPr>
                  <w:tcW w:w="160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42C6FD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134" w:type="dxa"/>
                  <w:tcBorders>
                    <w:top w:val="single" w:sz="4" w:space="0" w:color="auto"/>
                    <w:left w:val="nil"/>
                    <w:bottom w:val="single" w:sz="6" w:space="0" w:color="auto"/>
                    <w:right w:val="single" w:sz="6" w:space="0" w:color="auto"/>
                  </w:tcBorders>
                  <w:shd w:val="clear" w:color="000000" w:fill="D9D9D9"/>
                </w:tcPr>
                <w:p w14:paraId="47CC887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992" w:type="dxa"/>
                  <w:tcBorders>
                    <w:top w:val="single" w:sz="4" w:space="0" w:color="auto"/>
                    <w:left w:val="single" w:sz="6" w:space="0" w:color="auto"/>
                    <w:bottom w:val="single" w:sz="6" w:space="0" w:color="auto"/>
                    <w:right w:val="single" w:sz="4" w:space="0" w:color="auto"/>
                  </w:tcBorders>
                  <w:shd w:val="clear" w:color="000000" w:fill="D9D9D9"/>
                </w:tcPr>
                <w:p w14:paraId="0C9D126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4820" w:type="dxa"/>
                  <w:tcBorders>
                    <w:top w:val="single" w:sz="4" w:space="0" w:color="auto"/>
                    <w:left w:val="nil"/>
                    <w:bottom w:val="single" w:sz="4" w:space="0" w:color="auto"/>
                    <w:right w:val="single" w:sz="4" w:space="0" w:color="auto"/>
                  </w:tcBorders>
                  <w:shd w:val="clear" w:color="000000" w:fill="D9D9D9"/>
                  <w:noWrap/>
                  <w:vAlign w:val="center"/>
                </w:tcPr>
                <w:p w14:paraId="00D6ED7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5CD81EF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8E88709" w14:textId="77777777" w:rsidR="004837C2" w:rsidRDefault="005F3D5F">
                  <w:pPr>
                    <w:widowControl/>
                    <w:jc w:val="left"/>
                    <w:rPr>
                      <w:rFonts w:ascii="宋体" w:hAnsi="宋体" w:cs="宋体"/>
                      <w:color w:val="000000"/>
                      <w:kern w:val="0"/>
                      <w:sz w:val="22"/>
                      <w:szCs w:val="22"/>
                    </w:rPr>
                  </w:pPr>
                  <w:r>
                    <w:rPr>
                      <w:rStyle w:val="ql-author-1041246"/>
                    </w:rPr>
                    <w:t>电商订单号</w:t>
                  </w:r>
                </w:p>
              </w:tc>
              <w:tc>
                <w:tcPr>
                  <w:tcW w:w="1134" w:type="dxa"/>
                  <w:tcBorders>
                    <w:top w:val="single" w:sz="6" w:space="0" w:color="auto"/>
                    <w:left w:val="nil"/>
                    <w:bottom w:val="single" w:sz="6" w:space="0" w:color="auto"/>
                    <w:right w:val="single" w:sz="6" w:space="0" w:color="auto"/>
                  </w:tcBorders>
                  <w:vAlign w:val="center"/>
                </w:tcPr>
                <w:p w14:paraId="2B91197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88AE91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041CB854" w14:textId="77777777" w:rsidR="004837C2" w:rsidRDefault="004837C2">
                  <w:pPr>
                    <w:widowControl/>
                    <w:jc w:val="left"/>
                    <w:rPr>
                      <w:rFonts w:ascii="宋体" w:hAnsi="宋体" w:cs="宋体"/>
                      <w:b/>
                      <w:bCs/>
                      <w:color w:val="000000"/>
                      <w:kern w:val="0"/>
                      <w:sz w:val="22"/>
                      <w:szCs w:val="22"/>
                    </w:rPr>
                  </w:pPr>
                </w:p>
              </w:tc>
            </w:tr>
            <w:tr w:rsidR="004837C2" w14:paraId="531380E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A29E41E" w14:textId="77777777" w:rsidR="004837C2" w:rsidRDefault="005F3D5F">
                  <w:pPr>
                    <w:widowControl/>
                    <w:jc w:val="left"/>
                    <w:rPr>
                      <w:rFonts w:ascii="宋体" w:hAnsi="宋体" w:cs="宋体"/>
                      <w:color w:val="000000"/>
                      <w:kern w:val="0"/>
                      <w:sz w:val="22"/>
                      <w:szCs w:val="22"/>
                    </w:rPr>
                  </w:pPr>
                  <w:r>
                    <w:rPr>
                      <w:rStyle w:val="ql-author-1041246"/>
                    </w:rPr>
                    <w:t>订单号</w:t>
                  </w:r>
                </w:p>
              </w:tc>
              <w:tc>
                <w:tcPr>
                  <w:tcW w:w="1134" w:type="dxa"/>
                  <w:tcBorders>
                    <w:top w:val="single" w:sz="6" w:space="0" w:color="auto"/>
                    <w:left w:val="nil"/>
                    <w:bottom w:val="single" w:sz="6" w:space="0" w:color="auto"/>
                    <w:right w:val="single" w:sz="6" w:space="0" w:color="auto"/>
                  </w:tcBorders>
                  <w:vAlign w:val="center"/>
                </w:tcPr>
                <w:p w14:paraId="642137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961CD7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8139A4E" w14:textId="77777777" w:rsidR="004837C2" w:rsidRDefault="004837C2">
                  <w:pPr>
                    <w:widowControl/>
                    <w:jc w:val="left"/>
                    <w:rPr>
                      <w:rFonts w:ascii="宋体" w:hAnsi="宋体" w:cs="宋体"/>
                      <w:b/>
                      <w:bCs/>
                      <w:color w:val="000000"/>
                      <w:kern w:val="0"/>
                      <w:sz w:val="22"/>
                      <w:szCs w:val="22"/>
                    </w:rPr>
                  </w:pPr>
                </w:p>
              </w:tc>
            </w:tr>
            <w:tr w:rsidR="004837C2" w14:paraId="3A576DE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E44B3E0" w14:textId="77777777" w:rsidR="004837C2" w:rsidRDefault="005F3D5F">
                  <w:pPr>
                    <w:widowControl/>
                    <w:jc w:val="left"/>
                    <w:rPr>
                      <w:rFonts w:ascii="宋体" w:hAnsi="宋体" w:cs="宋体"/>
                      <w:color w:val="000000"/>
                      <w:kern w:val="0"/>
                      <w:sz w:val="22"/>
                      <w:szCs w:val="22"/>
                    </w:rPr>
                  </w:pPr>
                  <w:r>
                    <w:rPr>
                      <w:rStyle w:val="ql-author-1041246"/>
                    </w:rPr>
                    <w:t>创建方式</w:t>
                  </w:r>
                </w:p>
              </w:tc>
              <w:tc>
                <w:tcPr>
                  <w:tcW w:w="1134" w:type="dxa"/>
                  <w:tcBorders>
                    <w:top w:val="single" w:sz="6" w:space="0" w:color="auto"/>
                    <w:left w:val="nil"/>
                    <w:bottom w:val="single" w:sz="6" w:space="0" w:color="auto"/>
                    <w:right w:val="single" w:sz="6" w:space="0" w:color="auto"/>
                  </w:tcBorders>
                  <w:vAlign w:val="center"/>
                </w:tcPr>
                <w:p w14:paraId="1CB5545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3708D4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FE7CAAF"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平台</w:t>
                  </w:r>
                  <w:r>
                    <w:rPr>
                      <w:rFonts w:ascii="宋体" w:hAnsi="宋体" w:cs="宋体"/>
                      <w:b/>
                      <w:bCs/>
                      <w:color w:val="000000"/>
                      <w:kern w:val="0"/>
                      <w:sz w:val="22"/>
                      <w:szCs w:val="22"/>
                    </w:rPr>
                    <w:t>订单</w:t>
                  </w:r>
                  <w:r>
                    <w:rPr>
                      <w:rFonts w:ascii="宋体" w:hAnsi="宋体" w:cs="宋体" w:hint="eastAsia"/>
                      <w:b/>
                      <w:bCs/>
                      <w:color w:val="000000"/>
                      <w:kern w:val="0"/>
                      <w:sz w:val="22"/>
                      <w:szCs w:val="22"/>
                    </w:rPr>
                    <w:t>、</w:t>
                  </w:r>
                  <w:r>
                    <w:rPr>
                      <w:rFonts w:ascii="宋体" w:hAnsi="宋体" w:cs="宋体"/>
                      <w:b/>
                      <w:bCs/>
                      <w:color w:val="000000"/>
                      <w:kern w:val="0"/>
                      <w:sz w:val="22"/>
                      <w:szCs w:val="22"/>
                    </w:rPr>
                    <w:t>手工订单</w:t>
                  </w:r>
                </w:p>
              </w:tc>
            </w:tr>
            <w:tr w:rsidR="004837C2" w14:paraId="0AA75D7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720C21D" w14:textId="77777777" w:rsidR="004837C2" w:rsidRDefault="005F3D5F">
                  <w:pPr>
                    <w:widowControl/>
                    <w:jc w:val="left"/>
                    <w:rPr>
                      <w:rFonts w:ascii="宋体" w:hAnsi="宋体" w:cs="宋体"/>
                      <w:color w:val="000000"/>
                      <w:kern w:val="0"/>
                      <w:sz w:val="22"/>
                      <w:szCs w:val="22"/>
                    </w:rPr>
                  </w:pPr>
                  <w:r>
                    <w:rPr>
                      <w:rStyle w:val="ql-author-1041246"/>
                    </w:rPr>
                    <w:t>来源平台</w:t>
                  </w:r>
                </w:p>
              </w:tc>
              <w:tc>
                <w:tcPr>
                  <w:tcW w:w="1134" w:type="dxa"/>
                  <w:tcBorders>
                    <w:top w:val="single" w:sz="6" w:space="0" w:color="auto"/>
                    <w:left w:val="nil"/>
                    <w:bottom w:val="single" w:sz="6" w:space="0" w:color="auto"/>
                    <w:right w:val="single" w:sz="6" w:space="0" w:color="auto"/>
                  </w:tcBorders>
                  <w:vAlign w:val="center"/>
                </w:tcPr>
                <w:p w14:paraId="4EC3A20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22C02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D64AF57" w14:textId="77777777" w:rsidR="004837C2" w:rsidRDefault="004837C2">
                  <w:pPr>
                    <w:widowControl/>
                    <w:jc w:val="left"/>
                    <w:rPr>
                      <w:rFonts w:ascii="宋体" w:hAnsi="宋体" w:cs="宋体"/>
                      <w:b/>
                      <w:bCs/>
                      <w:color w:val="000000"/>
                      <w:kern w:val="0"/>
                      <w:sz w:val="22"/>
                      <w:szCs w:val="22"/>
                    </w:rPr>
                  </w:pPr>
                </w:p>
              </w:tc>
            </w:tr>
            <w:tr w:rsidR="004837C2" w14:paraId="7BDA2C9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1BA9027" w14:textId="77777777" w:rsidR="004837C2" w:rsidRDefault="005F3D5F">
                  <w:pPr>
                    <w:widowControl/>
                    <w:jc w:val="left"/>
                    <w:rPr>
                      <w:rStyle w:val="ql-author-1041246"/>
                    </w:rPr>
                  </w:pPr>
                  <w:r>
                    <w:rPr>
                      <w:rStyle w:val="ql-author-1041246"/>
                    </w:rPr>
                    <w:t>店铺名称</w:t>
                  </w:r>
                </w:p>
              </w:tc>
              <w:tc>
                <w:tcPr>
                  <w:tcW w:w="1134" w:type="dxa"/>
                  <w:tcBorders>
                    <w:top w:val="single" w:sz="6" w:space="0" w:color="auto"/>
                    <w:left w:val="nil"/>
                    <w:bottom w:val="single" w:sz="6" w:space="0" w:color="auto"/>
                    <w:right w:val="single" w:sz="6" w:space="0" w:color="auto"/>
                  </w:tcBorders>
                  <w:vAlign w:val="center"/>
                </w:tcPr>
                <w:p w14:paraId="7D38F8C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DAD48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4BBBB9F8" w14:textId="77777777" w:rsidR="004837C2" w:rsidRDefault="004837C2">
                  <w:pPr>
                    <w:widowControl/>
                    <w:jc w:val="left"/>
                    <w:rPr>
                      <w:rFonts w:ascii="宋体" w:hAnsi="宋体" w:cs="宋体"/>
                      <w:b/>
                      <w:bCs/>
                      <w:color w:val="000000"/>
                      <w:kern w:val="0"/>
                      <w:sz w:val="22"/>
                      <w:szCs w:val="22"/>
                    </w:rPr>
                  </w:pPr>
                </w:p>
              </w:tc>
            </w:tr>
            <w:tr w:rsidR="004837C2" w14:paraId="714DC8C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BECAFD5" w14:textId="77777777" w:rsidR="004837C2" w:rsidRDefault="005F3D5F">
                  <w:pPr>
                    <w:widowControl/>
                    <w:jc w:val="left"/>
                    <w:rPr>
                      <w:rStyle w:val="ql-author-1041246"/>
                    </w:rPr>
                  </w:pPr>
                  <w:r>
                    <w:rPr>
                      <w:rStyle w:val="ql-author-1041246"/>
                    </w:rPr>
                    <w:t>sku1</w:t>
                  </w:r>
                </w:p>
              </w:tc>
              <w:tc>
                <w:tcPr>
                  <w:tcW w:w="1134" w:type="dxa"/>
                  <w:tcBorders>
                    <w:top w:val="single" w:sz="6" w:space="0" w:color="auto"/>
                    <w:left w:val="nil"/>
                    <w:bottom w:val="single" w:sz="6" w:space="0" w:color="auto"/>
                    <w:right w:val="single" w:sz="6" w:space="0" w:color="auto"/>
                  </w:tcBorders>
                  <w:vAlign w:val="center"/>
                </w:tcPr>
                <w:p w14:paraId="422273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EBB3EC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0636CB2" w14:textId="77777777" w:rsidR="004837C2" w:rsidRDefault="004837C2">
                  <w:pPr>
                    <w:widowControl/>
                    <w:jc w:val="left"/>
                    <w:rPr>
                      <w:rFonts w:ascii="宋体" w:hAnsi="宋体" w:cs="宋体"/>
                      <w:b/>
                      <w:bCs/>
                      <w:color w:val="000000"/>
                      <w:kern w:val="0"/>
                      <w:sz w:val="22"/>
                      <w:szCs w:val="22"/>
                    </w:rPr>
                  </w:pPr>
                </w:p>
              </w:tc>
            </w:tr>
            <w:tr w:rsidR="004837C2" w14:paraId="1A0456F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01D15AC"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proofErr w:type="spellEnd"/>
                  <w:r>
                    <w:rPr>
                      <w:rStyle w:val="ql-author-1041246"/>
                    </w:rPr>
                    <w:t>名称</w:t>
                  </w:r>
                </w:p>
              </w:tc>
              <w:tc>
                <w:tcPr>
                  <w:tcW w:w="1134" w:type="dxa"/>
                  <w:tcBorders>
                    <w:top w:val="single" w:sz="6" w:space="0" w:color="auto"/>
                    <w:left w:val="nil"/>
                    <w:bottom w:val="single" w:sz="6" w:space="0" w:color="auto"/>
                    <w:right w:val="single" w:sz="6" w:space="0" w:color="auto"/>
                  </w:tcBorders>
                  <w:vAlign w:val="center"/>
                </w:tcPr>
                <w:p w14:paraId="06D5402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E09E0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w:t>
                  </w:r>
                </w:p>
              </w:tc>
              <w:tc>
                <w:tcPr>
                  <w:tcW w:w="4820" w:type="dxa"/>
                  <w:tcBorders>
                    <w:top w:val="nil"/>
                    <w:left w:val="nil"/>
                    <w:bottom w:val="single" w:sz="4" w:space="0" w:color="auto"/>
                    <w:right w:val="single" w:sz="4" w:space="0" w:color="auto"/>
                  </w:tcBorders>
                  <w:shd w:val="clear" w:color="000000" w:fill="FFFFFF"/>
                  <w:noWrap/>
                  <w:vAlign w:val="center"/>
                </w:tcPr>
                <w:p w14:paraId="1C057FCB" w14:textId="77777777" w:rsidR="004837C2" w:rsidRDefault="004837C2">
                  <w:pPr>
                    <w:widowControl/>
                    <w:jc w:val="left"/>
                    <w:rPr>
                      <w:rFonts w:ascii="宋体" w:hAnsi="宋体" w:cs="宋体"/>
                      <w:b/>
                      <w:bCs/>
                      <w:color w:val="000000"/>
                      <w:kern w:val="0"/>
                      <w:sz w:val="22"/>
                      <w:szCs w:val="22"/>
                    </w:rPr>
                  </w:pPr>
                </w:p>
              </w:tc>
            </w:tr>
            <w:tr w:rsidR="004837C2" w14:paraId="665384D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389928F" w14:textId="77777777" w:rsidR="004837C2" w:rsidRDefault="005F3D5F">
                  <w:pPr>
                    <w:widowControl/>
                    <w:jc w:val="left"/>
                    <w:rPr>
                      <w:rStyle w:val="ql-author-1041246"/>
                    </w:rPr>
                  </w:pPr>
                  <w:r>
                    <w:rPr>
                      <w:rStyle w:val="ql-author-1041246"/>
                    </w:rPr>
                    <w:t>电商</w:t>
                  </w:r>
                  <w:r>
                    <w:rPr>
                      <w:rStyle w:val="ql-author-1041246"/>
                    </w:rPr>
                    <w:t>sku1</w:t>
                  </w:r>
                </w:p>
              </w:tc>
              <w:tc>
                <w:tcPr>
                  <w:tcW w:w="1134" w:type="dxa"/>
                  <w:tcBorders>
                    <w:top w:val="single" w:sz="6" w:space="0" w:color="auto"/>
                    <w:left w:val="nil"/>
                    <w:bottom w:val="single" w:sz="6" w:space="0" w:color="auto"/>
                    <w:right w:val="single" w:sz="6" w:space="0" w:color="auto"/>
                  </w:tcBorders>
                  <w:vAlign w:val="center"/>
                </w:tcPr>
                <w:p w14:paraId="3FC8345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E8CD6E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C1C5771" w14:textId="77777777" w:rsidR="004837C2" w:rsidRDefault="004837C2">
                  <w:pPr>
                    <w:widowControl/>
                    <w:jc w:val="left"/>
                    <w:rPr>
                      <w:rFonts w:ascii="宋体" w:hAnsi="宋体" w:cs="宋体"/>
                      <w:b/>
                      <w:bCs/>
                      <w:color w:val="000000"/>
                      <w:kern w:val="0"/>
                      <w:sz w:val="22"/>
                      <w:szCs w:val="22"/>
                    </w:rPr>
                  </w:pPr>
                </w:p>
              </w:tc>
            </w:tr>
            <w:tr w:rsidR="004837C2" w14:paraId="1546B54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D1CBAAC" w14:textId="77777777" w:rsidR="004837C2" w:rsidRDefault="005F3D5F">
                  <w:pPr>
                    <w:widowControl/>
                    <w:jc w:val="left"/>
                    <w:rPr>
                      <w:rStyle w:val="ql-author-1041246"/>
                    </w:rPr>
                  </w:pPr>
                  <w:r>
                    <w:rPr>
                      <w:rStyle w:val="ql-author-1041246"/>
                    </w:rPr>
                    <w:t>sku1</w:t>
                  </w:r>
                  <w:r>
                    <w:rPr>
                      <w:rStyle w:val="ql-author-1041246"/>
                    </w:rPr>
                    <w:t>图片</w:t>
                  </w:r>
                </w:p>
              </w:tc>
              <w:tc>
                <w:tcPr>
                  <w:tcW w:w="1134" w:type="dxa"/>
                  <w:tcBorders>
                    <w:top w:val="single" w:sz="6" w:space="0" w:color="auto"/>
                    <w:left w:val="nil"/>
                    <w:bottom w:val="single" w:sz="6" w:space="0" w:color="auto"/>
                    <w:right w:val="single" w:sz="6" w:space="0" w:color="auto"/>
                  </w:tcBorders>
                  <w:vAlign w:val="center"/>
                </w:tcPr>
                <w:p w14:paraId="42322EA7"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A34922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DD81266" w14:textId="77777777" w:rsidR="004837C2" w:rsidRDefault="004837C2">
                  <w:pPr>
                    <w:widowControl/>
                    <w:jc w:val="left"/>
                    <w:rPr>
                      <w:rFonts w:ascii="宋体" w:hAnsi="宋体" w:cs="宋体"/>
                      <w:b/>
                      <w:bCs/>
                      <w:color w:val="000000"/>
                      <w:kern w:val="0"/>
                      <w:sz w:val="22"/>
                      <w:szCs w:val="22"/>
                    </w:rPr>
                  </w:pPr>
                </w:p>
              </w:tc>
            </w:tr>
            <w:tr w:rsidR="004837C2" w14:paraId="52C92DC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4A59074" w14:textId="77777777" w:rsidR="004837C2" w:rsidRDefault="005F3D5F">
                  <w:pPr>
                    <w:widowControl/>
                    <w:jc w:val="left"/>
                    <w:rPr>
                      <w:rStyle w:val="ql-author-1041246"/>
                    </w:rPr>
                  </w:pPr>
                  <w:r>
                    <w:rPr>
                      <w:rStyle w:val="ql-author-1041246"/>
                    </w:rPr>
                    <w:t>sku1</w:t>
                  </w:r>
                  <w:r>
                    <w:rPr>
                      <w:rStyle w:val="ql-author-1041246"/>
                    </w:rPr>
                    <w:t>数量</w:t>
                  </w:r>
                </w:p>
              </w:tc>
              <w:tc>
                <w:tcPr>
                  <w:tcW w:w="1134" w:type="dxa"/>
                  <w:tcBorders>
                    <w:top w:val="single" w:sz="6" w:space="0" w:color="auto"/>
                    <w:left w:val="nil"/>
                    <w:bottom w:val="single" w:sz="6" w:space="0" w:color="auto"/>
                    <w:right w:val="single" w:sz="6" w:space="0" w:color="auto"/>
                  </w:tcBorders>
                  <w:vAlign w:val="center"/>
                </w:tcPr>
                <w:p w14:paraId="6EA391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140A04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5F622242" w14:textId="77777777" w:rsidR="004837C2" w:rsidRDefault="004837C2">
                  <w:pPr>
                    <w:widowControl/>
                    <w:jc w:val="left"/>
                    <w:rPr>
                      <w:rFonts w:ascii="宋体" w:hAnsi="宋体" w:cs="宋体"/>
                      <w:b/>
                      <w:bCs/>
                      <w:color w:val="000000"/>
                      <w:kern w:val="0"/>
                      <w:sz w:val="22"/>
                      <w:szCs w:val="22"/>
                    </w:rPr>
                  </w:pPr>
                </w:p>
              </w:tc>
            </w:tr>
            <w:tr w:rsidR="004837C2" w14:paraId="4D1D111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AEDB8B5"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p>
              </w:tc>
              <w:tc>
                <w:tcPr>
                  <w:tcW w:w="1134" w:type="dxa"/>
                  <w:tcBorders>
                    <w:top w:val="single" w:sz="6" w:space="0" w:color="auto"/>
                    <w:left w:val="nil"/>
                    <w:bottom w:val="single" w:sz="6" w:space="0" w:color="auto"/>
                    <w:right w:val="single" w:sz="6" w:space="0" w:color="auto"/>
                  </w:tcBorders>
                  <w:vAlign w:val="center"/>
                </w:tcPr>
                <w:p w14:paraId="5CD3BE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250C6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FCC5672" w14:textId="77777777" w:rsidR="004837C2" w:rsidRDefault="004837C2">
                  <w:pPr>
                    <w:widowControl/>
                    <w:jc w:val="left"/>
                    <w:rPr>
                      <w:rFonts w:ascii="宋体" w:hAnsi="宋体" w:cs="宋体"/>
                      <w:b/>
                      <w:bCs/>
                      <w:color w:val="000000"/>
                      <w:kern w:val="0"/>
                      <w:sz w:val="22"/>
                      <w:szCs w:val="22"/>
                    </w:rPr>
                  </w:pPr>
                </w:p>
              </w:tc>
            </w:tr>
            <w:tr w:rsidR="004837C2" w14:paraId="09DF9B2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F2518E9"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proofErr w:type="spellEnd"/>
                  <w:r>
                    <w:rPr>
                      <w:rStyle w:val="ql-author-1041246"/>
                    </w:rPr>
                    <w:t xml:space="preserve"> N</w:t>
                  </w:r>
                  <w:r>
                    <w:rPr>
                      <w:rStyle w:val="ql-author-1041246"/>
                      <w:rFonts w:hint="eastAsia"/>
                    </w:rPr>
                    <w:t>名称</w:t>
                  </w:r>
                </w:p>
              </w:tc>
              <w:tc>
                <w:tcPr>
                  <w:tcW w:w="1134" w:type="dxa"/>
                  <w:tcBorders>
                    <w:top w:val="single" w:sz="6" w:space="0" w:color="auto"/>
                    <w:left w:val="nil"/>
                    <w:bottom w:val="single" w:sz="6" w:space="0" w:color="auto"/>
                    <w:right w:val="single" w:sz="6" w:space="0" w:color="auto"/>
                  </w:tcBorders>
                  <w:vAlign w:val="center"/>
                </w:tcPr>
                <w:p w14:paraId="7D398B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39719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w:t>
                  </w:r>
                </w:p>
              </w:tc>
              <w:tc>
                <w:tcPr>
                  <w:tcW w:w="4820" w:type="dxa"/>
                  <w:tcBorders>
                    <w:top w:val="nil"/>
                    <w:left w:val="nil"/>
                    <w:bottom w:val="single" w:sz="4" w:space="0" w:color="auto"/>
                    <w:right w:val="single" w:sz="4" w:space="0" w:color="auto"/>
                  </w:tcBorders>
                  <w:shd w:val="clear" w:color="000000" w:fill="FFFFFF"/>
                  <w:noWrap/>
                  <w:vAlign w:val="center"/>
                </w:tcPr>
                <w:p w14:paraId="76C1F4F7" w14:textId="77777777" w:rsidR="004837C2" w:rsidRDefault="004837C2">
                  <w:pPr>
                    <w:widowControl/>
                    <w:jc w:val="left"/>
                    <w:rPr>
                      <w:rFonts w:ascii="宋体" w:hAnsi="宋体" w:cs="宋体"/>
                      <w:b/>
                      <w:bCs/>
                      <w:color w:val="000000"/>
                      <w:kern w:val="0"/>
                      <w:sz w:val="22"/>
                      <w:szCs w:val="22"/>
                    </w:rPr>
                  </w:pPr>
                </w:p>
              </w:tc>
            </w:tr>
            <w:tr w:rsidR="004837C2" w14:paraId="37E1574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24EC39C"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r>
                    <w:rPr>
                      <w:rStyle w:val="ql-author-1041246"/>
                    </w:rPr>
                    <w:t>图片</w:t>
                  </w:r>
                </w:p>
              </w:tc>
              <w:tc>
                <w:tcPr>
                  <w:tcW w:w="1134" w:type="dxa"/>
                  <w:tcBorders>
                    <w:top w:val="single" w:sz="6" w:space="0" w:color="auto"/>
                    <w:left w:val="nil"/>
                    <w:bottom w:val="single" w:sz="6" w:space="0" w:color="auto"/>
                    <w:right w:val="single" w:sz="6" w:space="0" w:color="auto"/>
                  </w:tcBorders>
                  <w:vAlign w:val="center"/>
                </w:tcPr>
                <w:p w14:paraId="02B31F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CC1A8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C6DB5BA" w14:textId="77777777" w:rsidR="004837C2" w:rsidRDefault="004837C2">
                  <w:pPr>
                    <w:widowControl/>
                    <w:jc w:val="left"/>
                    <w:rPr>
                      <w:rFonts w:ascii="宋体" w:hAnsi="宋体" w:cs="宋体"/>
                      <w:b/>
                      <w:bCs/>
                      <w:color w:val="000000"/>
                      <w:kern w:val="0"/>
                      <w:sz w:val="22"/>
                      <w:szCs w:val="22"/>
                    </w:rPr>
                  </w:pPr>
                </w:p>
              </w:tc>
            </w:tr>
            <w:tr w:rsidR="004837C2" w14:paraId="6804D11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ADDBC78" w14:textId="77777777" w:rsidR="004837C2" w:rsidRDefault="005F3D5F">
                  <w:pPr>
                    <w:widowControl/>
                    <w:jc w:val="left"/>
                    <w:rPr>
                      <w:rStyle w:val="ql-author-1041246"/>
                    </w:rPr>
                  </w:pPr>
                  <w:r>
                    <w:rPr>
                      <w:rStyle w:val="ql-author-1041246"/>
                    </w:rPr>
                    <w:t>电商</w:t>
                  </w:r>
                  <w:proofErr w:type="spellStart"/>
                  <w:r>
                    <w:rPr>
                      <w:rStyle w:val="ql-author-1041246"/>
                    </w:rPr>
                    <w:t>sku</w:t>
                  </w:r>
                  <w:proofErr w:type="spellEnd"/>
                  <w:r>
                    <w:rPr>
                      <w:rStyle w:val="ql-author-1041246"/>
                    </w:rPr>
                    <w:t xml:space="preserve"> N</w:t>
                  </w:r>
                </w:p>
              </w:tc>
              <w:tc>
                <w:tcPr>
                  <w:tcW w:w="1134" w:type="dxa"/>
                  <w:tcBorders>
                    <w:top w:val="single" w:sz="6" w:space="0" w:color="auto"/>
                    <w:left w:val="nil"/>
                    <w:bottom w:val="single" w:sz="6" w:space="0" w:color="auto"/>
                    <w:right w:val="single" w:sz="6" w:space="0" w:color="auto"/>
                  </w:tcBorders>
                  <w:vAlign w:val="center"/>
                </w:tcPr>
                <w:p w14:paraId="07942F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AF2B88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C9EED5D" w14:textId="77777777" w:rsidR="004837C2" w:rsidRDefault="004837C2">
                  <w:pPr>
                    <w:widowControl/>
                    <w:jc w:val="left"/>
                    <w:rPr>
                      <w:rFonts w:ascii="宋体" w:hAnsi="宋体" w:cs="宋体"/>
                      <w:b/>
                      <w:bCs/>
                      <w:color w:val="000000"/>
                      <w:kern w:val="0"/>
                      <w:sz w:val="22"/>
                      <w:szCs w:val="22"/>
                    </w:rPr>
                  </w:pPr>
                </w:p>
              </w:tc>
            </w:tr>
            <w:tr w:rsidR="004837C2" w14:paraId="3B961B19"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BD64410"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r>
                    <w:rPr>
                      <w:rStyle w:val="ql-author-1041246"/>
                    </w:rPr>
                    <w:t>数量</w:t>
                  </w:r>
                  <w:r>
                    <w:rPr>
                      <w:rStyle w:val="ql-author-1041246"/>
                    </w:rPr>
                    <w:t xml:space="preserve"> </w:t>
                  </w:r>
                </w:p>
              </w:tc>
              <w:tc>
                <w:tcPr>
                  <w:tcW w:w="1134" w:type="dxa"/>
                  <w:tcBorders>
                    <w:top w:val="single" w:sz="6" w:space="0" w:color="auto"/>
                    <w:left w:val="nil"/>
                    <w:bottom w:val="single" w:sz="6" w:space="0" w:color="auto"/>
                    <w:right w:val="single" w:sz="6" w:space="0" w:color="auto"/>
                  </w:tcBorders>
                  <w:vAlign w:val="center"/>
                </w:tcPr>
                <w:p w14:paraId="05FDD21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757159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87AD6FB" w14:textId="77777777" w:rsidR="004837C2" w:rsidRDefault="004837C2">
                  <w:pPr>
                    <w:widowControl/>
                    <w:jc w:val="left"/>
                    <w:rPr>
                      <w:rFonts w:ascii="宋体" w:hAnsi="宋体" w:cs="宋体"/>
                      <w:b/>
                      <w:bCs/>
                      <w:color w:val="000000"/>
                      <w:kern w:val="0"/>
                      <w:sz w:val="22"/>
                      <w:szCs w:val="22"/>
                    </w:rPr>
                  </w:pPr>
                </w:p>
              </w:tc>
            </w:tr>
            <w:tr w:rsidR="004837C2" w14:paraId="0C3905E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89A659A" w14:textId="77777777" w:rsidR="004837C2" w:rsidRDefault="005F3D5F">
                  <w:pPr>
                    <w:widowControl/>
                    <w:jc w:val="left"/>
                    <w:rPr>
                      <w:rStyle w:val="ql-author-1041246"/>
                    </w:rPr>
                  </w:pPr>
                  <w:proofErr w:type="spellStart"/>
                  <w:r>
                    <w:rPr>
                      <w:rStyle w:val="ql-author-1041246"/>
                    </w:rPr>
                    <w:t>sku</w:t>
                  </w:r>
                  <w:proofErr w:type="spellEnd"/>
                  <w:r>
                    <w:rPr>
                      <w:rStyle w:val="ql-author-1041246"/>
                    </w:rPr>
                    <w:t>总数</w:t>
                  </w:r>
                </w:p>
              </w:tc>
              <w:tc>
                <w:tcPr>
                  <w:tcW w:w="1134" w:type="dxa"/>
                  <w:tcBorders>
                    <w:top w:val="single" w:sz="6" w:space="0" w:color="auto"/>
                    <w:left w:val="nil"/>
                    <w:bottom w:val="single" w:sz="6" w:space="0" w:color="auto"/>
                    <w:right w:val="single" w:sz="6" w:space="0" w:color="auto"/>
                  </w:tcBorders>
                  <w:vAlign w:val="center"/>
                </w:tcPr>
                <w:p w14:paraId="26387E6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60568E8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3A7ECEC" w14:textId="77777777" w:rsidR="004837C2" w:rsidRDefault="004837C2">
                  <w:pPr>
                    <w:widowControl/>
                    <w:jc w:val="left"/>
                    <w:rPr>
                      <w:rFonts w:ascii="宋体" w:hAnsi="宋体" w:cs="宋体"/>
                      <w:b/>
                      <w:bCs/>
                      <w:color w:val="000000"/>
                      <w:kern w:val="0"/>
                      <w:sz w:val="22"/>
                      <w:szCs w:val="22"/>
                    </w:rPr>
                  </w:pPr>
                </w:p>
              </w:tc>
            </w:tr>
            <w:tr w:rsidR="004837C2" w14:paraId="2F2FE879"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2A56065" w14:textId="77777777" w:rsidR="004837C2" w:rsidRDefault="005F3D5F">
                  <w:pPr>
                    <w:widowControl/>
                    <w:jc w:val="left"/>
                    <w:rPr>
                      <w:rStyle w:val="ql-author-1041246"/>
                    </w:rPr>
                  </w:pPr>
                  <w:r>
                    <w:rPr>
                      <w:rStyle w:val="ql-author-1041246"/>
                    </w:rPr>
                    <w:t>商品总价</w:t>
                  </w:r>
                </w:p>
              </w:tc>
              <w:tc>
                <w:tcPr>
                  <w:tcW w:w="1134" w:type="dxa"/>
                  <w:tcBorders>
                    <w:top w:val="single" w:sz="6" w:space="0" w:color="auto"/>
                    <w:left w:val="nil"/>
                    <w:bottom w:val="single" w:sz="6" w:space="0" w:color="auto"/>
                    <w:right w:val="single" w:sz="6" w:space="0" w:color="auto"/>
                  </w:tcBorders>
                  <w:vAlign w:val="center"/>
                </w:tcPr>
                <w:p w14:paraId="1D6FA98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FC697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0A1831D" w14:textId="77777777" w:rsidR="004837C2" w:rsidRDefault="004837C2">
                  <w:pPr>
                    <w:widowControl/>
                    <w:jc w:val="left"/>
                    <w:rPr>
                      <w:rFonts w:ascii="宋体" w:hAnsi="宋体" w:cs="宋体"/>
                      <w:b/>
                      <w:bCs/>
                      <w:color w:val="000000"/>
                      <w:kern w:val="0"/>
                      <w:sz w:val="22"/>
                      <w:szCs w:val="22"/>
                    </w:rPr>
                  </w:pPr>
                </w:p>
              </w:tc>
            </w:tr>
            <w:tr w:rsidR="004837C2" w14:paraId="4182590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BF623E0" w14:textId="77777777" w:rsidR="004837C2" w:rsidRDefault="005F3D5F">
                  <w:pPr>
                    <w:widowControl/>
                    <w:jc w:val="left"/>
                    <w:rPr>
                      <w:rStyle w:val="ql-author-1041246"/>
                    </w:rPr>
                  </w:pPr>
                  <w:r>
                    <w:rPr>
                      <w:rStyle w:val="ql-author-1041246"/>
                      <w:rFonts w:hint="eastAsia"/>
                    </w:rPr>
                    <w:t>客户</w:t>
                  </w:r>
                  <w:r>
                    <w:rPr>
                      <w:rStyle w:val="ql-author-1041246"/>
                    </w:rPr>
                    <w:t>运费</w:t>
                  </w:r>
                </w:p>
              </w:tc>
              <w:tc>
                <w:tcPr>
                  <w:tcW w:w="1134" w:type="dxa"/>
                  <w:tcBorders>
                    <w:top w:val="single" w:sz="6" w:space="0" w:color="auto"/>
                    <w:left w:val="nil"/>
                    <w:bottom w:val="single" w:sz="6" w:space="0" w:color="auto"/>
                    <w:right w:val="single" w:sz="6" w:space="0" w:color="auto"/>
                  </w:tcBorders>
                  <w:vAlign w:val="center"/>
                </w:tcPr>
                <w:p w14:paraId="0CCB31E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6A452E9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B1A7834"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买</w:t>
                  </w:r>
                  <w:r>
                    <w:rPr>
                      <w:rFonts w:ascii="宋体" w:hAnsi="宋体" w:cs="宋体"/>
                      <w:b/>
                      <w:bCs/>
                      <w:color w:val="000000"/>
                      <w:kern w:val="0"/>
                      <w:sz w:val="22"/>
                      <w:szCs w:val="22"/>
                    </w:rPr>
                    <w:t>家支付给卖家的物流费用</w:t>
                  </w:r>
                </w:p>
              </w:tc>
            </w:tr>
            <w:tr w:rsidR="004837C2" w14:paraId="5741244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09F32CC" w14:textId="77777777" w:rsidR="004837C2" w:rsidRDefault="005F3D5F">
                  <w:pPr>
                    <w:widowControl/>
                    <w:jc w:val="left"/>
                    <w:rPr>
                      <w:rStyle w:val="ql-author-1041246"/>
                    </w:rPr>
                  </w:pPr>
                  <w:r>
                    <w:rPr>
                      <w:rStyle w:val="ql-author-1041246"/>
                    </w:rPr>
                    <w:t>订单计费币种</w:t>
                  </w:r>
                </w:p>
              </w:tc>
              <w:tc>
                <w:tcPr>
                  <w:tcW w:w="1134" w:type="dxa"/>
                  <w:tcBorders>
                    <w:top w:val="single" w:sz="6" w:space="0" w:color="auto"/>
                    <w:left w:val="nil"/>
                    <w:bottom w:val="single" w:sz="6" w:space="0" w:color="auto"/>
                    <w:right w:val="single" w:sz="6" w:space="0" w:color="auto"/>
                  </w:tcBorders>
                  <w:vAlign w:val="center"/>
                </w:tcPr>
                <w:p w14:paraId="366C853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C4059C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4BC1720C" w14:textId="77777777" w:rsidR="004837C2" w:rsidRDefault="004837C2">
                  <w:pPr>
                    <w:widowControl/>
                    <w:jc w:val="left"/>
                    <w:rPr>
                      <w:rFonts w:ascii="宋体" w:hAnsi="宋体" w:cs="宋体"/>
                      <w:b/>
                      <w:bCs/>
                      <w:color w:val="000000"/>
                      <w:kern w:val="0"/>
                      <w:sz w:val="22"/>
                      <w:szCs w:val="22"/>
                    </w:rPr>
                  </w:pPr>
                </w:p>
              </w:tc>
            </w:tr>
            <w:tr w:rsidR="004837C2" w14:paraId="1B7BDD0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919A389" w14:textId="77777777" w:rsidR="004837C2" w:rsidRDefault="005F3D5F">
                  <w:pPr>
                    <w:widowControl/>
                    <w:jc w:val="left"/>
                    <w:rPr>
                      <w:rStyle w:val="ql-author-1041246"/>
                    </w:rPr>
                  </w:pPr>
                  <w:r>
                    <w:rPr>
                      <w:rStyle w:val="ql-author-1041246"/>
                    </w:rPr>
                    <w:t>订单总金额</w:t>
                  </w:r>
                </w:p>
              </w:tc>
              <w:tc>
                <w:tcPr>
                  <w:tcW w:w="1134" w:type="dxa"/>
                  <w:tcBorders>
                    <w:top w:val="single" w:sz="6" w:space="0" w:color="auto"/>
                    <w:left w:val="nil"/>
                    <w:bottom w:val="single" w:sz="6" w:space="0" w:color="auto"/>
                    <w:right w:val="single" w:sz="6" w:space="0" w:color="auto"/>
                  </w:tcBorders>
                  <w:vAlign w:val="center"/>
                </w:tcPr>
                <w:p w14:paraId="67A3C69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11075B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23B6418" w14:textId="77777777" w:rsidR="004837C2" w:rsidRDefault="004837C2">
                  <w:pPr>
                    <w:widowControl/>
                    <w:jc w:val="left"/>
                    <w:rPr>
                      <w:rFonts w:ascii="宋体" w:hAnsi="宋体" w:cs="宋体"/>
                      <w:b/>
                      <w:bCs/>
                      <w:color w:val="000000"/>
                      <w:kern w:val="0"/>
                      <w:sz w:val="22"/>
                      <w:szCs w:val="22"/>
                    </w:rPr>
                  </w:pPr>
                </w:p>
              </w:tc>
            </w:tr>
            <w:tr w:rsidR="004837C2" w14:paraId="3F157D1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9DB86D2" w14:textId="77777777" w:rsidR="004837C2" w:rsidRDefault="005F3D5F">
                  <w:pPr>
                    <w:widowControl/>
                    <w:jc w:val="left"/>
                    <w:rPr>
                      <w:rStyle w:val="ql-author-1041246"/>
                    </w:rPr>
                  </w:pPr>
                  <w:r>
                    <w:rPr>
                      <w:rStyle w:val="ql-author-1041246"/>
                    </w:rPr>
                    <w:t>付款总金额</w:t>
                  </w:r>
                </w:p>
              </w:tc>
              <w:tc>
                <w:tcPr>
                  <w:tcW w:w="1134" w:type="dxa"/>
                  <w:tcBorders>
                    <w:top w:val="single" w:sz="6" w:space="0" w:color="auto"/>
                    <w:left w:val="nil"/>
                    <w:bottom w:val="single" w:sz="6" w:space="0" w:color="auto"/>
                    <w:right w:val="single" w:sz="6" w:space="0" w:color="auto"/>
                  </w:tcBorders>
                  <w:vAlign w:val="center"/>
                </w:tcPr>
                <w:p w14:paraId="75D01D5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4C02D1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3243517" w14:textId="77777777" w:rsidR="004837C2" w:rsidRDefault="004837C2">
                  <w:pPr>
                    <w:widowControl/>
                    <w:jc w:val="left"/>
                    <w:rPr>
                      <w:rFonts w:ascii="宋体" w:hAnsi="宋体" w:cs="宋体"/>
                      <w:b/>
                      <w:bCs/>
                      <w:color w:val="000000"/>
                      <w:kern w:val="0"/>
                      <w:sz w:val="22"/>
                      <w:szCs w:val="22"/>
                    </w:rPr>
                  </w:pPr>
                </w:p>
              </w:tc>
            </w:tr>
            <w:tr w:rsidR="004837C2" w14:paraId="741D134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66C84A4" w14:textId="77777777" w:rsidR="004837C2" w:rsidRDefault="005F3D5F">
                  <w:pPr>
                    <w:widowControl/>
                    <w:jc w:val="left"/>
                    <w:rPr>
                      <w:rStyle w:val="ql-author-1041246"/>
                    </w:rPr>
                  </w:pPr>
                  <w:r>
                    <w:rPr>
                      <w:rStyle w:val="ql-author-1041246"/>
                    </w:rPr>
                    <w:t>付款币种</w:t>
                  </w:r>
                </w:p>
              </w:tc>
              <w:tc>
                <w:tcPr>
                  <w:tcW w:w="1134" w:type="dxa"/>
                  <w:tcBorders>
                    <w:top w:val="single" w:sz="6" w:space="0" w:color="auto"/>
                    <w:left w:val="nil"/>
                    <w:bottom w:val="single" w:sz="6" w:space="0" w:color="auto"/>
                    <w:right w:val="single" w:sz="6" w:space="0" w:color="auto"/>
                  </w:tcBorders>
                  <w:vAlign w:val="center"/>
                </w:tcPr>
                <w:p w14:paraId="7C2964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B06B1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AE6D243" w14:textId="77777777" w:rsidR="004837C2" w:rsidRDefault="004837C2">
                  <w:pPr>
                    <w:widowControl/>
                    <w:jc w:val="left"/>
                    <w:rPr>
                      <w:rFonts w:ascii="宋体" w:hAnsi="宋体" w:cs="宋体"/>
                      <w:b/>
                      <w:bCs/>
                      <w:color w:val="000000"/>
                      <w:kern w:val="0"/>
                      <w:sz w:val="22"/>
                      <w:szCs w:val="22"/>
                    </w:rPr>
                  </w:pPr>
                </w:p>
              </w:tc>
            </w:tr>
            <w:tr w:rsidR="004837C2" w14:paraId="5771FA7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A797AD0" w14:textId="77777777" w:rsidR="004837C2" w:rsidRDefault="005F3D5F">
                  <w:pPr>
                    <w:widowControl/>
                    <w:jc w:val="left"/>
                    <w:rPr>
                      <w:rFonts w:ascii="宋体" w:hAnsi="宋体" w:cs="宋体"/>
                      <w:color w:val="000000"/>
                      <w:kern w:val="0"/>
                      <w:sz w:val="22"/>
                      <w:szCs w:val="22"/>
                    </w:rPr>
                  </w:pPr>
                  <w:r>
                    <w:rPr>
                      <w:rStyle w:val="ql-author-1041246"/>
                    </w:rPr>
                    <w:t>付款方式</w:t>
                  </w:r>
                </w:p>
              </w:tc>
              <w:tc>
                <w:tcPr>
                  <w:tcW w:w="1134" w:type="dxa"/>
                  <w:tcBorders>
                    <w:top w:val="single" w:sz="6" w:space="0" w:color="auto"/>
                    <w:left w:val="nil"/>
                    <w:bottom w:val="single" w:sz="6" w:space="0" w:color="auto"/>
                    <w:right w:val="single" w:sz="6" w:space="0" w:color="auto"/>
                  </w:tcBorders>
                  <w:vAlign w:val="center"/>
                </w:tcPr>
                <w:p w14:paraId="416946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EBB799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933E8AC" w14:textId="77777777" w:rsidR="004837C2" w:rsidRDefault="004837C2">
                  <w:pPr>
                    <w:widowControl/>
                    <w:jc w:val="left"/>
                    <w:rPr>
                      <w:rFonts w:ascii="宋体" w:hAnsi="宋体" w:cs="宋体"/>
                      <w:b/>
                      <w:bCs/>
                      <w:color w:val="000000"/>
                      <w:kern w:val="0"/>
                      <w:sz w:val="22"/>
                      <w:szCs w:val="22"/>
                    </w:rPr>
                  </w:pPr>
                </w:p>
              </w:tc>
            </w:tr>
            <w:tr w:rsidR="004837C2" w14:paraId="6B2314B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AA22A9A" w14:textId="77777777" w:rsidR="004837C2" w:rsidRDefault="005F3D5F">
                  <w:pPr>
                    <w:widowControl/>
                    <w:jc w:val="left"/>
                    <w:rPr>
                      <w:rFonts w:ascii="宋体" w:hAnsi="宋体" w:cs="宋体"/>
                      <w:color w:val="000000"/>
                      <w:kern w:val="0"/>
                      <w:sz w:val="22"/>
                      <w:szCs w:val="22"/>
                    </w:rPr>
                  </w:pPr>
                  <w:r>
                    <w:rPr>
                      <w:rStyle w:val="ql-author-1041246"/>
                    </w:rPr>
                    <w:t>收件人</w:t>
                  </w:r>
                </w:p>
              </w:tc>
              <w:tc>
                <w:tcPr>
                  <w:tcW w:w="1134" w:type="dxa"/>
                  <w:tcBorders>
                    <w:top w:val="single" w:sz="6" w:space="0" w:color="auto"/>
                    <w:left w:val="nil"/>
                    <w:bottom w:val="single" w:sz="6" w:space="0" w:color="auto"/>
                    <w:right w:val="single" w:sz="6" w:space="0" w:color="auto"/>
                  </w:tcBorders>
                  <w:vAlign w:val="center"/>
                </w:tcPr>
                <w:p w14:paraId="4A4936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5BAD82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C0446F6" w14:textId="77777777" w:rsidR="004837C2" w:rsidRDefault="004837C2">
                  <w:pPr>
                    <w:widowControl/>
                    <w:jc w:val="left"/>
                    <w:rPr>
                      <w:rFonts w:ascii="宋体" w:hAnsi="宋体" w:cs="宋体"/>
                      <w:b/>
                      <w:bCs/>
                      <w:color w:val="000000"/>
                      <w:kern w:val="0"/>
                      <w:sz w:val="22"/>
                      <w:szCs w:val="22"/>
                    </w:rPr>
                  </w:pPr>
                </w:p>
              </w:tc>
            </w:tr>
            <w:tr w:rsidR="004837C2" w14:paraId="69FB33C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BDED061" w14:textId="77777777" w:rsidR="004837C2" w:rsidRDefault="005F3D5F">
                  <w:pPr>
                    <w:widowControl/>
                    <w:jc w:val="left"/>
                    <w:rPr>
                      <w:rFonts w:ascii="宋体" w:hAnsi="宋体" w:cs="宋体"/>
                      <w:color w:val="000000"/>
                      <w:kern w:val="0"/>
                      <w:sz w:val="22"/>
                      <w:szCs w:val="22"/>
                    </w:rPr>
                  </w:pPr>
                  <w:r>
                    <w:rPr>
                      <w:rStyle w:val="ql-author-1041246"/>
                    </w:rPr>
                    <w:t>地址</w:t>
                  </w:r>
                  <w:r>
                    <w:rPr>
                      <w:rStyle w:val="ql-author-1041246"/>
                    </w:rPr>
                    <w:t>1</w:t>
                  </w:r>
                </w:p>
              </w:tc>
              <w:tc>
                <w:tcPr>
                  <w:tcW w:w="1134" w:type="dxa"/>
                  <w:tcBorders>
                    <w:top w:val="single" w:sz="6" w:space="0" w:color="auto"/>
                    <w:left w:val="nil"/>
                    <w:bottom w:val="single" w:sz="6" w:space="0" w:color="auto"/>
                    <w:right w:val="single" w:sz="6" w:space="0" w:color="auto"/>
                  </w:tcBorders>
                  <w:vAlign w:val="center"/>
                </w:tcPr>
                <w:p w14:paraId="6DECE4B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40E30C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F71C0B9" w14:textId="77777777" w:rsidR="004837C2" w:rsidRDefault="004837C2">
                  <w:pPr>
                    <w:widowControl/>
                    <w:jc w:val="left"/>
                    <w:rPr>
                      <w:rFonts w:ascii="宋体" w:hAnsi="宋体" w:cs="宋体"/>
                      <w:b/>
                      <w:bCs/>
                      <w:color w:val="000000"/>
                      <w:kern w:val="0"/>
                      <w:sz w:val="22"/>
                      <w:szCs w:val="22"/>
                    </w:rPr>
                  </w:pPr>
                </w:p>
              </w:tc>
            </w:tr>
            <w:tr w:rsidR="004837C2" w14:paraId="1B99AB2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4FF1AF5" w14:textId="77777777" w:rsidR="004837C2" w:rsidRDefault="005F3D5F">
                  <w:pPr>
                    <w:widowControl/>
                    <w:jc w:val="left"/>
                    <w:rPr>
                      <w:rFonts w:ascii="宋体" w:hAnsi="宋体" w:cs="宋体"/>
                      <w:color w:val="000000"/>
                      <w:kern w:val="0"/>
                      <w:sz w:val="22"/>
                      <w:szCs w:val="22"/>
                    </w:rPr>
                  </w:pPr>
                  <w:r>
                    <w:rPr>
                      <w:rStyle w:val="ql-author-1041246"/>
                    </w:rPr>
                    <w:t>地址</w:t>
                  </w:r>
                  <w:r>
                    <w:rPr>
                      <w:rStyle w:val="ql-author-1041246"/>
                    </w:rPr>
                    <w:t>2</w:t>
                  </w:r>
                </w:p>
              </w:tc>
              <w:tc>
                <w:tcPr>
                  <w:tcW w:w="1134" w:type="dxa"/>
                  <w:tcBorders>
                    <w:top w:val="single" w:sz="6" w:space="0" w:color="auto"/>
                    <w:left w:val="nil"/>
                    <w:bottom w:val="single" w:sz="6" w:space="0" w:color="auto"/>
                    <w:right w:val="single" w:sz="6" w:space="0" w:color="auto"/>
                  </w:tcBorders>
                  <w:vAlign w:val="center"/>
                </w:tcPr>
                <w:p w14:paraId="29BA20E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48C964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006E1EA1" w14:textId="77777777" w:rsidR="004837C2" w:rsidRDefault="004837C2">
                  <w:pPr>
                    <w:widowControl/>
                    <w:jc w:val="left"/>
                    <w:rPr>
                      <w:rFonts w:ascii="宋体" w:hAnsi="宋体" w:cs="宋体"/>
                      <w:b/>
                      <w:bCs/>
                      <w:color w:val="000000"/>
                      <w:kern w:val="0"/>
                      <w:sz w:val="22"/>
                      <w:szCs w:val="22"/>
                    </w:rPr>
                  </w:pPr>
                </w:p>
              </w:tc>
            </w:tr>
            <w:tr w:rsidR="004837C2" w14:paraId="4CB4792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146E402" w14:textId="77777777" w:rsidR="004837C2" w:rsidRDefault="005F3D5F">
                  <w:pPr>
                    <w:widowControl/>
                    <w:jc w:val="left"/>
                    <w:rPr>
                      <w:rFonts w:ascii="宋体" w:hAnsi="宋体" w:cs="宋体"/>
                      <w:color w:val="000000"/>
                      <w:kern w:val="0"/>
                      <w:sz w:val="22"/>
                      <w:szCs w:val="22"/>
                    </w:rPr>
                  </w:pPr>
                  <w:r>
                    <w:rPr>
                      <w:rStyle w:val="ql-author-1041246"/>
                    </w:rPr>
                    <w:lastRenderedPageBreak/>
                    <w:t>收件人城市</w:t>
                  </w:r>
                </w:p>
              </w:tc>
              <w:tc>
                <w:tcPr>
                  <w:tcW w:w="1134" w:type="dxa"/>
                  <w:tcBorders>
                    <w:top w:val="single" w:sz="6" w:space="0" w:color="auto"/>
                    <w:left w:val="nil"/>
                    <w:bottom w:val="single" w:sz="6" w:space="0" w:color="auto"/>
                    <w:right w:val="single" w:sz="6" w:space="0" w:color="auto"/>
                  </w:tcBorders>
                  <w:vAlign w:val="center"/>
                </w:tcPr>
                <w:p w14:paraId="47A60FF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8BF098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3DDBD4F" w14:textId="77777777" w:rsidR="004837C2" w:rsidRDefault="004837C2">
                  <w:pPr>
                    <w:widowControl/>
                    <w:jc w:val="left"/>
                    <w:rPr>
                      <w:rFonts w:ascii="宋体" w:hAnsi="宋体" w:cs="宋体"/>
                      <w:b/>
                      <w:bCs/>
                      <w:color w:val="000000"/>
                      <w:kern w:val="0"/>
                      <w:sz w:val="22"/>
                      <w:szCs w:val="22"/>
                    </w:rPr>
                  </w:pPr>
                </w:p>
              </w:tc>
            </w:tr>
            <w:tr w:rsidR="004837C2" w14:paraId="10783C1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298DE3B" w14:textId="77777777" w:rsidR="004837C2" w:rsidRDefault="005F3D5F">
                  <w:pPr>
                    <w:widowControl/>
                    <w:jc w:val="left"/>
                    <w:rPr>
                      <w:rFonts w:ascii="宋体" w:hAnsi="宋体" w:cs="宋体"/>
                      <w:color w:val="000000"/>
                      <w:kern w:val="0"/>
                      <w:sz w:val="22"/>
                      <w:szCs w:val="22"/>
                    </w:rPr>
                  </w:pPr>
                  <w:r>
                    <w:rPr>
                      <w:rStyle w:val="ql-author-1041246"/>
                    </w:rPr>
                    <w:t>收件人省</w:t>
                  </w:r>
                  <w:r>
                    <w:rPr>
                      <w:rStyle w:val="ql-author-1041246"/>
                    </w:rPr>
                    <w:t>/</w:t>
                  </w:r>
                  <w:r>
                    <w:rPr>
                      <w:rStyle w:val="ql-author-1041246"/>
                    </w:rPr>
                    <w:t>州</w:t>
                  </w:r>
                </w:p>
              </w:tc>
              <w:tc>
                <w:tcPr>
                  <w:tcW w:w="1134" w:type="dxa"/>
                  <w:tcBorders>
                    <w:top w:val="single" w:sz="6" w:space="0" w:color="auto"/>
                    <w:left w:val="nil"/>
                    <w:bottom w:val="single" w:sz="6" w:space="0" w:color="auto"/>
                    <w:right w:val="single" w:sz="6" w:space="0" w:color="auto"/>
                  </w:tcBorders>
                  <w:vAlign w:val="center"/>
                </w:tcPr>
                <w:p w14:paraId="7D924A1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03100D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2FAF43B" w14:textId="77777777" w:rsidR="004837C2" w:rsidRDefault="004837C2">
                  <w:pPr>
                    <w:widowControl/>
                    <w:jc w:val="left"/>
                    <w:rPr>
                      <w:rFonts w:ascii="宋体" w:hAnsi="宋体" w:cs="宋体"/>
                      <w:b/>
                      <w:bCs/>
                      <w:color w:val="000000"/>
                      <w:kern w:val="0"/>
                      <w:sz w:val="22"/>
                      <w:szCs w:val="22"/>
                    </w:rPr>
                  </w:pPr>
                </w:p>
              </w:tc>
            </w:tr>
            <w:tr w:rsidR="004837C2" w14:paraId="1F04E82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FA65B8D" w14:textId="77777777" w:rsidR="004837C2" w:rsidRDefault="005F3D5F">
                  <w:pPr>
                    <w:widowControl/>
                    <w:jc w:val="left"/>
                    <w:rPr>
                      <w:rFonts w:ascii="宋体" w:hAnsi="宋体" w:cs="宋体"/>
                      <w:color w:val="000000"/>
                      <w:kern w:val="0"/>
                      <w:sz w:val="22"/>
                      <w:szCs w:val="22"/>
                    </w:rPr>
                  </w:pPr>
                  <w:r>
                    <w:rPr>
                      <w:rStyle w:val="ql-author-1041246"/>
                    </w:rPr>
                    <w:t>邮编</w:t>
                  </w:r>
                </w:p>
              </w:tc>
              <w:tc>
                <w:tcPr>
                  <w:tcW w:w="1134" w:type="dxa"/>
                  <w:tcBorders>
                    <w:top w:val="single" w:sz="6" w:space="0" w:color="auto"/>
                    <w:left w:val="nil"/>
                    <w:bottom w:val="single" w:sz="6" w:space="0" w:color="auto"/>
                    <w:right w:val="single" w:sz="6" w:space="0" w:color="auto"/>
                  </w:tcBorders>
                  <w:vAlign w:val="center"/>
                </w:tcPr>
                <w:p w14:paraId="5C1333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7AE51E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5894ABC" w14:textId="77777777" w:rsidR="004837C2" w:rsidRDefault="004837C2">
                  <w:pPr>
                    <w:widowControl/>
                    <w:jc w:val="left"/>
                    <w:rPr>
                      <w:rFonts w:ascii="宋体" w:hAnsi="宋体" w:cs="宋体"/>
                      <w:b/>
                      <w:bCs/>
                      <w:color w:val="000000"/>
                      <w:kern w:val="0"/>
                      <w:sz w:val="22"/>
                      <w:szCs w:val="22"/>
                    </w:rPr>
                  </w:pPr>
                </w:p>
              </w:tc>
            </w:tr>
            <w:tr w:rsidR="004837C2" w14:paraId="5A2A916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A4A5864" w14:textId="77777777" w:rsidR="004837C2" w:rsidRDefault="005F3D5F">
                  <w:pPr>
                    <w:widowControl/>
                    <w:jc w:val="left"/>
                    <w:rPr>
                      <w:rFonts w:ascii="宋体" w:hAnsi="宋体" w:cs="宋体"/>
                      <w:color w:val="000000"/>
                      <w:kern w:val="0"/>
                      <w:sz w:val="22"/>
                      <w:szCs w:val="22"/>
                    </w:rPr>
                  </w:pPr>
                  <w:r>
                    <w:rPr>
                      <w:rStyle w:val="ql-author-1041246"/>
                    </w:rPr>
                    <w:t>收件人国家</w:t>
                  </w:r>
                  <w:r>
                    <w:rPr>
                      <w:rStyle w:val="ql-author-1041246"/>
                    </w:rPr>
                    <w:t>/</w:t>
                  </w:r>
                  <w:r>
                    <w:rPr>
                      <w:rStyle w:val="ql-author-1041246"/>
                    </w:rPr>
                    <w:t>地区</w:t>
                  </w:r>
                </w:p>
              </w:tc>
              <w:tc>
                <w:tcPr>
                  <w:tcW w:w="1134" w:type="dxa"/>
                  <w:tcBorders>
                    <w:top w:val="single" w:sz="6" w:space="0" w:color="auto"/>
                    <w:left w:val="nil"/>
                    <w:bottom w:val="single" w:sz="6" w:space="0" w:color="auto"/>
                    <w:right w:val="single" w:sz="6" w:space="0" w:color="auto"/>
                  </w:tcBorders>
                  <w:vAlign w:val="center"/>
                </w:tcPr>
                <w:p w14:paraId="312DA7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F7A1C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4A9BE846" w14:textId="77777777" w:rsidR="004837C2" w:rsidRDefault="004837C2">
                  <w:pPr>
                    <w:widowControl/>
                    <w:jc w:val="left"/>
                    <w:rPr>
                      <w:rFonts w:ascii="宋体" w:hAnsi="宋体" w:cs="宋体"/>
                      <w:b/>
                      <w:bCs/>
                      <w:color w:val="000000"/>
                      <w:kern w:val="0"/>
                      <w:sz w:val="22"/>
                      <w:szCs w:val="22"/>
                    </w:rPr>
                  </w:pPr>
                </w:p>
              </w:tc>
            </w:tr>
            <w:tr w:rsidR="004837C2" w14:paraId="17C7BA3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E1923AA" w14:textId="77777777" w:rsidR="004837C2" w:rsidRDefault="005F3D5F">
                  <w:pPr>
                    <w:widowControl/>
                    <w:jc w:val="left"/>
                    <w:rPr>
                      <w:rFonts w:ascii="宋体" w:hAnsi="宋体" w:cs="宋体"/>
                      <w:color w:val="000000"/>
                      <w:kern w:val="0"/>
                      <w:sz w:val="22"/>
                      <w:szCs w:val="22"/>
                    </w:rPr>
                  </w:pPr>
                  <w:r>
                    <w:rPr>
                      <w:rStyle w:val="ql-author-1041246"/>
                    </w:rPr>
                    <w:t>公司名</w:t>
                  </w:r>
                </w:p>
              </w:tc>
              <w:tc>
                <w:tcPr>
                  <w:tcW w:w="1134" w:type="dxa"/>
                  <w:tcBorders>
                    <w:top w:val="single" w:sz="6" w:space="0" w:color="auto"/>
                    <w:left w:val="nil"/>
                    <w:bottom w:val="single" w:sz="6" w:space="0" w:color="auto"/>
                    <w:right w:val="single" w:sz="6" w:space="0" w:color="auto"/>
                  </w:tcBorders>
                  <w:vAlign w:val="center"/>
                </w:tcPr>
                <w:p w14:paraId="157A05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5294A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C1975C5" w14:textId="77777777" w:rsidR="004837C2" w:rsidRDefault="004837C2">
                  <w:pPr>
                    <w:widowControl/>
                    <w:jc w:val="left"/>
                    <w:rPr>
                      <w:rFonts w:ascii="宋体" w:hAnsi="宋体" w:cs="宋体"/>
                      <w:b/>
                      <w:bCs/>
                      <w:color w:val="000000"/>
                      <w:kern w:val="0"/>
                      <w:sz w:val="22"/>
                      <w:szCs w:val="22"/>
                    </w:rPr>
                  </w:pPr>
                </w:p>
              </w:tc>
            </w:tr>
            <w:tr w:rsidR="004837C2" w14:paraId="5D29CB0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43EC968" w14:textId="77777777" w:rsidR="004837C2" w:rsidRDefault="005F3D5F">
                  <w:pPr>
                    <w:widowControl/>
                    <w:jc w:val="left"/>
                    <w:rPr>
                      <w:rFonts w:ascii="宋体" w:hAnsi="宋体" w:cs="宋体"/>
                      <w:color w:val="000000"/>
                      <w:kern w:val="0"/>
                      <w:sz w:val="22"/>
                      <w:szCs w:val="22"/>
                    </w:rPr>
                  </w:pPr>
                  <w:r>
                    <w:rPr>
                      <w:rStyle w:val="ql-author-1041246"/>
                    </w:rPr>
                    <w:t>收件人邮箱</w:t>
                  </w:r>
                </w:p>
              </w:tc>
              <w:tc>
                <w:tcPr>
                  <w:tcW w:w="1134" w:type="dxa"/>
                  <w:tcBorders>
                    <w:top w:val="single" w:sz="6" w:space="0" w:color="auto"/>
                    <w:left w:val="nil"/>
                    <w:bottom w:val="single" w:sz="6" w:space="0" w:color="auto"/>
                    <w:right w:val="single" w:sz="6" w:space="0" w:color="auto"/>
                  </w:tcBorders>
                  <w:vAlign w:val="center"/>
                </w:tcPr>
                <w:p w14:paraId="57C1924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816163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425F4D6B" w14:textId="77777777" w:rsidR="004837C2" w:rsidRDefault="004837C2">
                  <w:pPr>
                    <w:widowControl/>
                    <w:jc w:val="left"/>
                    <w:rPr>
                      <w:rFonts w:ascii="宋体" w:hAnsi="宋体" w:cs="宋体"/>
                      <w:b/>
                      <w:bCs/>
                      <w:color w:val="000000"/>
                      <w:kern w:val="0"/>
                      <w:sz w:val="22"/>
                      <w:szCs w:val="22"/>
                    </w:rPr>
                  </w:pPr>
                </w:p>
              </w:tc>
            </w:tr>
            <w:tr w:rsidR="004837C2" w14:paraId="5515BC5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75DA3A1" w14:textId="77777777" w:rsidR="004837C2" w:rsidRDefault="005F3D5F">
                  <w:pPr>
                    <w:widowControl/>
                    <w:jc w:val="left"/>
                    <w:rPr>
                      <w:rFonts w:ascii="宋体" w:hAnsi="宋体" w:cs="宋体"/>
                      <w:color w:val="000000"/>
                      <w:kern w:val="0"/>
                      <w:sz w:val="22"/>
                      <w:szCs w:val="22"/>
                    </w:rPr>
                  </w:pPr>
                  <w:r>
                    <w:rPr>
                      <w:rStyle w:val="ql-author-1041246"/>
                    </w:rPr>
                    <w:t>收件人电话</w:t>
                  </w:r>
                </w:p>
              </w:tc>
              <w:tc>
                <w:tcPr>
                  <w:tcW w:w="1134" w:type="dxa"/>
                  <w:tcBorders>
                    <w:top w:val="single" w:sz="6" w:space="0" w:color="auto"/>
                    <w:left w:val="nil"/>
                    <w:bottom w:val="single" w:sz="6" w:space="0" w:color="auto"/>
                    <w:right w:val="single" w:sz="6" w:space="0" w:color="auto"/>
                  </w:tcBorders>
                  <w:vAlign w:val="center"/>
                </w:tcPr>
                <w:p w14:paraId="4E5B2F2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B2CD8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28B4D00" w14:textId="77777777" w:rsidR="004837C2" w:rsidRDefault="004837C2">
                  <w:pPr>
                    <w:widowControl/>
                    <w:jc w:val="left"/>
                    <w:rPr>
                      <w:rFonts w:ascii="宋体" w:hAnsi="宋体" w:cs="宋体"/>
                      <w:b/>
                      <w:bCs/>
                      <w:color w:val="000000"/>
                      <w:kern w:val="0"/>
                      <w:sz w:val="22"/>
                      <w:szCs w:val="22"/>
                    </w:rPr>
                  </w:pPr>
                </w:p>
              </w:tc>
            </w:tr>
            <w:tr w:rsidR="004837C2" w14:paraId="36B1A21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DE7FA93" w14:textId="77777777" w:rsidR="004837C2" w:rsidRDefault="005F3D5F">
                  <w:pPr>
                    <w:widowControl/>
                    <w:jc w:val="left"/>
                    <w:rPr>
                      <w:rFonts w:ascii="宋体" w:hAnsi="宋体" w:cs="宋体"/>
                      <w:color w:val="000000"/>
                      <w:kern w:val="0"/>
                      <w:sz w:val="22"/>
                      <w:szCs w:val="22"/>
                    </w:rPr>
                  </w:pPr>
                  <w:r>
                    <w:rPr>
                      <w:rStyle w:val="ql-author-1041246"/>
                    </w:rPr>
                    <w:t>门牌号</w:t>
                  </w:r>
                </w:p>
              </w:tc>
              <w:tc>
                <w:tcPr>
                  <w:tcW w:w="1134" w:type="dxa"/>
                  <w:tcBorders>
                    <w:top w:val="single" w:sz="6" w:space="0" w:color="auto"/>
                    <w:left w:val="nil"/>
                    <w:bottom w:val="single" w:sz="6" w:space="0" w:color="auto"/>
                    <w:right w:val="single" w:sz="6" w:space="0" w:color="auto"/>
                  </w:tcBorders>
                  <w:vAlign w:val="center"/>
                </w:tcPr>
                <w:p w14:paraId="0784BB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A1954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08DD8E88" w14:textId="77777777" w:rsidR="004837C2" w:rsidRDefault="004837C2">
                  <w:pPr>
                    <w:widowControl/>
                    <w:jc w:val="left"/>
                    <w:rPr>
                      <w:rFonts w:ascii="宋体" w:hAnsi="宋体" w:cs="宋体"/>
                      <w:b/>
                      <w:bCs/>
                      <w:color w:val="000000"/>
                      <w:kern w:val="0"/>
                      <w:sz w:val="22"/>
                      <w:szCs w:val="22"/>
                    </w:rPr>
                  </w:pPr>
                </w:p>
              </w:tc>
            </w:tr>
            <w:tr w:rsidR="004837C2" w14:paraId="6A376C0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7A520E7" w14:textId="77777777" w:rsidR="004837C2" w:rsidRDefault="005F3D5F">
                  <w:pPr>
                    <w:widowControl/>
                    <w:jc w:val="left"/>
                    <w:rPr>
                      <w:rFonts w:ascii="宋体" w:hAnsi="宋体" w:cs="宋体"/>
                      <w:color w:val="000000"/>
                      <w:kern w:val="0"/>
                      <w:sz w:val="22"/>
                      <w:szCs w:val="22"/>
                    </w:rPr>
                  </w:pPr>
                  <w:r>
                    <w:rPr>
                      <w:rStyle w:val="ql-author-1041246"/>
                    </w:rPr>
                    <w:t>仓库</w:t>
                  </w:r>
                </w:p>
              </w:tc>
              <w:tc>
                <w:tcPr>
                  <w:tcW w:w="1134" w:type="dxa"/>
                  <w:tcBorders>
                    <w:top w:val="single" w:sz="6" w:space="0" w:color="auto"/>
                    <w:left w:val="nil"/>
                    <w:bottom w:val="single" w:sz="6" w:space="0" w:color="auto"/>
                    <w:right w:val="single" w:sz="6" w:space="0" w:color="auto"/>
                  </w:tcBorders>
                  <w:vAlign w:val="center"/>
                </w:tcPr>
                <w:p w14:paraId="74EC2D1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38B7A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8DF511C" w14:textId="77777777" w:rsidR="004837C2" w:rsidRDefault="004837C2">
                  <w:pPr>
                    <w:widowControl/>
                    <w:jc w:val="left"/>
                    <w:rPr>
                      <w:rFonts w:ascii="宋体" w:hAnsi="宋体" w:cs="宋体"/>
                      <w:b/>
                      <w:bCs/>
                      <w:color w:val="000000"/>
                      <w:kern w:val="0"/>
                      <w:sz w:val="22"/>
                      <w:szCs w:val="22"/>
                    </w:rPr>
                  </w:pPr>
                </w:p>
              </w:tc>
            </w:tr>
            <w:tr w:rsidR="004837C2" w14:paraId="058410F9"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B38F022" w14:textId="77777777" w:rsidR="004837C2" w:rsidRDefault="005F3D5F">
                  <w:pPr>
                    <w:widowControl/>
                    <w:jc w:val="left"/>
                    <w:rPr>
                      <w:rFonts w:ascii="宋体" w:hAnsi="宋体" w:cs="宋体"/>
                      <w:color w:val="000000"/>
                      <w:kern w:val="0"/>
                      <w:sz w:val="22"/>
                      <w:szCs w:val="22"/>
                    </w:rPr>
                  </w:pPr>
                  <w:r>
                    <w:rPr>
                      <w:rStyle w:val="ql-author-1041246"/>
                    </w:rPr>
                    <w:t>物流</w:t>
                  </w:r>
                  <w:r>
                    <w:rPr>
                      <w:rStyle w:val="ql-author-1041246"/>
                      <w:rFonts w:hint="eastAsia"/>
                    </w:rPr>
                    <w:t>方式</w:t>
                  </w:r>
                </w:p>
              </w:tc>
              <w:tc>
                <w:tcPr>
                  <w:tcW w:w="1134" w:type="dxa"/>
                  <w:tcBorders>
                    <w:top w:val="single" w:sz="6" w:space="0" w:color="auto"/>
                    <w:left w:val="nil"/>
                    <w:bottom w:val="single" w:sz="6" w:space="0" w:color="auto"/>
                    <w:right w:val="single" w:sz="6" w:space="0" w:color="auto"/>
                  </w:tcBorders>
                  <w:vAlign w:val="center"/>
                </w:tcPr>
                <w:p w14:paraId="026138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6B3BD9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87CC451"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抓取</w:t>
                  </w:r>
                  <w:r>
                    <w:rPr>
                      <w:rFonts w:ascii="宋体" w:hAnsi="宋体" w:cs="宋体"/>
                      <w:bCs/>
                      <w:color w:val="000000"/>
                      <w:kern w:val="0"/>
                      <w:sz w:val="22"/>
                      <w:szCs w:val="22"/>
                    </w:rPr>
                    <w:t>的原始物流方式</w:t>
                  </w:r>
                </w:p>
              </w:tc>
            </w:tr>
            <w:tr w:rsidR="004837C2" w14:paraId="68F8DC4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68BE71E" w14:textId="77777777" w:rsidR="004837C2" w:rsidRDefault="005F3D5F">
                  <w:pPr>
                    <w:widowControl/>
                    <w:jc w:val="left"/>
                    <w:rPr>
                      <w:rFonts w:ascii="宋体" w:hAnsi="宋体" w:cs="宋体"/>
                      <w:color w:val="000000"/>
                      <w:kern w:val="0"/>
                      <w:sz w:val="22"/>
                      <w:szCs w:val="22"/>
                    </w:rPr>
                  </w:pPr>
                  <w:r>
                    <w:rPr>
                      <w:rStyle w:val="ql-author-1041246"/>
                    </w:rPr>
                    <w:t>支付状态</w:t>
                  </w:r>
                </w:p>
              </w:tc>
              <w:tc>
                <w:tcPr>
                  <w:tcW w:w="1134" w:type="dxa"/>
                  <w:tcBorders>
                    <w:top w:val="single" w:sz="6" w:space="0" w:color="auto"/>
                    <w:left w:val="nil"/>
                    <w:bottom w:val="single" w:sz="6" w:space="0" w:color="auto"/>
                    <w:right w:val="single" w:sz="6" w:space="0" w:color="auto"/>
                  </w:tcBorders>
                  <w:vAlign w:val="center"/>
                </w:tcPr>
                <w:p w14:paraId="302E286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75D04A8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4820" w:type="dxa"/>
                  <w:tcBorders>
                    <w:top w:val="nil"/>
                    <w:left w:val="nil"/>
                    <w:bottom w:val="single" w:sz="4" w:space="0" w:color="auto"/>
                    <w:right w:val="single" w:sz="4" w:space="0" w:color="auto"/>
                  </w:tcBorders>
                  <w:shd w:val="clear" w:color="000000" w:fill="FFFFFF"/>
                  <w:noWrap/>
                  <w:vAlign w:val="center"/>
                </w:tcPr>
                <w:p w14:paraId="52C84B2D" w14:textId="77777777" w:rsidR="004837C2" w:rsidRDefault="004837C2">
                  <w:pPr>
                    <w:widowControl/>
                    <w:jc w:val="left"/>
                    <w:rPr>
                      <w:rFonts w:ascii="宋体" w:hAnsi="宋体" w:cs="宋体"/>
                      <w:b/>
                      <w:bCs/>
                      <w:color w:val="000000"/>
                      <w:kern w:val="0"/>
                      <w:sz w:val="22"/>
                      <w:szCs w:val="22"/>
                    </w:rPr>
                  </w:pPr>
                </w:p>
              </w:tc>
            </w:tr>
            <w:tr w:rsidR="004837C2" w14:paraId="778C321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E279551" w14:textId="77777777" w:rsidR="004837C2" w:rsidRDefault="005F3D5F">
                  <w:pPr>
                    <w:widowControl/>
                    <w:jc w:val="left"/>
                    <w:rPr>
                      <w:rStyle w:val="ql-author-1041246"/>
                    </w:rPr>
                  </w:pPr>
                  <w:r>
                    <w:rPr>
                      <w:rStyle w:val="ql-author-1041246"/>
                    </w:rPr>
                    <w:t>发货状态</w:t>
                  </w:r>
                </w:p>
              </w:tc>
              <w:tc>
                <w:tcPr>
                  <w:tcW w:w="1134" w:type="dxa"/>
                  <w:tcBorders>
                    <w:top w:val="single" w:sz="6" w:space="0" w:color="auto"/>
                    <w:left w:val="nil"/>
                    <w:bottom w:val="single" w:sz="6" w:space="0" w:color="auto"/>
                    <w:right w:val="single" w:sz="6" w:space="0" w:color="auto"/>
                  </w:tcBorders>
                  <w:vAlign w:val="center"/>
                </w:tcPr>
                <w:p w14:paraId="3F9812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47FC3D53"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4820" w:type="dxa"/>
                  <w:tcBorders>
                    <w:top w:val="nil"/>
                    <w:left w:val="nil"/>
                    <w:bottom w:val="single" w:sz="4" w:space="0" w:color="auto"/>
                    <w:right w:val="single" w:sz="4" w:space="0" w:color="auto"/>
                  </w:tcBorders>
                  <w:shd w:val="clear" w:color="000000" w:fill="FFFFFF"/>
                  <w:noWrap/>
                  <w:vAlign w:val="center"/>
                </w:tcPr>
                <w:p w14:paraId="32C981FA" w14:textId="77777777" w:rsidR="004837C2" w:rsidRDefault="004837C2">
                  <w:pPr>
                    <w:widowControl/>
                    <w:jc w:val="left"/>
                    <w:rPr>
                      <w:rFonts w:ascii="宋体" w:hAnsi="宋体" w:cs="宋体"/>
                      <w:b/>
                      <w:bCs/>
                      <w:color w:val="000000"/>
                      <w:kern w:val="0"/>
                      <w:sz w:val="22"/>
                      <w:szCs w:val="22"/>
                    </w:rPr>
                  </w:pPr>
                </w:p>
              </w:tc>
            </w:tr>
            <w:tr w:rsidR="004837C2" w14:paraId="2066122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86A166F" w14:textId="77777777" w:rsidR="004837C2" w:rsidRDefault="005F3D5F">
                  <w:pPr>
                    <w:widowControl/>
                    <w:jc w:val="left"/>
                    <w:rPr>
                      <w:rFonts w:ascii="宋体" w:hAnsi="宋体" w:cs="宋体"/>
                      <w:color w:val="000000"/>
                      <w:kern w:val="0"/>
                      <w:sz w:val="22"/>
                      <w:szCs w:val="22"/>
                    </w:rPr>
                  </w:pPr>
                  <w:r>
                    <w:t>退款状态</w:t>
                  </w:r>
                </w:p>
              </w:tc>
              <w:tc>
                <w:tcPr>
                  <w:tcW w:w="1134" w:type="dxa"/>
                  <w:tcBorders>
                    <w:top w:val="single" w:sz="6" w:space="0" w:color="auto"/>
                    <w:left w:val="nil"/>
                    <w:bottom w:val="single" w:sz="6" w:space="0" w:color="auto"/>
                    <w:right w:val="single" w:sz="6" w:space="0" w:color="auto"/>
                  </w:tcBorders>
                  <w:vAlign w:val="center"/>
                </w:tcPr>
                <w:p w14:paraId="78EB93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007A83B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4820" w:type="dxa"/>
                  <w:tcBorders>
                    <w:top w:val="nil"/>
                    <w:left w:val="nil"/>
                    <w:bottom w:val="single" w:sz="4" w:space="0" w:color="auto"/>
                    <w:right w:val="single" w:sz="4" w:space="0" w:color="auto"/>
                  </w:tcBorders>
                  <w:shd w:val="clear" w:color="000000" w:fill="FFFFFF"/>
                  <w:noWrap/>
                  <w:vAlign w:val="center"/>
                </w:tcPr>
                <w:p w14:paraId="771CA154" w14:textId="77777777" w:rsidR="004837C2" w:rsidRDefault="004837C2">
                  <w:pPr>
                    <w:widowControl/>
                    <w:jc w:val="left"/>
                    <w:rPr>
                      <w:rFonts w:ascii="宋体" w:hAnsi="宋体" w:cs="宋体"/>
                      <w:color w:val="000000"/>
                      <w:kern w:val="0"/>
                      <w:sz w:val="22"/>
                      <w:szCs w:val="22"/>
                    </w:rPr>
                  </w:pPr>
                </w:p>
              </w:tc>
            </w:tr>
          </w:tbl>
          <w:p w14:paraId="06D2F9C6" w14:textId="77777777" w:rsidR="004837C2" w:rsidRDefault="004837C2">
            <w:pPr>
              <w:rPr>
                <w:rFonts w:ascii="Book Antiqua" w:hAnsi="Book Antiqua"/>
                <w:sz w:val="18"/>
                <w:szCs w:val="18"/>
              </w:rPr>
            </w:pPr>
          </w:p>
        </w:tc>
      </w:tr>
      <w:tr w:rsidR="004837C2" w14:paraId="64945731" w14:textId="77777777">
        <w:trPr>
          <w:trHeight w:val="363"/>
          <w:jc w:val="center"/>
        </w:trPr>
        <w:tc>
          <w:tcPr>
            <w:tcW w:w="9112" w:type="dxa"/>
            <w:gridSpan w:val="2"/>
            <w:shd w:val="clear" w:color="auto" w:fill="F8F8F8"/>
            <w:vAlign w:val="center"/>
          </w:tcPr>
          <w:p w14:paraId="29547D1A" w14:textId="77777777" w:rsidR="004837C2" w:rsidRDefault="005F3D5F">
            <w:pPr>
              <w:rPr>
                <w:b/>
              </w:rPr>
            </w:pPr>
            <w:r>
              <w:rPr>
                <w:rFonts w:hint="eastAsia"/>
                <w:b/>
              </w:rPr>
              <w:lastRenderedPageBreak/>
              <w:t>付款</w:t>
            </w:r>
            <w:r>
              <w:rPr>
                <w:b/>
              </w:rPr>
              <w:t>单字段</w:t>
            </w:r>
            <w:r>
              <w:rPr>
                <w:b/>
                <w:highlight w:val="yellow"/>
              </w:rPr>
              <w:t>（</w:t>
            </w:r>
            <w:r>
              <w:rPr>
                <w:rFonts w:hint="eastAsia"/>
                <w:b/>
                <w:highlight w:val="yellow"/>
              </w:rPr>
              <w:t>仅供</w:t>
            </w:r>
            <w:r>
              <w:rPr>
                <w:b/>
                <w:highlight w:val="yellow"/>
              </w:rPr>
              <w:t>参考</w:t>
            </w:r>
            <w:r>
              <w:rPr>
                <w:rFonts w:hint="eastAsia"/>
                <w:b/>
                <w:highlight w:val="yellow"/>
              </w:rPr>
              <w:t>，</w:t>
            </w:r>
            <w:r>
              <w:rPr>
                <w:b/>
                <w:highlight w:val="yellow"/>
              </w:rPr>
              <w:t>以定义的数据库</w:t>
            </w:r>
            <w:r>
              <w:rPr>
                <w:rFonts w:hint="eastAsia"/>
                <w:b/>
                <w:highlight w:val="yellow"/>
              </w:rPr>
              <w:t>为准</w:t>
            </w:r>
            <w:r>
              <w:rPr>
                <w:b/>
                <w:highlight w:val="yellow"/>
              </w:rPr>
              <w:t>）</w:t>
            </w:r>
          </w:p>
          <w:tbl>
            <w:tblPr>
              <w:tblW w:w="8555" w:type="dxa"/>
              <w:tblLayout w:type="fixed"/>
              <w:tblLook w:val="04A0" w:firstRow="1" w:lastRow="0" w:firstColumn="1" w:lastColumn="0" w:noHBand="0" w:noVBand="1"/>
            </w:tblPr>
            <w:tblGrid>
              <w:gridCol w:w="1609"/>
              <w:gridCol w:w="1134"/>
              <w:gridCol w:w="992"/>
              <w:gridCol w:w="4820"/>
            </w:tblGrid>
            <w:tr w:rsidR="004837C2" w14:paraId="39AD574A" w14:textId="77777777">
              <w:trPr>
                <w:trHeight w:val="270"/>
              </w:trPr>
              <w:tc>
                <w:tcPr>
                  <w:tcW w:w="160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9500465"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134" w:type="dxa"/>
                  <w:tcBorders>
                    <w:top w:val="single" w:sz="4" w:space="0" w:color="auto"/>
                    <w:left w:val="nil"/>
                    <w:bottom w:val="single" w:sz="6" w:space="0" w:color="auto"/>
                    <w:right w:val="single" w:sz="6" w:space="0" w:color="auto"/>
                  </w:tcBorders>
                  <w:shd w:val="clear" w:color="000000" w:fill="D9D9D9"/>
                </w:tcPr>
                <w:p w14:paraId="7DC5682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992" w:type="dxa"/>
                  <w:tcBorders>
                    <w:top w:val="single" w:sz="4" w:space="0" w:color="auto"/>
                    <w:left w:val="single" w:sz="6" w:space="0" w:color="auto"/>
                    <w:bottom w:val="single" w:sz="6" w:space="0" w:color="auto"/>
                    <w:right w:val="single" w:sz="4" w:space="0" w:color="auto"/>
                  </w:tcBorders>
                  <w:shd w:val="clear" w:color="000000" w:fill="D9D9D9"/>
                </w:tcPr>
                <w:p w14:paraId="1938F19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4820" w:type="dxa"/>
                  <w:tcBorders>
                    <w:top w:val="single" w:sz="4" w:space="0" w:color="auto"/>
                    <w:left w:val="nil"/>
                    <w:bottom w:val="single" w:sz="4" w:space="0" w:color="auto"/>
                    <w:right w:val="single" w:sz="4" w:space="0" w:color="auto"/>
                  </w:tcBorders>
                  <w:shd w:val="clear" w:color="000000" w:fill="D9D9D9"/>
                  <w:noWrap/>
                  <w:vAlign w:val="center"/>
                </w:tcPr>
                <w:p w14:paraId="3897FC0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02F640E9"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9FA802F" w14:textId="77777777" w:rsidR="004837C2" w:rsidRDefault="005F3D5F">
                  <w:pPr>
                    <w:widowControl/>
                    <w:jc w:val="left"/>
                    <w:rPr>
                      <w:rFonts w:ascii="宋体" w:hAnsi="宋体" w:cs="宋体"/>
                      <w:color w:val="000000"/>
                      <w:kern w:val="0"/>
                      <w:sz w:val="22"/>
                      <w:szCs w:val="22"/>
                    </w:rPr>
                  </w:pPr>
                  <w:r>
                    <w:rPr>
                      <w:rStyle w:val="ql-author-1041246"/>
                      <w:rFonts w:hint="eastAsia"/>
                    </w:rPr>
                    <w:t>单</w:t>
                  </w:r>
                  <w:r>
                    <w:rPr>
                      <w:rStyle w:val="ql-author-1041246"/>
                    </w:rPr>
                    <w:t>号</w:t>
                  </w:r>
                </w:p>
              </w:tc>
              <w:tc>
                <w:tcPr>
                  <w:tcW w:w="1134" w:type="dxa"/>
                  <w:tcBorders>
                    <w:top w:val="single" w:sz="6" w:space="0" w:color="auto"/>
                    <w:left w:val="nil"/>
                    <w:bottom w:val="single" w:sz="6" w:space="0" w:color="auto"/>
                    <w:right w:val="single" w:sz="6" w:space="0" w:color="auto"/>
                  </w:tcBorders>
                  <w:vAlign w:val="center"/>
                </w:tcPr>
                <w:p w14:paraId="2A145DC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A5F22F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5ECD3EFC" w14:textId="77777777" w:rsidR="004837C2" w:rsidRDefault="004837C2">
                  <w:pPr>
                    <w:widowControl/>
                    <w:jc w:val="left"/>
                    <w:rPr>
                      <w:rFonts w:ascii="宋体" w:hAnsi="宋体" w:cs="宋体"/>
                      <w:b/>
                      <w:bCs/>
                      <w:color w:val="000000"/>
                      <w:kern w:val="0"/>
                      <w:sz w:val="22"/>
                      <w:szCs w:val="22"/>
                    </w:rPr>
                  </w:pPr>
                </w:p>
              </w:tc>
            </w:tr>
            <w:tr w:rsidR="004837C2" w14:paraId="3958411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C24EBAF" w14:textId="77777777" w:rsidR="004837C2" w:rsidRDefault="005F3D5F">
                  <w:pPr>
                    <w:widowControl/>
                    <w:jc w:val="left"/>
                    <w:rPr>
                      <w:rFonts w:ascii="宋体" w:hAnsi="宋体" w:cs="宋体"/>
                      <w:color w:val="000000"/>
                      <w:kern w:val="0"/>
                      <w:sz w:val="22"/>
                      <w:szCs w:val="22"/>
                    </w:rPr>
                  </w:pPr>
                  <w:r>
                    <w:rPr>
                      <w:rStyle w:val="ql-author-1041246"/>
                      <w:rFonts w:hint="eastAsia"/>
                    </w:rPr>
                    <w:t>关联</w:t>
                  </w:r>
                  <w:r>
                    <w:rPr>
                      <w:rStyle w:val="ql-author-1041246"/>
                    </w:rPr>
                    <w:t>单号</w:t>
                  </w:r>
                </w:p>
              </w:tc>
              <w:tc>
                <w:tcPr>
                  <w:tcW w:w="1134" w:type="dxa"/>
                  <w:tcBorders>
                    <w:top w:val="single" w:sz="6" w:space="0" w:color="auto"/>
                    <w:left w:val="nil"/>
                    <w:bottom w:val="single" w:sz="6" w:space="0" w:color="auto"/>
                    <w:right w:val="single" w:sz="6" w:space="0" w:color="auto"/>
                  </w:tcBorders>
                  <w:vAlign w:val="center"/>
                </w:tcPr>
                <w:p w14:paraId="6F72658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2ADCB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061F748"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关联</w:t>
                  </w:r>
                  <w:r>
                    <w:rPr>
                      <w:rFonts w:ascii="宋体" w:hAnsi="宋体" w:cs="宋体"/>
                      <w:bCs/>
                      <w:color w:val="000000"/>
                      <w:kern w:val="0"/>
                      <w:sz w:val="22"/>
                      <w:szCs w:val="22"/>
                    </w:rPr>
                    <w:t>订单</w:t>
                  </w:r>
                </w:p>
              </w:tc>
            </w:tr>
            <w:tr w:rsidR="004837C2" w14:paraId="52DEE36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9C641EA" w14:textId="77777777" w:rsidR="004837C2" w:rsidRDefault="005F3D5F">
                  <w:pPr>
                    <w:widowControl/>
                    <w:jc w:val="left"/>
                    <w:rPr>
                      <w:rStyle w:val="ql-author-1041246"/>
                    </w:rPr>
                  </w:pPr>
                  <w:r>
                    <w:rPr>
                      <w:rStyle w:val="ql-author-1041246"/>
                      <w:rFonts w:hint="eastAsia"/>
                    </w:rPr>
                    <w:t>关联售后</w:t>
                  </w:r>
                  <w:r>
                    <w:rPr>
                      <w:rStyle w:val="ql-author-1041246"/>
                    </w:rPr>
                    <w:t>单号</w:t>
                  </w:r>
                </w:p>
              </w:tc>
              <w:tc>
                <w:tcPr>
                  <w:tcW w:w="1134" w:type="dxa"/>
                  <w:tcBorders>
                    <w:top w:val="single" w:sz="6" w:space="0" w:color="auto"/>
                    <w:left w:val="nil"/>
                    <w:bottom w:val="single" w:sz="6" w:space="0" w:color="auto"/>
                    <w:right w:val="single" w:sz="6" w:space="0" w:color="auto"/>
                  </w:tcBorders>
                  <w:vAlign w:val="center"/>
                </w:tcPr>
                <w:p w14:paraId="15DB5B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1B5A4DA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262C9A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有</w:t>
                  </w:r>
                  <w:r>
                    <w:rPr>
                      <w:rFonts w:ascii="宋体" w:hAnsi="宋体" w:cs="宋体"/>
                      <w:bCs/>
                      <w:color w:val="000000"/>
                      <w:kern w:val="0"/>
                      <w:sz w:val="22"/>
                      <w:szCs w:val="22"/>
                    </w:rPr>
                    <w:t>关联的</w:t>
                  </w:r>
                  <w:r>
                    <w:rPr>
                      <w:rFonts w:ascii="宋体" w:hAnsi="宋体" w:cs="宋体" w:hint="eastAsia"/>
                      <w:bCs/>
                      <w:color w:val="000000"/>
                      <w:kern w:val="0"/>
                      <w:sz w:val="22"/>
                      <w:szCs w:val="22"/>
                    </w:rPr>
                    <w:t>售后</w:t>
                  </w:r>
                  <w:r>
                    <w:rPr>
                      <w:rFonts w:ascii="宋体" w:hAnsi="宋体" w:cs="宋体"/>
                      <w:bCs/>
                      <w:color w:val="000000"/>
                      <w:kern w:val="0"/>
                      <w:sz w:val="22"/>
                      <w:szCs w:val="22"/>
                    </w:rPr>
                    <w:t>单</w:t>
                  </w:r>
                  <w:r>
                    <w:rPr>
                      <w:rFonts w:ascii="宋体" w:hAnsi="宋体" w:cs="宋体" w:hint="eastAsia"/>
                      <w:bCs/>
                      <w:color w:val="000000"/>
                      <w:kern w:val="0"/>
                      <w:sz w:val="22"/>
                      <w:szCs w:val="22"/>
                    </w:rPr>
                    <w:t>时</w:t>
                  </w:r>
                  <w:r>
                    <w:rPr>
                      <w:rFonts w:ascii="宋体" w:hAnsi="宋体" w:cs="宋体"/>
                      <w:bCs/>
                      <w:color w:val="000000"/>
                      <w:kern w:val="0"/>
                      <w:sz w:val="22"/>
                      <w:szCs w:val="22"/>
                    </w:rPr>
                    <w:t>填写，没有不填写</w:t>
                  </w:r>
                </w:p>
              </w:tc>
            </w:tr>
            <w:tr w:rsidR="004837C2" w14:paraId="620F6C5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BC70198" w14:textId="77777777" w:rsidR="004837C2" w:rsidRDefault="005F3D5F">
                  <w:pPr>
                    <w:widowControl/>
                    <w:jc w:val="left"/>
                    <w:rPr>
                      <w:rFonts w:ascii="宋体" w:hAnsi="宋体" w:cs="宋体"/>
                      <w:color w:val="000000"/>
                      <w:kern w:val="0"/>
                      <w:sz w:val="22"/>
                      <w:szCs w:val="22"/>
                    </w:rPr>
                  </w:pPr>
                  <w:r>
                    <w:rPr>
                      <w:rStyle w:val="ql-author-1041246"/>
                      <w:rFonts w:hint="eastAsia"/>
                    </w:rPr>
                    <w:t>金额（</w:t>
                  </w:r>
                  <w:r>
                    <w:rPr>
                      <w:rStyle w:val="ql-author-1041246"/>
                    </w:rPr>
                    <w:t>本币）</w:t>
                  </w:r>
                </w:p>
              </w:tc>
              <w:tc>
                <w:tcPr>
                  <w:tcW w:w="1134" w:type="dxa"/>
                  <w:tcBorders>
                    <w:top w:val="single" w:sz="6" w:space="0" w:color="auto"/>
                    <w:left w:val="nil"/>
                    <w:bottom w:val="single" w:sz="6" w:space="0" w:color="auto"/>
                    <w:right w:val="single" w:sz="6" w:space="0" w:color="auto"/>
                  </w:tcBorders>
                  <w:vAlign w:val="center"/>
                </w:tcPr>
                <w:p w14:paraId="2C9504E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6BE8EB5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199BDB3"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金额为</w:t>
                  </w:r>
                  <w:r>
                    <w:rPr>
                      <w:rFonts w:ascii="宋体" w:hAnsi="宋体" w:cs="宋体"/>
                      <w:bCs/>
                      <w:color w:val="000000"/>
                      <w:kern w:val="0"/>
                      <w:sz w:val="22"/>
                      <w:szCs w:val="22"/>
                    </w:rPr>
                    <w:t>负时，一般也称</w:t>
                  </w:r>
                  <w:r>
                    <w:rPr>
                      <w:rFonts w:ascii="宋体" w:hAnsi="宋体" w:cs="宋体" w:hint="eastAsia"/>
                      <w:bCs/>
                      <w:color w:val="000000"/>
                      <w:kern w:val="0"/>
                      <w:sz w:val="22"/>
                      <w:szCs w:val="22"/>
                    </w:rPr>
                    <w:t>作</w:t>
                  </w:r>
                  <w:r>
                    <w:rPr>
                      <w:rFonts w:ascii="宋体" w:hAnsi="宋体" w:cs="宋体"/>
                      <w:bCs/>
                      <w:color w:val="000000"/>
                      <w:kern w:val="0"/>
                      <w:sz w:val="22"/>
                      <w:szCs w:val="22"/>
                    </w:rPr>
                    <w:t>退款单</w:t>
                  </w:r>
                </w:p>
              </w:tc>
            </w:tr>
            <w:tr w:rsidR="004837C2" w14:paraId="7B57E37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4BC5087" w14:textId="77777777" w:rsidR="004837C2" w:rsidRDefault="005F3D5F">
                  <w:pPr>
                    <w:widowControl/>
                    <w:jc w:val="left"/>
                    <w:rPr>
                      <w:rFonts w:ascii="宋体" w:hAnsi="宋体" w:cs="宋体"/>
                      <w:color w:val="000000"/>
                      <w:kern w:val="0"/>
                      <w:sz w:val="22"/>
                      <w:szCs w:val="22"/>
                    </w:rPr>
                  </w:pPr>
                  <w:r>
                    <w:rPr>
                      <w:rStyle w:val="ql-author-1041246"/>
                      <w:rFonts w:hint="eastAsia"/>
                    </w:rPr>
                    <w:t>币种</w:t>
                  </w:r>
                </w:p>
              </w:tc>
              <w:tc>
                <w:tcPr>
                  <w:tcW w:w="1134" w:type="dxa"/>
                  <w:tcBorders>
                    <w:top w:val="single" w:sz="6" w:space="0" w:color="auto"/>
                    <w:left w:val="nil"/>
                    <w:bottom w:val="single" w:sz="6" w:space="0" w:color="auto"/>
                    <w:right w:val="single" w:sz="6" w:space="0" w:color="auto"/>
                  </w:tcBorders>
                  <w:vAlign w:val="center"/>
                </w:tcPr>
                <w:p w14:paraId="4769F5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6F755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9A21DA4" w14:textId="77777777" w:rsidR="004837C2" w:rsidRDefault="004837C2">
                  <w:pPr>
                    <w:widowControl/>
                    <w:jc w:val="left"/>
                    <w:rPr>
                      <w:rFonts w:ascii="宋体" w:hAnsi="宋体" w:cs="宋体"/>
                      <w:b/>
                      <w:bCs/>
                      <w:color w:val="000000"/>
                      <w:kern w:val="0"/>
                      <w:sz w:val="22"/>
                      <w:szCs w:val="22"/>
                    </w:rPr>
                  </w:pPr>
                </w:p>
              </w:tc>
            </w:tr>
            <w:tr w:rsidR="004837C2" w14:paraId="32FE44D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5BDF942" w14:textId="77777777" w:rsidR="004837C2" w:rsidRDefault="005F3D5F">
                  <w:pPr>
                    <w:widowControl/>
                    <w:jc w:val="left"/>
                    <w:rPr>
                      <w:rStyle w:val="ql-author-1041246"/>
                    </w:rPr>
                  </w:pPr>
                  <w:r>
                    <w:rPr>
                      <w:rStyle w:val="ql-author-1041246"/>
                      <w:rFonts w:hint="eastAsia"/>
                    </w:rPr>
                    <w:t>金额</w:t>
                  </w:r>
                  <w:r>
                    <w:rPr>
                      <w:rStyle w:val="ql-author-1041246"/>
                    </w:rPr>
                    <w:t>（</w:t>
                  </w:r>
                  <w:r>
                    <w:rPr>
                      <w:rStyle w:val="ql-author-1041246"/>
                      <w:rFonts w:hint="eastAsia"/>
                    </w:rPr>
                    <w:t>人民币）</w:t>
                  </w:r>
                </w:p>
              </w:tc>
              <w:tc>
                <w:tcPr>
                  <w:tcW w:w="1134" w:type="dxa"/>
                  <w:tcBorders>
                    <w:top w:val="single" w:sz="6" w:space="0" w:color="auto"/>
                    <w:left w:val="nil"/>
                    <w:bottom w:val="single" w:sz="6" w:space="0" w:color="auto"/>
                    <w:right w:val="single" w:sz="6" w:space="0" w:color="auto"/>
                  </w:tcBorders>
                  <w:vAlign w:val="center"/>
                </w:tcPr>
                <w:p w14:paraId="14105F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533140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237DFA76" w14:textId="77777777" w:rsidR="004837C2" w:rsidRDefault="004837C2">
                  <w:pPr>
                    <w:widowControl/>
                    <w:jc w:val="left"/>
                    <w:rPr>
                      <w:rFonts w:ascii="宋体" w:hAnsi="宋体" w:cs="宋体"/>
                      <w:b/>
                      <w:bCs/>
                      <w:color w:val="000000"/>
                      <w:kern w:val="0"/>
                      <w:sz w:val="22"/>
                      <w:szCs w:val="22"/>
                    </w:rPr>
                  </w:pPr>
                </w:p>
              </w:tc>
            </w:tr>
            <w:tr w:rsidR="004837C2" w14:paraId="64D489E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FA34930" w14:textId="77777777" w:rsidR="004837C2" w:rsidRDefault="005F3D5F">
                  <w:pPr>
                    <w:widowControl/>
                    <w:jc w:val="left"/>
                    <w:rPr>
                      <w:rStyle w:val="ql-author-1041246"/>
                    </w:rPr>
                  </w:pPr>
                  <w:r>
                    <w:rPr>
                      <w:rStyle w:val="ql-author-1041246"/>
                      <w:rFonts w:hint="eastAsia"/>
                    </w:rPr>
                    <w:t>支付</w:t>
                  </w:r>
                  <w:r>
                    <w:rPr>
                      <w:rStyle w:val="ql-author-1041246"/>
                    </w:rPr>
                    <w:t>方式</w:t>
                  </w:r>
                </w:p>
              </w:tc>
              <w:tc>
                <w:tcPr>
                  <w:tcW w:w="1134" w:type="dxa"/>
                  <w:tcBorders>
                    <w:top w:val="single" w:sz="6" w:space="0" w:color="auto"/>
                    <w:left w:val="nil"/>
                    <w:bottom w:val="single" w:sz="6" w:space="0" w:color="auto"/>
                    <w:right w:val="single" w:sz="6" w:space="0" w:color="auto"/>
                  </w:tcBorders>
                  <w:vAlign w:val="center"/>
                </w:tcPr>
                <w:p w14:paraId="163B9D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825EDE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22587B9" w14:textId="77777777" w:rsidR="004837C2" w:rsidRDefault="004837C2">
                  <w:pPr>
                    <w:widowControl/>
                    <w:jc w:val="left"/>
                    <w:rPr>
                      <w:rFonts w:ascii="宋体" w:hAnsi="宋体" w:cs="宋体"/>
                      <w:b/>
                      <w:bCs/>
                      <w:color w:val="000000"/>
                      <w:kern w:val="0"/>
                      <w:sz w:val="22"/>
                      <w:szCs w:val="22"/>
                    </w:rPr>
                  </w:pPr>
                </w:p>
              </w:tc>
            </w:tr>
            <w:tr w:rsidR="004837C2" w14:paraId="3EF6C84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8BAC6D2" w14:textId="77777777" w:rsidR="004837C2" w:rsidRDefault="005F3D5F">
                  <w:pPr>
                    <w:widowControl/>
                    <w:jc w:val="left"/>
                    <w:rPr>
                      <w:rStyle w:val="ql-author-1041246"/>
                    </w:rPr>
                  </w:pPr>
                  <w:r>
                    <w:rPr>
                      <w:rStyle w:val="ql-author-1041246"/>
                      <w:rFonts w:hint="eastAsia"/>
                    </w:rPr>
                    <w:t>创建时间</w:t>
                  </w:r>
                </w:p>
              </w:tc>
              <w:tc>
                <w:tcPr>
                  <w:tcW w:w="1134" w:type="dxa"/>
                  <w:tcBorders>
                    <w:top w:val="single" w:sz="6" w:space="0" w:color="auto"/>
                    <w:left w:val="nil"/>
                    <w:bottom w:val="single" w:sz="6" w:space="0" w:color="auto"/>
                    <w:right w:val="single" w:sz="6" w:space="0" w:color="auto"/>
                  </w:tcBorders>
                  <w:vAlign w:val="center"/>
                </w:tcPr>
                <w:p w14:paraId="406A3B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46816B4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DFDDC3B" w14:textId="77777777" w:rsidR="004837C2" w:rsidRDefault="004837C2">
                  <w:pPr>
                    <w:widowControl/>
                    <w:jc w:val="left"/>
                    <w:rPr>
                      <w:rFonts w:ascii="宋体" w:hAnsi="宋体" w:cs="宋体"/>
                      <w:b/>
                      <w:bCs/>
                      <w:color w:val="000000"/>
                      <w:kern w:val="0"/>
                      <w:sz w:val="22"/>
                      <w:szCs w:val="22"/>
                    </w:rPr>
                  </w:pPr>
                </w:p>
              </w:tc>
            </w:tr>
            <w:tr w:rsidR="004837C2" w14:paraId="4AA9D2A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C6E4DF2" w14:textId="77777777" w:rsidR="004837C2" w:rsidRDefault="005F3D5F">
                  <w:pPr>
                    <w:widowControl/>
                    <w:jc w:val="left"/>
                    <w:rPr>
                      <w:rStyle w:val="ql-author-1041246"/>
                    </w:rPr>
                  </w:pPr>
                  <w:r>
                    <w:rPr>
                      <w:rStyle w:val="ql-author-1041246"/>
                      <w:rFonts w:hint="eastAsia"/>
                    </w:rPr>
                    <w:t>来源</w:t>
                  </w:r>
                </w:p>
              </w:tc>
              <w:tc>
                <w:tcPr>
                  <w:tcW w:w="1134" w:type="dxa"/>
                  <w:tcBorders>
                    <w:top w:val="single" w:sz="6" w:space="0" w:color="auto"/>
                    <w:left w:val="nil"/>
                    <w:bottom w:val="single" w:sz="6" w:space="0" w:color="auto"/>
                    <w:right w:val="single" w:sz="6" w:space="0" w:color="auto"/>
                  </w:tcBorders>
                  <w:vAlign w:val="center"/>
                </w:tcPr>
                <w:p w14:paraId="4EB103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77F13C3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CA114D9"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非</w:t>
                  </w:r>
                  <w:r>
                    <w:rPr>
                      <w:rFonts w:ascii="宋体" w:hAnsi="宋体" w:cs="宋体"/>
                      <w:bCs/>
                      <w:color w:val="000000"/>
                      <w:kern w:val="0"/>
                      <w:sz w:val="22"/>
                      <w:szCs w:val="22"/>
                    </w:rPr>
                    <w:t>RMA、</w:t>
                  </w:r>
                  <w:r>
                    <w:rPr>
                      <w:rFonts w:ascii="宋体" w:hAnsi="宋体" w:cs="宋体" w:hint="eastAsia"/>
                      <w:bCs/>
                      <w:color w:val="000000"/>
                      <w:kern w:val="0"/>
                      <w:sz w:val="22"/>
                      <w:szCs w:val="22"/>
                    </w:rPr>
                    <w:t>RMA</w:t>
                  </w:r>
                </w:p>
              </w:tc>
            </w:tr>
            <w:tr w:rsidR="004837C2" w14:paraId="2F9ACD8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0021F76" w14:textId="77777777" w:rsidR="004837C2" w:rsidRDefault="005F3D5F">
                  <w:pPr>
                    <w:widowControl/>
                    <w:jc w:val="left"/>
                    <w:rPr>
                      <w:rStyle w:val="ql-author-1041246"/>
                    </w:rPr>
                  </w:pPr>
                  <w:r>
                    <w:rPr>
                      <w:rStyle w:val="ql-author-1041246"/>
                      <w:rFonts w:hint="eastAsia"/>
                    </w:rPr>
                    <w:t>状态</w:t>
                  </w:r>
                </w:p>
              </w:tc>
              <w:tc>
                <w:tcPr>
                  <w:tcW w:w="1134" w:type="dxa"/>
                  <w:tcBorders>
                    <w:top w:val="single" w:sz="6" w:space="0" w:color="auto"/>
                    <w:left w:val="nil"/>
                    <w:bottom w:val="single" w:sz="6" w:space="0" w:color="auto"/>
                    <w:right w:val="single" w:sz="6" w:space="0" w:color="auto"/>
                  </w:tcBorders>
                  <w:vAlign w:val="center"/>
                </w:tcPr>
                <w:p w14:paraId="1C7DDB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2366B4C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631CD39"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正常</w:t>
                  </w:r>
                  <w:r>
                    <w:rPr>
                      <w:rFonts w:ascii="宋体" w:hAnsi="宋体" w:cs="宋体"/>
                      <w:bCs/>
                      <w:color w:val="000000"/>
                      <w:kern w:val="0"/>
                      <w:sz w:val="22"/>
                      <w:szCs w:val="22"/>
                    </w:rPr>
                    <w:t>、已</w:t>
                  </w:r>
                  <w:r>
                    <w:rPr>
                      <w:rFonts w:ascii="宋体" w:hAnsi="宋体" w:cs="宋体" w:hint="eastAsia"/>
                      <w:bCs/>
                      <w:color w:val="000000"/>
                      <w:kern w:val="0"/>
                      <w:sz w:val="22"/>
                      <w:szCs w:val="22"/>
                    </w:rPr>
                    <w:t>作废</w:t>
                  </w:r>
                </w:p>
              </w:tc>
            </w:tr>
          </w:tbl>
          <w:p w14:paraId="60CAF135" w14:textId="77777777" w:rsidR="004837C2" w:rsidRDefault="004837C2">
            <w:pPr>
              <w:rPr>
                <w:b/>
              </w:rPr>
            </w:pPr>
          </w:p>
        </w:tc>
      </w:tr>
      <w:tr w:rsidR="004837C2" w14:paraId="256220E3" w14:textId="77777777">
        <w:trPr>
          <w:trHeight w:val="363"/>
          <w:jc w:val="center"/>
        </w:trPr>
        <w:tc>
          <w:tcPr>
            <w:tcW w:w="1583" w:type="dxa"/>
            <w:shd w:val="clear" w:color="auto" w:fill="F8F8F8"/>
            <w:vAlign w:val="center"/>
          </w:tcPr>
          <w:p w14:paraId="29E1E3F2"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2</w:t>
            </w:r>
          </w:p>
        </w:tc>
        <w:tc>
          <w:tcPr>
            <w:tcW w:w="7529" w:type="dxa"/>
          </w:tcPr>
          <w:p w14:paraId="59F27907"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、暂时</w:t>
            </w:r>
            <w:r>
              <w:rPr>
                <w:rFonts w:ascii="Book Antiqua" w:hAnsi="Book Antiqua"/>
                <w:sz w:val="18"/>
                <w:szCs w:val="18"/>
              </w:rPr>
              <w:t>不提供专门的付款单</w:t>
            </w:r>
            <w:r>
              <w:rPr>
                <w:rFonts w:ascii="Book Antiqua" w:hAnsi="Book Antiqua" w:hint="eastAsia"/>
                <w:sz w:val="18"/>
                <w:szCs w:val="18"/>
              </w:rPr>
              <w:t>列表</w:t>
            </w:r>
            <w:r>
              <w:rPr>
                <w:rFonts w:ascii="Book Antiqua" w:hAnsi="Book Antiqua"/>
                <w:sz w:val="18"/>
                <w:szCs w:val="18"/>
              </w:rPr>
              <w:t>页</w:t>
            </w:r>
            <w:r>
              <w:rPr>
                <w:rFonts w:ascii="Book Antiqua" w:hAnsi="Book Antiqua" w:hint="eastAsia"/>
                <w:sz w:val="18"/>
                <w:szCs w:val="18"/>
              </w:rPr>
              <w:t>；</w:t>
            </w:r>
          </w:p>
          <w:p w14:paraId="4619F1A3" w14:textId="77777777" w:rsidR="004837C2" w:rsidRDefault="005F3D5F">
            <w:pPr>
              <w:rPr>
                <w:rFonts w:ascii="Book Antiqua" w:hAnsi="Book Antiqua"/>
                <w:sz w:val="18"/>
                <w:szCs w:val="18"/>
              </w:rPr>
            </w:pPr>
            <w:r>
              <w:rPr>
                <w:rFonts w:ascii="Book Antiqua" w:hAnsi="Book Antiqua"/>
                <w:sz w:val="18"/>
                <w:szCs w:val="18"/>
              </w:rPr>
              <w:t>2</w:t>
            </w:r>
            <w:r>
              <w:rPr>
                <w:rFonts w:ascii="Book Antiqua" w:hAnsi="Book Antiqua" w:hint="eastAsia"/>
                <w:sz w:val="18"/>
                <w:szCs w:val="18"/>
              </w:rPr>
              <w:t>、关联</w:t>
            </w:r>
            <w:r>
              <w:rPr>
                <w:rFonts w:ascii="Book Antiqua" w:hAnsi="Book Antiqua"/>
                <w:sz w:val="18"/>
                <w:szCs w:val="18"/>
              </w:rPr>
              <w:t>订单的付款单信息，会展示在</w:t>
            </w:r>
            <w:r>
              <w:rPr>
                <w:rFonts w:ascii="Book Antiqua" w:hAnsi="Book Antiqua"/>
                <w:sz w:val="18"/>
                <w:szCs w:val="18"/>
              </w:rPr>
              <w:t>“</w:t>
            </w:r>
            <w:r>
              <w:rPr>
                <w:rFonts w:ascii="Book Antiqua" w:hAnsi="Book Antiqua"/>
                <w:sz w:val="18"/>
                <w:szCs w:val="18"/>
              </w:rPr>
              <w:t>原始订单</w:t>
            </w:r>
            <w:r>
              <w:rPr>
                <w:rFonts w:ascii="Book Antiqua" w:hAnsi="Book Antiqua" w:hint="eastAsia"/>
                <w:sz w:val="18"/>
                <w:szCs w:val="18"/>
              </w:rPr>
              <w:t>详情页</w:t>
            </w:r>
            <w:r>
              <w:rPr>
                <w:rFonts w:ascii="Book Antiqua" w:hAnsi="Book Antiqua" w:hint="eastAsia"/>
                <w:sz w:val="18"/>
                <w:szCs w:val="18"/>
              </w:rPr>
              <w:t xml:space="preserve"> </w:t>
            </w:r>
            <w:r>
              <w:rPr>
                <w:rFonts w:ascii="Book Antiqua" w:hAnsi="Book Antiqua" w:hint="eastAsia"/>
                <w:sz w:val="18"/>
                <w:szCs w:val="18"/>
              </w:rPr>
              <w:t>和</w:t>
            </w:r>
            <w:r>
              <w:rPr>
                <w:rFonts w:ascii="Book Antiqua" w:hAnsi="Book Antiqua" w:hint="eastAsia"/>
                <w:sz w:val="18"/>
                <w:szCs w:val="18"/>
              </w:rPr>
              <w:t xml:space="preserve"> </w:t>
            </w:r>
            <w:r>
              <w:rPr>
                <w:rFonts w:ascii="Book Antiqua" w:hAnsi="Book Antiqua" w:hint="eastAsia"/>
                <w:sz w:val="18"/>
                <w:szCs w:val="18"/>
              </w:rPr>
              <w:t>订单</w:t>
            </w:r>
            <w:r>
              <w:rPr>
                <w:rFonts w:ascii="Book Antiqua" w:hAnsi="Book Antiqua"/>
                <w:sz w:val="18"/>
                <w:szCs w:val="18"/>
              </w:rPr>
              <w:t>详情页</w:t>
            </w:r>
            <w:r>
              <w:rPr>
                <w:rFonts w:ascii="Book Antiqua" w:hAnsi="Book Antiqua"/>
                <w:sz w:val="18"/>
                <w:szCs w:val="18"/>
              </w:rPr>
              <w:t>“</w:t>
            </w:r>
            <w:r>
              <w:rPr>
                <w:rFonts w:ascii="Book Antiqua" w:hAnsi="Book Antiqua" w:hint="eastAsia"/>
                <w:sz w:val="18"/>
                <w:szCs w:val="18"/>
              </w:rPr>
              <w:t>；</w:t>
            </w:r>
          </w:p>
          <w:p w14:paraId="6C57C9DC" w14:textId="77777777" w:rsidR="004837C2" w:rsidRDefault="005F3D5F">
            <w:pPr>
              <w:rPr>
                <w:rFonts w:ascii="Book Antiqua" w:hAnsi="Book Antiqua"/>
                <w:sz w:val="18"/>
                <w:szCs w:val="18"/>
              </w:rPr>
            </w:pPr>
            <w:r>
              <w:rPr>
                <w:rFonts w:ascii="Book Antiqua" w:hAnsi="Book Antiqua"/>
                <w:sz w:val="18"/>
                <w:szCs w:val="18"/>
              </w:rPr>
              <w:t>3</w:t>
            </w:r>
            <w:r>
              <w:rPr>
                <w:rFonts w:ascii="Book Antiqua" w:hAnsi="Book Antiqua" w:hint="eastAsia"/>
                <w:sz w:val="18"/>
                <w:szCs w:val="18"/>
              </w:rPr>
              <w:t>、关联</w:t>
            </w:r>
            <w:r>
              <w:rPr>
                <w:rFonts w:ascii="Book Antiqua" w:hAnsi="Book Antiqua"/>
                <w:sz w:val="18"/>
                <w:szCs w:val="18"/>
              </w:rPr>
              <w:t>售后单的</w:t>
            </w:r>
            <w:r>
              <w:rPr>
                <w:rFonts w:ascii="Book Antiqua" w:hAnsi="Book Antiqua" w:hint="eastAsia"/>
                <w:sz w:val="18"/>
                <w:szCs w:val="18"/>
              </w:rPr>
              <w:t>付款</w:t>
            </w:r>
            <w:r>
              <w:rPr>
                <w:rFonts w:ascii="Book Antiqua" w:hAnsi="Book Antiqua"/>
                <w:sz w:val="18"/>
                <w:szCs w:val="18"/>
              </w:rPr>
              <w:t>单信息，会展示在</w:t>
            </w:r>
            <w:r>
              <w:rPr>
                <w:rFonts w:ascii="Book Antiqua" w:hAnsi="Book Antiqua"/>
                <w:sz w:val="18"/>
                <w:szCs w:val="18"/>
              </w:rPr>
              <w:t>”</w:t>
            </w:r>
            <w:r>
              <w:rPr>
                <w:rFonts w:ascii="Book Antiqua" w:hAnsi="Book Antiqua"/>
                <w:sz w:val="18"/>
                <w:szCs w:val="18"/>
              </w:rPr>
              <w:t>售后单详情页；</w:t>
            </w:r>
          </w:p>
          <w:p w14:paraId="7EE80058" w14:textId="77777777" w:rsidR="004837C2" w:rsidRDefault="005F3D5F">
            <w:pPr>
              <w:rPr>
                <w:rFonts w:ascii="Book Antiqua" w:hAnsi="Book Antiqua"/>
                <w:sz w:val="18"/>
                <w:szCs w:val="18"/>
              </w:rPr>
            </w:pPr>
            <w:r>
              <w:rPr>
                <w:rFonts w:ascii="Book Antiqua" w:hAnsi="Book Antiqua" w:hint="eastAsia"/>
                <w:sz w:val="18"/>
                <w:szCs w:val="18"/>
              </w:rPr>
              <w:t>4</w:t>
            </w:r>
            <w:r>
              <w:rPr>
                <w:rFonts w:ascii="Book Antiqua" w:hAnsi="Book Antiqua" w:hint="eastAsia"/>
                <w:sz w:val="18"/>
                <w:szCs w:val="18"/>
              </w:rPr>
              <w:t>、</w:t>
            </w:r>
            <w:r>
              <w:rPr>
                <w:rFonts w:ascii="Book Antiqua" w:hAnsi="Book Antiqua"/>
                <w:sz w:val="18"/>
                <w:szCs w:val="18"/>
              </w:rPr>
              <w:t>付款单</w:t>
            </w:r>
            <w:r>
              <w:rPr>
                <w:rFonts w:ascii="Book Antiqua" w:hAnsi="Book Antiqua" w:hint="eastAsia"/>
                <w:sz w:val="18"/>
                <w:szCs w:val="18"/>
              </w:rPr>
              <w:t>号</w:t>
            </w:r>
            <w:r>
              <w:rPr>
                <w:rFonts w:ascii="Book Antiqua" w:hAnsi="Book Antiqua"/>
                <w:sz w:val="18"/>
                <w:szCs w:val="18"/>
              </w:rPr>
              <w:t>生成规则，订单</w:t>
            </w:r>
            <w:r>
              <w:rPr>
                <w:rFonts w:ascii="Book Antiqua" w:hAnsi="Book Antiqua" w:hint="eastAsia"/>
                <w:sz w:val="18"/>
                <w:szCs w:val="18"/>
              </w:rPr>
              <w:t>号</w:t>
            </w:r>
            <w:r>
              <w:rPr>
                <w:rFonts w:ascii="Book Antiqua" w:hAnsi="Book Antiqua"/>
                <w:sz w:val="18"/>
                <w:szCs w:val="18"/>
              </w:rPr>
              <w:t>-1</w:t>
            </w:r>
            <w:r>
              <w:rPr>
                <w:rFonts w:ascii="Book Antiqua" w:hAnsi="Book Antiqua" w:hint="eastAsia"/>
                <w:sz w:val="18"/>
                <w:szCs w:val="18"/>
              </w:rPr>
              <w:t>、</w:t>
            </w:r>
            <w:r>
              <w:rPr>
                <w:rFonts w:ascii="Book Antiqua" w:hAnsi="Book Antiqua"/>
                <w:sz w:val="18"/>
                <w:szCs w:val="18"/>
              </w:rPr>
              <w:t>订单号</w:t>
            </w:r>
            <w:r>
              <w:rPr>
                <w:rFonts w:ascii="Book Antiqua" w:hAnsi="Book Antiqua"/>
                <w:sz w:val="18"/>
                <w:szCs w:val="18"/>
              </w:rPr>
              <w:t>-2</w:t>
            </w:r>
            <w:r>
              <w:rPr>
                <w:rFonts w:ascii="Book Antiqua" w:hAnsi="Book Antiqua" w:hint="eastAsia"/>
                <w:sz w:val="18"/>
                <w:szCs w:val="18"/>
              </w:rPr>
              <w:t>、订单</w:t>
            </w:r>
            <w:r>
              <w:rPr>
                <w:rFonts w:ascii="Book Antiqua" w:hAnsi="Book Antiqua"/>
                <w:sz w:val="18"/>
                <w:szCs w:val="18"/>
              </w:rPr>
              <w:t>号</w:t>
            </w:r>
            <w:r>
              <w:rPr>
                <w:rFonts w:ascii="Book Antiqua" w:hAnsi="Book Antiqua"/>
                <w:sz w:val="18"/>
                <w:szCs w:val="18"/>
              </w:rPr>
              <w:t>-3</w:t>
            </w:r>
            <w:r>
              <w:rPr>
                <w:rFonts w:ascii="Book Antiqua" w:hAnsi="Book Antiqua" w:hint="eastAsia"/>
                <w:sz w:val="18"/>
                <w:szCs w:val="18"/>
              </w:rPr>
              <w:t>；</w:t>
            </w:r>
          </w:p>
        </w:tc>
      </w:tr>
      <w:tr w:rsidR="004837C2" w14:paraId="58750CFC" w14:textId="77777777">
        <w:trPr>
          <w:trHeight w:val="363"/>
          <w:jc w:val="center"/>
        </w:trPr>
        <w:tc>
          <w:tcPr>
            <w:tcW w:w="1583" w:type="dxa"/>
            <w:shd w:val="clear" w:color="auto" w:fill="F8F8F8"/>
            <w:vAlign w:val="center"/>
          </w:tcPr>
          <w:p w14:paraId="4094741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A375999" w14:textId="77777777" w:rsidR="004837C2" w:rsidRDefault="005F3D5F">
            <w:r>
              <w:rPr>
                <w:rFonts w:ascii="Book Antiqua" w:hAnsi="Book Antiqua" w:hint="eastAsia"/>
                <w:sz w:val="18"/>
                <w:szCs w:val="18"/>
              </w:rPr>
              <w:t>无</w:t>
            </w:r>
          </w:p>
        </w:tc>
      </w:tr>
      <w:tr w:rsidR="004837C2" w14:paraId="64469FF0" w14:textId="77777777">
        <w:trPr>
          <w:trHeight w:val="321"/>
          <w:jc w:val="center"/>
        </w:trPr>
        <w:tc>
          <w:tcPr>
            <w:tcW w:w="1583" w:type="dxa"/>
            <w:shd w:val="clear" w:color="auto" w:fill="F8F8F8"/>
            <w:vAlign w:val="center"/>
          </w:tcPr>
          <w:p w14:paraId="1D80078D"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3AE6431" w14:textId="77777777" w:rsidR="004837C2" w:rsidRDefault="004837C2">
            <w:pPr>
              <w:rPr>
                <w:rFonts w:ascii="Book Antiqua" w:hAnsi="Book Antiqua"/>
                <w:sz w:val="18"/>
                <w:szCs w:val="18"/>
              </w:rPr>
            </w:pPr>
          </w:p>
        </w:tc>
      </w:tr>
    </w:tbl>
    <w:p w14:paraId="0472A8DC" w14:textId="77777777" w:rsidR="004837C2" w:rsidRDefault="005F3D5F">
      <w:pPr>
        <w:pStyle w:val="3"/>
        <w:numPr>
          <w:ilvl w:val="2"/>
          <w:numId w:val="23"/>
        </w:numPr>
        <w:rPr>
          <w:rFonts w:ascii="黑体" w:eastAsia="黑体" w:hAnsi="黑体"/>
          <w:sz w:val="24"/>
          <w:szCs w:val="24"/>
        </w:rPr>
      </w:pPr>
      <w:bookmarkStart w:id="71" w:name="_Toc12719551"/>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26</w:t>
      </w:r>
      <w:r>
        <w:rPr>
          <w:rFonts w:ascii="黑体" w:eastAsia="黑体" w:hAnsi="黑体" w:hint="eastAsia"/>
          <w:sz w:val="24"/>
          <w:szCs w:val="24"/>
        </w:rPr>
        <w:t>.0</w:t>
      </w:r>
      <w:r>
        <w:rPr>
          <w:rFonts w:ascii="黑体" w:eastAsia="黑体" w:hAnsi="黑体"/>
          <w:sz w:val="24"/>
          <w:szCs w:val="24"/>
        </w:rPr>
        <w:t xml:space="preserve"> </w:t>
      </w:r>
      <w:r>
        <w:rPr>
          <w:rFonts w:ascii="黑体" w:eastAsia="黑体" w:hAnsi="黑体" w:hint="eastAsia"/>
          <w:sz w:val="24"/>
          <w:szCs w:val="24"/>
        </w:rPr>
        <w:t>创建</w:t>
      </w:r>
      <w:r>
        <w:rPr>
          <w:rFonts w:ascii="黑体" w:eastAsia="黑体" w:hAnsi="黑体"/>
          <w:sz w:val="24"/>
          <w:szCs w:val="24"/>
        </w:rPr>
        <w:t>订单</w:t>
      </w:r>
      <w:bookmarkEnd w:id="71"/>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AB3B01B" w14:textId="77777777">
        <w:trPr>
          <w:jc w:val="center"/>
        </w:trPr>
        <w:tc>
          <w:tcPr>
            <w:tcW w:w="1583" w:type="dxa"/>
            <w:shd w:val="clear" w:color="auto" w:fill="F8F8F8"/>
            <w:vAlign w:val="center"/>
          </w:tcPr>
          <w:p w14:paraId="3DC4BE43"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FC3EEFA"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26</w:t>
            </w:r>
            <w:r>
              <w:rPr>
                <w:rFonts w:ascii="Book Antiqua" w:hAnsi="Book Antiqua" w:hint="eastAsia"/>
                <w:b/>
                <w:color w:val="00B050"/>
                <w:sz w:val="18"/>
                <w:szCs w:val="18"/>
              </w:rPr>
              <w:t>.0</w:t>
            </w:r>
          </w:p>
        </w:tc>
      </w:tr>
      <w:tr w:rsidR="004837C2" w14:paraId="5774D7DE" w14:textId="77777777">
        <w:trPr>
          <w:jc w:val="center"/>
        </w:trPr>
        <w:tc>
          <w:tcPr>
            <w:tcW w:w="1583" w:type="dxa"/>
            <w:shd w:val="clear" w:color="auto" w:fill="F8F8F8"/>
            <w:vAlign w:val="center"/>
          </w:tcPr>
          <w:p w14:paraId="3A77D9FE"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2F2CB7A" w14:textId="77777777" w:rsidR="004837C2" w:rsidRDefault="005F3D5F">
            <w:pPr>
              <w:rPr>
                <w:rFonts w:ascii="Book Antiqua" w:hAnsi="Book Antiqua"/>
                <w:sz w:val="18"/>
                <w:szCs w:val="18"/>
              </w:rPr>
            </w:pPr>
            <w:r>
              <w:rPr>
                <w:rFonts w:ascii="宋体" w:hAnsi="宋体" w:hint="eastAsia"/>
                <w:sz w:val="18"/>
                <w:szCs w:val="18"/>
              </w:rPr>
              <w:t>创建</w:t>
            </w:r>
            <w:r>
              <w:rPr>
                <w:rFonts w:ascii="宋体" w:hAnsi="宋体"/>
                <w:sz w:val="18"/>
                <w:szCs w:val="18"/>
              </w:rPr>
              <w:t>订单</w:t>
            </w:r>
          </w:p>
        </w:tc>
      </w:tr>
      <w:tr w:rsidR="004837C2" w14:paraId="4331D042" w14:textId="77777777">
        <w:trPr>
          <w:jc w:val="center"/>
        </w:trPr>
        <w:tc>
          <w:tcPr>
            <w:tcW w:w="1583" w:type="dxa"/>
            <w:shd w:val="clear" w:color="auto" w:fill="F8F8F8"/>
            <w:vAlign w:val="center"/>
          </w:tcPr>
          <w:p w14:paraId="388A439B" w14:textId="77777777" w:rsidR="004837C2" w:rsidRDefault="005F3D5F">
            <w:pPr>
              <w:rPr>
                <w:rFonts w:ascii="Book Antiqua" w:hAnsi="Book Antiqua"/>
                <w:sz w:val="18"/>
                <w:szCs w:val="18"/>
              </w:rPr>
            </w:pPr>
            <w:r>
              <w:rPr>
                <w:rFonts w:ascii="Book Antiqua" w:hAnsi="Book Antiqua"/>
                <w:sz w:val="18"/>
                <w:szCs w:val="18"/>
              </w:rPr>
              <w:lastRenderedPageBreak/>
              <w:t>描述</w:t>
            </w:r>
          </w:p>
        </w:tc>
        <w:tc>
          <w:tcPr>
            <w:tcW w:w="7529" w:type="dxa"/>
          </w:tcPr>
          <w:p w14:paraId="2B5050A0" w14:textId="77777777" w:rsidR="004837C2" w:rsidRDefault="005F3D5F">
            <w:pPr>
              <w:rPr>
                <w:rFonts w:ascii="Book Antiqua" w:hAnsi="Book Antiqua"/>
                <w:sz w:val="18"/>
                <w:szCs w:val="18"/>
              </w:rPr>
            </w:pPr>
            <w:r>
              <w:rPr>
                <w:rFonts w:ascii="Book Antiqua" w:hAnsi="Book Antiqua" w:hint="eastAsia"/>
                <w:sz w:val="18"/>
                <w:szCs w:val="18"/>
              </w:rPr>
              <w:t>可以手动</w:t>
            </w:r>
            <w:r>
              <w:rPr>
                <w:rFonts w:ascii="Book Antiqua" w:hAnsi="Book Antiqua"/>
                <w:sz w:val="18"/>
                <w:szCs w:val="18"/>
              </w:rPr>
              <w:t>录入订单信息，创建</w:t>
            </w:r>
            <w:r>
              <w:rPr>
                <w:rFonts w:ascii="Book Antiqua" w:hAnsi="Book Antiqua" w:hint="eastAsia"/>
                <w:sz w:val="18"/>
                <w:szCs w:val="18"/>
              </w:rPr>
              <w:t>订单</w:t>
            </w:r>
          </w:p>
        </w:tc>
      </w:tr>
      <w:tr w:rsidR="004837C2" w14:paraId="356E4219" w14:textId="77777777">
        <w:trPr>
          <w:jc w:val="center"/>
        </w:trPr>
        <w:tc>
          <w:tcPr>
            <w:tcW w:w="1583" w:type="dxa"/>
            <w:shd w:val="clear" w:color="auto" w:fill="F8F8F8"/>
            <w:vAlign w:val="center"/>
          </w:tcPr>
          <w:p w14:paraId="690F4E6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B401B91" w14:textId="77777777" w:rsidR="004837C2" w:rsidRDefault="005F3D5F">
            <w:pPr>
              <w:rPr>
                <w:rFonts w:ascii="宋体" w:hAnsi="宋体"/>
                <w:sz w:val="18"/>
                <w:szCs w:val="18"/>
              </w:rPr>
            </w:pPr>
            <w:r>
              <w:rPr>
                <w:rFonts w:ascii="宋体" w:hAnsi="宋体" w:hint="eastAsia"/>
                <w:sz w:val="18"/>
                <w:szCs w:val="18"/>
              </w:rPr>
              <w:t>郭荣</w:t>
            </w:r>
          </w:p>
        </w:tc>
      </w:tr>
      <w:tr w:rsidR="004837C2" w14:paraId="15EC92BF" w14:textId="77777777">
        <w:trPr>
          <w:jc w:val="center"/>
        </w:trPr>
        <w:tc>
          <w:tcPr>
            <w:tcW w:w="1583" w:type="dxa"/>
            <w:shd w:val="clear" w:color="auto" w:fill="F8F8F8"/>
            <w:vAlign w:val="center"/>
          </w:tcPr>
          <w:p w14:paraId="61EA8A4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7DC8A846"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-2-25</w:t>
            </w:r>
          </w:p>
        </w:tc>
      </w:tr>
      <w:tr w:rsidR="004837C2" w14:paraId="73FD7002" w14:textId="77777777">
        <w:trPr>
          <w:jc w:val="center"/>
        </w:trPr>
        <w:tc>
          <w:tcPr>
            <w:tcW w:w="1583" w:type="dxa"/>
            <w:shd w:val="clear" w:color="auto" w:fill="F8F8F8"/>
            <w:vAlign w:val="center"/>
          </w:tcPr>
          <w:p w14:paraId="2FC6730B"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B3835AD" w14:textId="77777777" w:rsidR="004837C2" w:rsidRDefault="005F3D5F">
            <w:r>
              <w:rPr>
                <w:noProof/>
              </w:rPr>
              <w:drawing>
                <wp:inline distT="0" distB="0" distL="0" distR="0" wp14:anchorId="7AD8AEB5" wp14:editId="65B34146">
                  <wp:extent cx="4643755" cy="2268855"/>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8"/>
                          <a:stretch>
                            <a:fillRect/>
                          </a:stretch>
                        </pic:blipFill>
                        <pic:spPr>
                          <a:xfrm>
                            <a:off x="0" y="0"/>
                            <a:ext cx="4643755" cy="2268855"/>
                          </a:xfrm>
                          <a:prstGeom prst="rect">
                            <a:avLst/>
                          </a:prstGeom>
                        </pic:spPr>
                      </pic:pic>
                    </a:graphicData>
                  </a:graphic>
                </wp:inline>
              </w:drawing>
            </w:r>
          </w:p>
          <w:p w14:paraId="66700F0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w:t>
            </w:r>
            <w:r>
              <w:rPr>
                <w:rFonts w:ascii="宋体" w:hAnsi="宋体" w:hint="eastAsia"/>
                <w:sz w:val="18"/>
                <w:szCs w:val="18"/>
              </w:rPr>
              <w:t>创建订单页面</w:t>
            </w:r>
          </w:p>
        </w:tc>
      </w:tr>
      <w:tr w:rsidR="004837C2" w14:paraId="7F5001E7" w14:textId="77777777">
        <w:trPr>
          <w:jc w:val="center"/>
        </w:trPr>
        <w:tc>
          <w:tcPr>
            <w:tcW w:w="1583" w:type="dxa"/>
            <w:shd w:val="clear" w:color="auto" w:fill="F8F8F8"/>
            <w:vAlign w:val="center"/>
          </w:tcPr>
          <w:p w14:paraId="5CBEEF37"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23EBFFCD" w14:textId="77777777" w:rsidR="004837C2" w:rsidRDefault="005F3D5F">
            <w:pPr>
              <w:rPr>
                <w:rFonts w:ascii="Book Antiqua" w:hAnsi="Book Antiqua"/>
                <w:b/>
                <w:sz w:val="18"/>
                <w:szCs w:val="18"/>
              </w:rPr>
            </w:pPr>
            <w:r>
              <w:rPr>
                <w:rFonts w:ascii="Book Antiqua" w:hAnsi="Book Antiqua" w:hint="eastAsia"/>
                <w:b/>
                <w:sz w:val="18"/>
                <w:szCs w:val="18"/>
              </w:rPr>
              <w:t>描述</w:t>
            </w:r>
          </w:p>
          <w:p w14:paraId="2FC127C0" w14:textId="77777777" w:rsidR="004837C2" w:rsidRDefault="005F3D5F">
            <w:pPr>
              <w:pStyle w:val="afb"/>
              <w:numPr>
                <w:ilvl w:val="0"/>
                <w:numId w:val="44"/>
              </w:num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订单</w:t>
            </w:r>
          </w:p>
          <w:p w14:paraId="201EC725" w14:textId="77777777" w:rsidR="004837C2" w:rsidRDefault="005F3D5F">
            <w:pPr>
              <w:rPr>
                <w:rFonts w:ascii="Book Antiqua" w:hAnsi="Book Antiqua"/>
                <w:b/>
                <w:sz w:val="18"/>
                <w:szCs w:val="18"/>
              </w:rPr>
            </w:pPr>
            <w:r>
              <w:rPr>
                <w:rFonts w:ascii="Book Antiqua" w:hAnsi="Book Antiqua" w:hint="eastAsia"/>
                <w:b/>
                <w:sz w:val="18"/>
                <w:szCs w:val="18"/>
              </w:rPr>
              <w:t>过程</w:t>
            </w:r>
          </w:p>
          <w:p w14:paraId="57CA9A7A" w14:textId="77777777" w:rsidR="004837C2" w:rsidRDefault="005F3D5F">
            <w:pPr>
              <w:pStyle w:val="afb"/>
              <w:numPr>
                <w:ilvl w:val="0"/>
                <w:numId w:val="44"/>
              </w:numPr>
              <w:rPr>
                <w:rFonts w:ascii="Book Antiqua" w:hAnsi="Book Antiqua"/>
                <w:sz w:val="18"/>
                <w:szCs w:val="18"/>
              </w:rPr>
            </w:pPr>
            <w:r>
              <w:rPr>
                <w:rFonts w:ascii="Book Antiqua" w:hAnsi="Book Antiqua" w:hint="eastAsia"/>
                <w:sz w:val="18"/>
                <w:szCs w:val="18"/>
              </w:rPr>
              <w:t>填写“</w:t>
            </w:r>
            <w:r>
              <w:rPr>
                <w:rFonts w:ascii="Book Antiqua" w:hAnsi="Book Antiqua"/>
                <w:sz w:val="18"/>
                <w:szCs w:val="18"/>
              </w:rPr>
              <w:t>电商单号</w:t>
            </w:r>
            <w:r>
              <w:rPr>
                <w:rFonts w:ascii="Book Antiqua" w:hAnsi="Book Antiqua"/>
                <w:sz w:val="18"/>
                <w:szCs w:val="18"/>
              </w:rPr>
              <w:t>”</w:t>
            </w:r>
            <w:r>
              <w:rPr>
                <w:rFonts w:ascii="Book Antiqua" w:hAnsi="Book Antiqua"/>
                <w:sz w:val="18"/>
                <w:szCs w:val="18"/>
              </w:rPr>
              <w:t>，选择</w:t>
            </w:r>
            <w:r>
              <w:rPr>
                <w:rFonts w:ascii="Book Antiqua" w:hAnsi="Book Antiqua"/>
                <w:sz w:val="18"/>
                <w:szCs w:val="18"/>
              </w:rPr>
              <w:t>“</w:t>
            </w:r>
            <w:r>
              <w:rPr>
                <w:rFonts w:ascii="Book Antiqua" w:hAnsi="Book Antiqua"/>
                <w:sz w:val="18"/>
                <w:szCs w:val="18"/>
              </w:rPr>
              <w:t>来源平台、来源店铺</w:t>
            </w:r>
            <w:r>
              <w:rPr>
                <w:rFonts w:ascii="Book Antiqua" w:hAnsi="Book Antiqua"/>
                <w:sz w:val="18"/>
                <w:szCs w:val="18"/>
              </w:rPr>
              <w:t>”</w:t>
            </w:r>
            <w:r>
              <w:rPr>
                <w:rFonts w:ascii="Book Antiqua" w:hAnsi="Book Antiqua" w:hint="eastAsia"/>
                <w:sz w:val="18"/>
                <w:szCs w:val="18"/>
              </w:rPr>
              <w:t>；</w:t>
            </w:r>
          </w:p>
          <w:p w14:paraId="12951177"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color w:val="000000" w:themeColor="text1"/>
                <w:sz w:val="18"/>
                <w:szCs w:val="18"/>
              </w:rPr>
              <w:t>添加</w:t>
            </w:r>
            <w:r>
              <w:rPr>
                <w:rFonts w:ascii="Book Antiqua" w:hAnsi="Book Antiqua"/>
                <w:color w:val="000000" w:themeColor="text1"/>
                <w:sz w:val="18"/>
                <w:szCs w:val="18"/>
              </w:rPr>
              <w:t>SKU</w:t>
            </w:r>
            <w:r>
              <w:rPr>
                <w:rFonts w:ascii="Book Antiqua" w:hAnsi="Book Antiqua"/>
                <w:color w:val="000000" w:themeColor="text1"/>
                <w:sz w:val="18"/>
                <w:szCs w:val="18"/>
              </w:rPr>
              <w:t>，</w:t>
            </w:r>
            <w:r>
              <w:rPr>
                <w:rFonts w:ascii="Book Antiqua" w:hAnsi="Book Antiqua" w:hint="eastAsia"/>
                <w:color w:val="000000" w:themeColor="text1"/>
                <w:sz w:val="18"/>
                <w:szCs w:val="18"/>
              </w:rPr>
              <w:t>增加一条</w:t>
            </w:r>
            <w:r>
              <w:rPr>
                <w:rFonts w:ascii="Book Antiqua" w:hAnsi="Book Antiqua"/>
                <w:color w:val="000000" w:themeColor="text1"/>
                <w:sz w:val="18"/>
                <w:szCs w:val="18"/>
              </w:rPr>
              <w:t>数据</w:t>
            </w:r>
            <w:r>
              <w:rPr>
                <w:rFonts w:ascii="Book Antiqua" w:hAnsi="Book Antiqua" w:hint="eastAsia"/>
                <w:color w:val="000000" w:themeColor="text1"/>
                <w:sz w:val="18"/>
                <w:szCs w:val="18"/>
              </w:rPr>
              <w:t>。下拉</w:t>
            </w:r>
            <w:r>
              <w:rPr>
                <w:rFonts w:ascii="Book Antiqua" w:hAnsi="Book Antiqua"/>
                <w:color w:val="000000" w:themeColor="text1"/>
                <w:sz w:val="18"/>
                <w:szCs w:val="18"/>
              </w:rPr>
              <w:t>的币种为汇率管理</w:t>
            </w:r>
            <w:r>
              <w:rPr>
                <w:rFonts w:ascii="Book Antiqua" w:hAnsi="Book Antiqua"/>
                <w:color w:val="000000" w:themeColor="text1"/>
                <w:sz w:val="18"/>
                <w:szCs w:val="18"/>
              </w:rPr>
              <w:t>“</w:t>
            </w:r>
            <w:r>
              <w:rPr>
                <w:rFonts w:ascii="Book Antiqua" w:hAnsi="Book Antiqua"/>
                <w:color w:val="000000" w:themeColor="text1"/>
                <w:sz w:val="18"/>
                <w:szCs w:val="18"/>
              </w:rPr>
              <w:t>我的币种</w:t>
            </w:r>
            <w:r>
              <w:rPr>
                <w:rFonts w:ascii="Book Antiqua" w:hAnsi="Book Antiqua"/>
                <w:color w:val="000000" w:themeColor="text1"/>
                <w:sz w:val="18"/>
                <w:szCs w:val="18"/>
              </w:rPr>
              <w:t>”</w:t>
            </w:r>
            <w:r>
              <w:rPr>
                <w:rFonts w:ascii="Book Antiqua" w:hAnsi="Book Antiqua"/>
                <w:color w:val="000000" w:themeColor="text1"/>
                <w:sz w:val="18"/>
                <w:szCs w:val="18"/>
              </w:rPr>
              <w:t>，币种</w:t>
            </w:r>
            <w:r>
              <w:rPr>
                <w:rFonts w:ascii="Book Antiqua" w:hAnsi="Book Antiqua" w:hint="eastAsia"/>
                <w:color w:val="000000" w:themeColor="text1"/>
                <w:sz w:val="18"/>
                <w:szCs w:val="18"/>
              </w:rPr>
              <w:t>默认</w:t>
            </w:r>
            <w:r>
              <w:rPr>
                <w:rFonts w:ascii="Book Antiqua" w:hAnsi="Book Antiqua"/>
                <w:color w:val="000000" w:themeColor="text1"/>
                <w:sz w:val="18"/>
                <w:szCs w:val="18"/>
              </w:rPr>
              <w:t>选</w:t>
            </w:r>
            <w:r>
              <w:rPr>
                <w:rFonts w:ascii="Book Antiqua" w:hAnsi="Book Antiqua" w:hint="eastAsia"/>
                <w:color w:val="000000" w:themeColor="text1"/>
                <w:sz w:val="18"/>
                <w:szCs w:val="18"/>
              </w:rPr>
              <w:t>中</w:t>
            </w:r>
            <w:r>
              <w:rPr>
                <w:rFonts w:ascii="Book Antiqua" w:hAnsi="Book Antiqua"/>
                <w:color w:val="000000" w:themeColor="text1"/>
                <w:sz w:val="18"/>
                <w:szCs w:val="18"/>
              </w:rPr>
              <w:t>日元</w:t>
            </w:r>
            <w:r>
              <w:rPr>
                <w:rFonts w:ascii="Book Antiqua" w:hAnsi="Book Antiqua"/>
                <w:color w:val="000000" w:themeColor="text1"/>
                <w:sz w:val="18"/>
                <w:szCs w:val="18"/>
              </w:rPr>
              <w:t>“JPY”</w:t>
            </w:r>
            <w:r>
              <w:rPr>
                <w:rFonts w:ascii="Book Antiqua" w:hAnsi="Book Antiqua"/>
                <w:color w:val="000000" w:themeColor="text1"/>
                <w:sz w:val="18"/>
                <w:szCs w:val="18"/>
              </w:rPr>
              <w:t>，其他下拉框</w:t>
            </w:r>
            <w:r>
              <w:rPr>
                <w:rFonts w:ascii="Book Antiqua" w:hAnsi="Book Antiqua" w:hint="eastAsia"/>
                <w:color w:val="000000" w:themeColor="text1"/>
                <w:sz w:val="18"/>
                <w:szCs w:val="18"/>
              </w:rPr>
              <w:t>币种</w:t>
            </w:r>
            <w:r>
              <w:rPr>
                <w:rFonts w:ascii="Book Antiqua" w:hAnsi="Book Antiqua"/>
                <w:color w:val="000000" w:themeColor="text1"/>
                <w:sz w:val="18"/>
                <w:szCs w:val="18"/>
              </w:rPr>
              <w:t>选项自动调整</w:t>
            </w:r>
            <w:r>
              <w:rPr>
                <w:rFonts w:ascii="Book Antiqua" w:hAnsi="Book Antiqua" w:hint="eastAsia"/>
                <w:color w:val="000000" w:themeColor="text1"/>
                <w:sz w:val="18"/>
                <w:szCs w:val="18"/>
              </w:rPr>
              <w:t>，保持</w:t>
            </w:r>
            <w:r>
              <w:rPr>
                <w:rFonts w:ascii="Book Antiqua" w:hAnsi="Book Antiqua"/>
                <w:color w:val="000000" w:themeColor="text1"/>
                <w:sz w:val="18"/>
                <w:szCs w:val="18"/>
              </w:rPr>
              <w:t>一致。</w:t>
            </w:r>
          </w:p>
          <w:p w14:paraId="7BCBBF38"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填写</w:t>
            </w:r>
            <w:r>
              <w:rPr>
                <w:rFonts w:ascii="Book Antiqua" w:hAnsi="Book Antiqua"/>
                <w:color w:val="000000" w:themeColor="text1"/>
                <w:sz w:val="18"/>
                <w:szCs w:val="18"/>
              </w:rPr>
              <w:t>”</w:t>
            </w:r>
            <w:r>
              <w:rPr>
                <w:rFonts w:ascii="Book Antiqua" w:hAnsi="Book Antiqua"/>
                <w:color w:val="000000" w:themeColor="text1"/>
                <w:sz w:val="18"/>
                <w:szCs w:val="18"/>
              </w:rPr>
              <w:t>运费</w:t>
            </w:r>
            <w:r>
              <w:rPr>
                <w:rFonts w:ascii="Book Antiqua" w:hAnsi="Book Antiqua"/>
                <w:color w:val="000000" w:themeColor="text1"/>
                <w:sz w:val="18"/>
                <w:szCs w:val="18"/>
              </w:rPr>
              <w:t>“</w:t>
            </w:r>
            <w:r>
              <w:rPr>
                <w:rFonts w:ascii="Book Antiqua" w:hAnsi="Book Antiqua"/>
                <w:color w:val="000000" w:themeColor="text1"/>
                <w:sz w:val="18"/>
                <w:szCs w:val="18"/>
              </w:rPr>
              <w:t>，</w:t>
            </w:r>
            <w:r>
              <w:rPr>
                <w:rFonts w:ascii="Book Antiqua" w:hAnsi="Book Antiqua" w:hint="eastAsia"/>
                <w:color w:val="000000" w:themeColor="text1"/>
                <w:sz w:val="18"/>
                <w:szCs w:val="18"/>
              </w:rPr>
              <w:t>自动</w:t>
            </w:r>
            <w:r>
              <w:rPr>
                <w:rFonts w:ascii="Book Antiqua" w:hAnsi="Book Antiqua"/>
                <w:color w:val="000000" w:themeColor="text1"/>
                <w:sz w:val="18"/>
                <w:szCs w:val="18"/>
              </w:rPr>
              <w:t>计算出订单总金额；</w:t>
            </w:r>
          </w:p>
          <w:p w14:paraId="5273C200"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填写</w:t>
            </w:r>
            <w:r>
              <w:rPr>
                <w:rFonts w:ascii="Book Antiqua" w:hAnsi="Book Antiqua"/>
                <w:color w:val="000000" w:themeColor="text1"/>
                <w:sz w:val="18"/>
                <w:szCs w:val="18"/>
              </w:rPr>
              <w:t>收件信息</w:t>
            </w:r>
          </w:p>
          <w:p w14:paraId="3DE6612D"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color w:val="000000" w:themeColor="text1"/>
                <w:sz w:val="18"/>
                <w:szCs w:val="18"/>
              </w:rPr>
              <w:t>创建，</w:t>
            </w:r>
            <w:r>
              <w:rPr>
                <w:rFonts w:ascii="Book Antiqua" w:hAnsi="Book Antiqua" w:hint="eastAsia"/>
                <w:color w:val="000000" w:themeColor="text1"/>
                <w:sz w:val="18"/>
                <w:szCs w:val="18"/>
              </w:rPr>
              <w:t>校验</w:t>
            </w:r>
            <w:r>
              <w:rPr>
                <w:rFonts w:ascii="Book Antiqua" w:hAnsi="Book Antiqua"/>
                <w:color w:val="000000" w:themeColor="text1"/>
                <w:sz w:val="18"/>
                <w:szCs w:val="18"/>
              </w:rPr>
              <w:t>必填项。</w:t>
            </w:r>
            <w:r>
              <w:rPr>
                <w:rFonts w:ascii="Book Antiqua" w:hAnsi="Book Antiqua" w:hint="eastAsia"/>
                <w:color w:val="000000" w:themeColor="text1"/>
                <w:sz w:val="18"/>
                <w:szCs w:val="18"/>
              </w:rPr>
              <w:t>校验</w:t>
            </w:r>
            <w:r>
              <w:rPr>
                <w:rFonts w:ascii="Book Antiqua" w:hAnsi="Book Antiqua"/>
                <w:color w:val="000000" w:themeColor="text1"/>
                <w:sz w:val="18"/>
                <w:szCs w:val="18"/>
              </w:rPr>
              <w:t>失败</w:t>
            </w:r>
            <w:r>
              <w:rPr>
                <w:rFonts w:ascii="Book Antiqua" w:hAnsi="Book Antiqua" w:hint="eastAsia"/>
                <w:color w:val="000000" w:themeColor="text1"/>
                <w:sz w:val="18"/>
                <w:szCs w:val="18"/>
              </w:rPr>
              <w:t>时</w:t>
            </w:r>
            <w:r>
              <w:rPr>
                <w:rFonts w:ascii="Book Antiqua" w:hAnsi="Book Antiqua"/>
                <w:color w:val="000000" w:themeColor="text1"/>
                <w:sz w:val="18"/>
                <w:szCs w:val="18"/>
              </w:rPr>
              <w:t>，</w:t>
            </w:r>
            <w:r>
              <w:rPr>
                <w:rFonts w:ascii="Book Antiqua" w:hAnsi="Book Antiqua" w:hint="eastAsia"/>
                <w:color w:val="000000" w:themeColor="text1"/>
                <w:sz w:val="18"/>
                <w:szCs w:val="18"/>
              </w:rPr>
              <w:t>对应</w:t>
            </w:r>
            <w:r>
              <w:rPr>
                <w:rFonts w:ascii="Book Antiqua" w:hAnsi="Book Antiqua"/>
                <w:color w:val="000000" w:themeColor="text1"/>
                <w:sz w:val="18"/>
                <w:szCs w:val="18"/>
              </w:rPr>
              <w:t>项标红</w:t>
            </w:r>
            <w:r>
              <w:rPr>
                <w:rFonts w:ascii="Book Antiqua" w:hAnsi="Book Antiqua" w:hint="eastAsia"/>
                <w:color w:val="000000" w:themeColor="text1"/>
                <w:sz w:val="18"/>
                <w:szCs w:val="18"/>
              </w:rPr>
              <w:t>提醒。</w:t>
            </w:r>
          </w:p>
          <w:p w14:paraId="4A2AD9C2"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68F0BC38" w14:textId="77777777" w:rsidR="004837C2" w:rsidRDefault="005F3D5F">
            <w:pPr>
              <w:pStyle w:val="afb"/>
              <w:numPr>
                <w:ilvl w:val="0"/>
                <w:numId w:val="44"/>
              </w:num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的订单，</w:t>
            </w:r>
            <w:r>
              <w:rPr>
                <w:rFonts w:ascii="Book Antiqua" w:hAnsi="Book Antiqua" w:hint="eastAsia"/>
                <w:sz w:val="18"/>
                <w:szCs w:val="18"/>
              </w:rPr>
              <w:t>创建</w:t>
            </w:r>
            <w:r>
              <w:rPr>
                <w:rFonts w:ascii="Book Antiqua" w:hAnsi="Book Antiqua"/>
                <w:sz w:val="18"/>
                <w:szCs w:val="18"/>
              </w:rPr>
              <w:t>成功后，直接拆分成原始订单和付款单；</w:t>
            </w:r>
            <w:r>
              <w:rPr>
                <w:rFonts w:ascii="Book Antiqua" w:hAnsi="Book Antiqua" w:hint="eastAsia"/>
                <w:sz w:val="18"/>
                <w:szCs w:val="18"/>
              </w:rPr>
              <w:t>可</w:t>
            </w:r>
            <w:r>
              <w:rPr>
                <w:rFonts w:ascii="Book Antiqua" w:hAnsi="Book Antiqua"/>
                <w:sz w:val="18"/>
                <w:szCs w:val="18"/>
              </w:rPr>
              <w:t>在原始订单那查看到；</w:t>
            </w:r>
          </w:p>
          <w:p w14:paraId="76719AE4" w14:textId="77777777" w:rsidR="004837C2" w:rsidRDefault="005F3D5F">
            <w:pPr>
              <w:pStyle w:val="afb"/>
              <w:numPr>
                <w:ilvl w:val="0"/>
                <w:numId w:val="44"/>
              </w:numPr>
              <w:rPr>
                <w:rFonts w:ascii="Book Antiqua" w:hAnsi="Book Antiqua"/>
                <w:sz w:val="18"/>
                <w:szCs w:val="18"/>
              </w:rPr>
            </w:pPr>
            <w:r>
              <w:rPr>
                <w:rFonts w:ascii="Book Antiqua" w:hAnsi="Book Antiqua" w:hint="eastAsia"/>
                <w:sz w:val="18"/>
                <w:szCs w:val="18"/>
              </w:rPr>
              <w:t>国家</w:t>
            </w:r>
            <w:r>
              <w:rPr>
                <w:rFonts w:ascii="Book Antiqua" w:hAnsi="Book Antiqua"/>
                <w:sz w:val="18"/>
                <w:szCs w:val="18"/>
              </w:rPr>
              <w:t>信息，</w:t>
            </w:r>
            <w:r>
              <w:rPr>
                <w:rFonts w:ascii="Book Antiqua" w:hAnsi="Book Antiqua" w:hint="eastAsia"/>
                <w:sz w:val="18"/>
                <w:szCs w:val="18"/>
              </w:rPr>
              <w:t>由</w:t>
            </w:r>
            <w:r>
              <w:rPr>
                <w:rFonts w:ascii="Book Antiqua" w:hAnsi="Book Antiqua"/>
                <w:sz w:val="18"/>
                <w:szCs w:val="18"/>
              </w:rPr>
              <w:t>系统默认加载，系统数据库里直接提供</w:t>
            </w:r>
            <w:r>
              <w:rPr>
                <w:rFonts w:ascii="Book Antiqua" w:hAnsi="Book Antiqua" w:hint="eastAsia"/>
                <w:sz w:val="18"/>
                <w:szCs w:val="18"/>
              </w:rPr>
              <w:t>好</w:t>
            </w:r>
            <w:r>
              <w:rPr>
                <w:rFonts w:ascii="Book Antiqua" w:hAnsi="Book Antiqua"/>
                <w:sz w:val="18"/>
                <w:szCs w:val="18"/>
              </w:rPr>
              <w:t>，所有用户共用</w:t>
            </w:r>
            <w:r>
              <w:rPr>
                <w:rFonts w:ascii="Book Antiqua" w:hAnsi="Book Antiqua" w:hint="eastAsia"/>
                <w:sz w:val="18"/>
                <w:szCs w:val="18"/>
              </w:rPr>
              <w:t>；</w:t>
            </w:r>
          </w:p>
        </w:tc>
      </w:tr>
      <w:tr w:rsidR="004837C2" w14:paraId="1894D3AD" w14:textId="77777777">
        <w:trPr>
          <w:trHeight w:val="1060"/>
          <w:jc w:val="center"/>
        </w:trPr>
        <w:tc>
          <w:tcPr>
            <w:tcW w:w="9112" w:type="dxa"/>
            <w:gridSpan w:val="2"/>
            <w:shd w:val="clear" w:color="auto" w:fill="F8F8F8"/>
            <w:vAlign w:val="center"/>
          </w:tcPr>
          <w:tbl>
            <w:tblPr>
              <w:tblW w:w="8838" w:type="dxa"/>
              <w:tblLayout w:type="fixed"/>
              <w:tblLook w:val="04A0" w:firstRow="1" w:lastRow="0" w:firstColumn="1" w:lastColumn="0" w:noHBand="0" w:noVBand="1"/>
            </w:tblPr>
            <w:tblGrid>
              <w:gridCol w:w="1751"/>
              <w:gridCol w:w="1418"/>
              <w:gridCol w:w="852"/>
              <w:gridCol w:w="993"/>
              <w:gridCol w:w="709"/>
              <w:gridCol w:w="3115"/>
            </w:tblGrid>
            <w:tr w:rsidR="004837C2" w14:paraId="5E0EEE00" w14:textId="77777777">
              <w:trPr>
                <w:trHeight w:val="270"/>
              </w:trPr>
              <w:tc>
                <w:tcPr>
                  <w:tcW w:w="1751"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B65FC7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418" w:type="dxa"/>
                  <w:tcBorders>
                    <w:top w:val="single" w:sz="4" w:space="0" w:color="auto"/>
                    <w:left w:val="nil"/>
                    <w:bottom w:val="single" w:sz="6" w:space="0" w:color="auto"/>
                    <w:right w:val="single" w:sz="6" w:space="0" w:color="auto"/>
                  </w:tcBorders>
                  <w:shd w:val="clear" w:color="000000" w:fill="D9D9D9"/>
                </w:tcPr>
                <w:p w14:paraId="529363A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7B63ED1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38C68B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09" w:type="dxa"/>
                  <w:tcBorders>
                    <w:top w:val="single" w:sz="4" w:space="0" w:color="auto"/>
                    <w:left w:val="nil"/>
                    <w:bottom w:val="single" w:sz="4" w:space="0" w:color="auto"/>
                    <w:right w:val="single" w:sz="4" w:space="0" w:color="auto"/>
                  </w:tcBorders>
                  <w:shd w:val="clear" w:color="000000" w:fill="D9D9D9"/>
                  <w:noWrap/>
                  <w:vAlign w:val="center"/>
                </w:tcPr>
                <w:p w14:paraId="7C9B40E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115" w:type="dxa"/>
                  <w:tcBorders>
                    <w:top w:val="single" w:sz="4" w:space="0" w:color="auto"/>
                    <w:left w:val="nil"/>
                    <w:bottom w:val="single" w:sz="4" w:space="0" w:color="auto"/>
                    <w:right w:val="single" w:sz="4" w:space="0" w:color="auto"/>
                  </w:tcBorders>
                  <w:shd w:val="clear" w:color="000000" w:fill="D9D9D9"/>
                  <w:noWrap/>
                  <w:vAlign w:val="center"/>
                </w:tcPr>
                <w:p w14:paraId="6B16A04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66AC34D5"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DCD50B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w:t>
                  </w:r>
                  <w:r>
                    <w:rPr>
                      <w:rFonts w:ascii="宋体" w:hAnsi="宋体" w:cs="宋体"/>
                      <w:color w:val="000000"/>
                      <w:kern w:val="0"/>
                      <w:sz w:val="22"/>
                      <w:szCs w:val="22"/>
                    </w:rPr>
                    <w:t>单号</w:t>
                  </w:r>
                </w:p>
              </w:tc>
              <w:tc>
                <w:tcPr>
                  <w:tcW w:w="1418" w:type="dxa"/>
                  <w:tcBorders>
                    <w:top w:val="single" w:sz="6" w:space="0" w:color="auto"/>
                    <w:left w:val="nil"/>
                    <w:bottom w:val="single" w:sz="6" w:space="0" w:color="auto"/>
                    <w:right w:val="single" w:sz="6" w:space="0" w:color="auto"/>
                  </w:tcBorders>
                  <w:vAlign w:val="center"/>
                </w:tcPr>
                <w:p w14:paraId="489F3B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1FAFEE8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B5E44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2A88EA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61968654"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唯一</w:t>
                  </w:r>
                </w:p>
              </w:tc>
            </w:tr>
            <w:tr w:rsidR="004837C2" w14:paraId="20EF1C0B"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773B3E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w:t>
                  </w:r>
                  <w:r>
                    <w:rPr>
                      <w:rFonts w:ascii="宋体" w:hAnsi="宋体" w:cs="宋体"/>
                      <w:color w:val="000000"/>
                      <w:kern w:val="0"/>
                      <w:sz w:val="22"/>
                      <w:szCs w:val="22"/>
                    </w:rPr>
                    <w:t>平台</w:t>
                  </w:r>
                </w:p>
              </w:tc>
              <w:tc>
                <w:tcPr>
                  <w:tcW w:w="1418" w:type="dxa"/>
                  <w:tcBorders>
                    <w:top w:val="single" w:sz="6" w:space="0" w:color="auto"/>
                    <w:left w:val="nil"/>
                    <w:bottom w:val="single" w:sz="6" w:space="0" w:color="auto"/>
                    <w:right w:val="single" w:sz="6" w:space="0" w:color="auto"/>
                  </w:tcBorders>
                  <w:vAlign w:val="center"/>
                </w:tcPr>
                <w:p w14:paraId="2CCAA88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5AFE8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86EF68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53F5B5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14306DC0"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下拉</w:t>
                  </w:r>
                  <w:r>
                    <w:rPr>
                      <w:rFonts w:ascii="宋体" w:hAnsi="宋体" w:cs="宋体"/>
                      <w:bCs/>
                      <w:color w:val="000000"/>
                      <w:kern w:val="0"/>
                      <w:sz w:val="22"/>
                      <w:szCs w:val="22"/>
                    </w:rPr>
                    <w:t>系统添加店铺中存在的平台</w:t>
                  </w:r>
                </w:p>
              </w:tc>
            </w:tr>
            <w:tr w:rsidR="004837C2" w14:paraId="2434EEF6"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0139BC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w:t>
                  </w:r>
                  <w:r>
                    <w:rPr>
                      <w:rFonts w:ascii="宋体" w:hAnsi="宋体" w:cs="宋体"/>
                      <w:color w:val="000000"/>
                      <w:kern w:val="0"/>
                      <w:sz w:val="22"/>
                      <w:szCs w:val="22"/>
                    </w:rPr>
                    <w:t>店铺</w:t>
                  </w:r>
                </w:p>
              </w:tc>
              <w:tc>
                <w:tcPr>
                  <w:tcW w:w="1418" w:type="dxa"/>
                  <w:tcBorders>
                    <w:top w:val="single" w:sz="6" w:space="0" w:color="auto"/>
                    <w:left w:val="nil"/>
                    <w:bottom w:val="single" w:sz="6" w:space="0" w:color="auto"/>
                    <w:right w:val="single" w:sz="6" w:space="0" w:color="auto"/>
                  </w:tcBorders>
                  <w:vAlign w:val="center"/>
                </w:tcPr>
                <w:p w14:paraId="5B4CDE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EF0F1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C65BB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5D2A9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4DBB4438"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下拉</w:t>
                  </w:r>
                  <w:r>
                    <w:rPr>
                      <w:rFonts w:ascii="宋体" w:hAnsi="宋体" w:cs="宋体"/>
                      <w:bCs/>
                      <w:color w:val="000000"/>
                      <w:kern w:val="0"/>
                      <w:sz w:val="22"/>
                      <w:szCs w:val="22"/>
                    </w:rPr>
                    <w:t>系统存在的店铺</w:t>
                  </w:r>
                </w:p>
              </w:tc>
            </w:tr>
            <w:tr w:rsidR="004837C2" w14:paraId="2F2ED0C6"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DC02C4F" w14:textId="77777777" w:rsidR="004837C2" w:rsidRDefault="005F3D5F">
                  <w:pPr>
                    <w:widowControl/>
                    <w:jc w:val="left"/>
                    <w:rPr>
                      <w:rFonts w:ascii="宋体" w:hAnsi="宋体" w:cs="宋体"/>
                      <w:color w:val="000000"/>
                      <w:kern w:val="0"/>
                      <w:sz w:val="22"/>
                      <w:szCs w:val="22"/>
                    </w:rPr>
                  </w:pPr>
                  <w:r>
                    <w:rPr>
                      <w:rFonts w:ascii="宋体" w:hAnsi="宋体" w:cs="宋体"/>
                      <w:color w:val="000000"/>
                      <w:kern w:val="0"/>
                      <w:sz w:val="22"/>
                      <w:szCs w:val="22"/>
                    </w:rPr>
                    <w:t>S</w:t>
                  </w:r>
                  <w:r>
                    <w:rPr>
                      <w:rFonts w:ascii="宋体" w:hAnsi="宋体" w:cs="宋体" w:hint="eastAsia"/>
                      <w:color w:val="000000"/>
                      <w:kern w:val="0"/>
                      <w:sz w:val="22"/>
                      <w:szCs w:val="22"/>
                    </w:rPr>
                    <w:t>ku</w:t>
                  </w:r>
                  <w:r>
                    <w:rPr>
                      <w:rFonts w:ascii="宋体" w:hAnsi="宋体" w:cs="宋体"/>
                      <w:color w:val="000000"/>
                      <w:kern w:val="0"/>
                      <w:sz w:val="22"/>
                      <w:szCs w:val="22"/>
                    </w:rPr>
                    <w:t>1</w:t>
                  </w:r>
                </w:p>
              </w:tc>
              <w:tc>
                <w:tcPr>
                  <w:tcW w:w="1418" w:type="dxa"/>
                  <w:tcBorders>
                    <w:top w:val="single" w:sz="6" w:space="0" w:color="auto"/>
                    <w:left w:val="nil"/>
                    <w:bottom w:val="single" w:sz="6" w:space="0" w:color="auto"/>
                    <w:right w:val="single" w:sz="6" w:space="0" w:color="auto"/>
                  </w:tcBorders>
                  <w:vAlign w:val="center"/>
                </w:tcPr>
                <w:p w14:paraId="70709D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2B5635C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55AC34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2602516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41FA021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SKU不</w:t>
                  </w:r>
                  <w:r>
                    <w:rPr>
                      <w:rFonts w:ascii="宋体" w:hAnsi="宋体" w:cs="宋体"/>
                      <w:bCs/>
                      <w:color w:val="000000"/>
                      <w:kern w:val="0"/>
                      <w:sz w:val="22"/>
                      <w:szCs w:val="22"/>
                    </w:rPr>
                    <w:t>做限制</w:t>
                  </w:r>
                </w:p>
              </w:tc>
            </w:tr>
            <w:tr w:rsidR="004837C2" w14:paraId="480C7F56"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20BFA0C"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ku</w:t>
                  </w:r>
                  <w:r>
                    <w:rPr>
                      <w:rFonts w:ascii="宋体" w:hAnsi="宋体" w:cs="宋体"/>
                      <w:color w:val="000000"/>
                      <w:kern w:val="0"/>
                      <w:sz w:val="22"/>
                      <w:szCs w:val="22"/>
                    </w:rPr>
                    <w:t>N</w:t>
                  </w:r>
                  <w:proofErr w:type="spellEnd"/>
                </w:p>
              </w:tc>
              <w:tc>
                <w:tcPr>
                  <w:tcW w:w="1418" w:type="dxa"/>
                  <w:tcBorders>
                    <w:top w:val="single" w:sz="6" w:space="0" w:color="auto"/>
                    <w:left w:val="nil"/>
                    <w:bottom w:val="single" w:sz="6" w:space="0" w:color="auto"/>
                    <w:right w:val="single" w:sz="6" w:space="0" w:color="auto"/>
                  </w:tcBorders>
                  <w:vAlign w:val="center"/>
                </w:tcPr>
                <w:p w14:paraId="108468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429A0A0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A7EA56D"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579D11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FA21500"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SKU</w:t>
                  </w:r>
                  <w:r>
                    <w:rPr>
                      <w:rFonts w:ascii="宋体" w:hAnsi="宋体" w:cs="宋体"/>
                      <w:bCs/>
                      <w:color w:val="000000"/>
                      <w:kern w:val="0"/>
                      <w:sz w:val="22"/>
                      <w:szCs w:val="22"/>
                    </w:rPr>
                    <w:t>不做限制</w:t>
                  </w:r>
                </w:p>
              </w:tc>
            </w:tr>
            <w:tr w:rsidR="004837C2" w14:paraId="0F10E12C"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227DD40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运费</w:t>
                  </w:r>
                </w:p>
              </w:tc>
              <w:tc>
                <w:tcPr>
                  <w:tcW w:w="1418" w:type="dxa"/>
                  <w:tcBorders>
                    <w:top w:val="single" w:sz="6" w:space="0" w:color="auto"/>
                    <w:left w:val="nil"/>
                    <w:bottom w:val="single" w:sz="6" w:space="0" w:color="auto"/>
                    <w:right w:val="single" w:sz="6" w:space="0" w:color="auto"/>
                  </w:tcBorders>
                  <w:vAlign w:val="center"/>
                </w:tcPr>
                <w:p w14:paraId="503B8C1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177B65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40393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4839406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769C0A8" w14:textId="77777777" w:rsidR="004837C2" w:rsidRDefault="004837C2">
                  <w:pPr>
                    <w:widowControl/>
                    <w:jc w:val="left"/>
                    <w:rPr>
                      <w:rFonts w:ascii="宋体" w:hAnsi="宋体" w:cs="宋体"/>
                      <w:bCs/>
                      <w:color w:val="000000"/>
                      <w:kern w:val="0"/>
                      <w:sz w:val="22"/>
                      <w:szCs w:val="22"/>
                    </w:rPr>
                  </w:pPr>
                </w:p>
              </w:tc>
            </w:tr>
            <w:tr w:rsidR="004837C2" w14:paraId="57FF76A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59B1D4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币种</w:t>
                  </w:r>
                </w:p>
              </w:tc>
              <w:tc>
                <w:tcPr>
                  <w:tcW w:w="1418" w:type="dxa"/>
                  <w:tcBorders>
                    <w:top w:val="single" w:sz="6" w:space="0" w:color="auto"/>
                    <w:left w:val="nil"/>
                    <w:bottom w:val="single" w:sz="6" w:space="0" w:color="auto"/>
                    <w:right w:val="single" w:sz="6" w:space="0" w:color="auto"/>
                  </w:tcBorders>
                  <w:vAlign w:val="center"/>
                </w:tcPr>
                <w:p w14:paraId="7ABF849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04E4D2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6F1AE5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30BA71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BA0844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取值</w:t>
                  </w:r>
                  <w:r>
                    <w:rPr>
                      <w:rFonts w:ascii="宋体" w:hAnsi="宋体" w:cs="宋体"/>
                      <w:bCs/>
                      <w:color w:val="000000"/>
                      <w:kern w:val="0"/>
                      <w:sz w:val="22"/>
                      <w:szCs w:val="22"/>
                    </w:rPr>
                    <w:t>我的汇率</w:t>
                  </w:r>
                </w:p>
              </w:tc>
            </w:tr>
            <w:tr w:rsidR="004837C2" w14:paraId="517AEE9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E77BD0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收件人</w:t>
                  </w:r>
                </w:p>
              </w:tc>
              <w:tc>
                <w:tcPr>
                  <w:tcW w:w="1418" w:type="dxa"/>
                  <w:tcBorders>
                    <w:top w:val="single" w:sz="6" w:space="0" w:color="auto"/>
                    <w:left w:val="nil"/>
                    <w:bottom w:val="single" w:sz="6" w:space="0" w:color="auto"/>
                    <w:right w:val="single" w:sz="6" w:space="0" w:color="auto"/>
                  </w:tcBorders>
                  <w:vAlign w:val="center"/>
                </w:tcPr>
                <w:p w14:paraId="529AD57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18FCD5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68EFFD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26F925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F1631A2" w14:textId="77777777" w:rsidR="004837C2" w:rsidRDefault="004837C2">
                  <w:pPr>
                    <w:widowControl/>
                    <w:jc w:val="left"/>
                    <w:rPr>
                      <w:rFonts w:ascii="宋体" w:hAnsi="宋体" w:cs="宋体"/>
                      <w:bCs/>
                      <w:color w:val="000000"/>
                      <w:kern w:val="0"/>
                      <w:sz w:val="22"/>
                      <w:szCs w:val="22"/>
                    </w:rPr>
                  </w:pPr>
                </w:p>
              </w:tc>
            </w:tr>
            <w:tr w:rsidR="004837C2" w14:paraId="353C3E5F"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741FEF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w:t>
                  </w:r>
                  <w:r>
                    <w:rPr>
                      <w:rFonts w:ascii="宋体" w:hAnsi="宋体" w:cs="宋体"/>
                      <w:color w:val="000000"/>
                      <w:kern w:val="0"/>
                      <w:sz w:val="22"/>
                      <w:szCs w:val="22"/>
                    </w:rPr>
                    <w:t>家Email</w:t>
                  </w:r>
                </w:p>
              </w:tc>
              <w:tc>
                <w:tcPr>
                  <w:tcW w:w="1418" w:type="dxa"/>
                  <w:tcBorders>
                    <w:top w:val="single" w:sz="6" w:space="0" w:color="auto"/>
                    <w:left w:val="nil"/>
                    <w:bottom w:val="single" w:sz="6" w:space="0" w:color="auto"/>
                    <w:right w:val="single" w:sz="6" w:space="0" w:color="auto"/>
                  </w:tcBorders>
                  <w:vAlign w:val="center"/>
                </w:tcPr>
                <w:p w14:paraId="0830D08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53BCEA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17F8B8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65178A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532E6096" w14:textId="77777777" w:rsidR="004837C2" w:rsidRDefault="004837C2">
                  <w:pPr>
                    <w:widowControl/>
                    <w:jc w:val="left"/>
                    <w:rPr>
                      <w:rFonts w:ascii="宋体" w:hAnsi="宋体" w:cs="宋体"/>
                      <w:bCs/>
                      <w:color w:val="000000"/>
                      <w:kern w:val="0"/>
                      <w:sz w:val="22"/>
                      <w:szCs w:val="22"/>
                    </w:rPr>
                  </w:pPr>
                </w:p>
              </w:tc>
            </w:tr>
            <w:tr w:rsidR="004837C2" w14:paraId="1C2F1362"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6331A13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国家</w:t>
                  </w:r>
                </w:p>
              </w:tc>
              <w:tc>
                <w:tcPr>
                  <w:tcW w:w="1418" w:type="dxa"/>
                  <w:tcBorders>
                    <w:top w:val="single" w:sz="6" w:space="0" w:color="auto"/>
                    <w:left w:val="nil"/>
                    <w:bottom w:val="single" w:sz="6" w:space="0" w:color="auto"/>
                    <w:right w:val="single" w:sz="6" w:space="0" w:color="auto"/>
                  </w:tcBorders>
                  <w:vAlign w:val="center"/>
                </w:tcPr>
                <w:p w14:paraId="0202D1F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13DA4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4D9F68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68D3F02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5B1419E" w14:textId="77777777" w:rsidR="004837C2" w:rsidRDefault="004837C2">
                  <w:pPr>
                    <w:widowControl/>
                    <w:jc w:val="left"/>
                    <w:rPr>
                      <w:rFonts w:ascii="宋体" w:hAnsi="宋体" w:cs="宋体"/>
                      <w:bCs/>
                      <w:color w:val="000000"/>
                      <w:kern w:val="0"/>
                      <w:sz w:val="22"/>
                      <w:szCs w:val="22"/>
                    </w:rPr>
                  </w:pPr>
                </w:p>
              </w:tc>
            </w:tr>
            <w:tr w:rsidR="004837C2" w14:paraId="20B5FDB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50746E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城市</w:t>
                  </w:r>
                </w:p>
              </w:tc>
              <w:tc>
                <w:tcPr>
                  <w:tcW w:w="1418" w:type="dxa"/>
                  <w:tcBorders>
                    <w:top w:val="single" w:sz="6" w:space="0" w:color="auto"/>
                    <w:left w:val="nil"/>
                    <w:bottom w:val="single" w:sz="6" w:space="0" w:color="auto"/>
                    <w:right w:val="single" w:sz="6" w:space="0" w:color="auto"/>
                  </w:tcBorders>
                  <w:vAlign w:val="center"/>
                </w:tcPr>
                <w:p w14:paraId="1338F85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0B9D1B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52825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0327F8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C533F72" w14:textId="77777777" w:rsidR="004837C2" w:rsidRDefault="004837C2">
                  <w:pPr>
                    <w:widowControl/>
                    <w:jc w:val="left"/>
                    <w:rPr>
                      <w:rFonts w:ascii="宋体" w:hAnsi="宋体" w:cs="宋体"/>
                      <w:bCs/>
                      <w:color w:val="000000"/>
                      <w:kern w:val="0"/>
                      <w:sz w:val="22"/>
                      <w:szCs w:val="22"/>
                    </w:rPr>
                  </w:pPr>
                </w:p>
              </w:tc>
            </w:tr>
            <w:tr w:rsidR="004837C2" w14:paraId="3170F251"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00D30E5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省/州</w:t>
                  </w:r>
                </w:p>
              </w:tc>
              <w:tc>
                <w:tcPr>
                  <w:tcW w:w="1418" w:type="dxa"/>
                  <w:tcBorders>
                    <w:top w:val="single" w:sz="6" w:space="0" w:color="auto"/>
                    <w:left w:val="nil"/>
                    <w:bottom w:val="single" w:sz="6" w:space="0" w:color="auto"/>
                    <w:right w:val="single" w:sz="6" w:space="0" w:color="auto"/>
                  </w:tcBorders>
                  <w:vAlign w:val="center"/>
                </w:tcPr>
                <w:p w14:paraId="3BDA67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44BC3E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4B16A7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254D90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BAD465C" w14:textId="77777777" w:rsidR="004837C2" w:rsidRDefault="004837C2">
                  <w:pPr>
                    <w:widowControl/>
                    <w:jc w:val="left"/>
                    <w:rPr>
                      <w:rFonts w:ascii="宋体" w:hAnsi="宋体" w:cs="宋体"/>
                      <w:bCs/>
                      <w:color w:val="000000"/>
                      <w:kern w:val="0"/>
                      <w:sz w:val="22"/>
                      <w:szCs w:val="22"/>
                    </w:rPr>
                  </w:pPr>
                </w:p>
              </w:tc>
            </w:tr>
            <w:tr w:rsidR="004837C2" w14:paraId="10C04BAA"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50CDE6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电话</w:t>
                  </w:r>
                </w:p>
              </w:tc>
              <w:tc>
                <w:tcPr>
                  <w:tcW w:w="1418" w:type="dxa"/>
                  <w:tcBorders>
                    <w:top w:val="single" w:sz="6" w:space="0" w:color="auto"/>
                    <w:left w:val="nil"/>
                    <w:bottom w:val="single" w:sz="6" w:space="0" w:color="auto"/>
                    <w:right w:val="single" w:sz="6" w:space="0" w:color="auto"/>
                  </w:tcBorders>
                  <w:vAlign w:val="center"/>
                </w:tcPr>
                <w:p w14:paraId="69BDBCA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2EFA862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BF9E8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1D4633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9392800" w14:textId="77777777" w:rsidR="004837C2" w:rsidRDefault="004837C2">
                  <w:pPr>
                    <w:widowControl/>
                    <w:jc w:val="left"/>
                    <w:rPr>
                      <w:rFonts w:ascii="宋体" w:hAnsi="宋体" w:cs="宋体"/>
                      <w:bCs/>
                      <w:color w:val="000000"/>
                      <w:kern w:val="0"/>
                      <w:sz w:val="22"/>
                      <w:szCs w:val="22"/>
                    </w:rPr>
                  </w:pPr>
                </w:p>
              </w:tc>
            </w:tr>
            <w:tr w:rsidR="004837C2" w14:paraId="28499BC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C236D0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地址1</w:t>
                  </w:r>
                </w:p>
              </w:tc>
              <w:tc>
                <w:tcPr>
                  <w:tcW w:w="1418" w:type="dxa"/>
                  <w:tcBorders>
                    <w:top w:val="single" w:sz="6" w:space="0" w:color="auto"/>
                    <w:left w:val="nil"/>
                    <w:bottom w:val="single" w:sz="6" w:space="0" w:color="auto"/>
                    <w:right w:val="single" w:sz="6" w:space="0" w:color="auto"/>
                  </w:tcBorders>
                  <w:vAlign w:val="center"/>
                </w:tcPr>
                <w:p w14:paraId="361BAA0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5E5760C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80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928AB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09" w:type="dxa"/>
                  <w:tcBorders>
                    <w:top w:val="nil"/>
                    <w:left w:val="nil"/>
                    <w:bottom w:val="single" w:sz="4" w:space="0" w:color="auto"/>
                    <w:right w:val="single" w:sz="4" w:space="0" w:color="auto"/>
                  </w:tcBorders>
                  <w:shd w:val="clear" w:color="auto" w:fill="auto"/>
                  <w:noWrap/>
                  <w:vAlign w:val="center"/>
                </w:tcPr>
                <w:p w14:paraId="083510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6D01885" w14:textId="77777777" w:rsidR="004837C2" w:rsidRDefault="004837C2">
                  <w:pPr>
                    <w:widowControl/>
                    <w:jc w:val="left"/>
                    <w:rPr>
                      <w:rFonts w:ascii="宋体" w:hAnsi="宋体" w:cs="宋体"/>
                      <w:bCs/>
                      <w:color w:val="000000"/>
                      <w:kern w:val="0"/>
                      <w:sz w:val="22"/>
                      <w:szCs w:val="22"/>
                    </w:rPr>
                  </w:pPr>
                </w:p>
              </w:tc>
            </w:tr>
            <w:tr w:rsidR="004837C2" w14:paraId="041F2930"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2AEB007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地址2</w:t>
                  </w:r>
                </w:p>
              </w:tc>
              <w:tc>
                <w:tcPr>
                  <w:tcW w:w="1418" w:type="dxa"/>
                  <w:tcBorders>
                    <w:top w:val="single" w:sz="6" w:space="0" w:color="auto"/>
                    <w:left w:val="nil"/>
                    <w:bottom w:val="single" w:sz="6" w:space="0" w:color="auto"/>
                    <w:right w:val="single" w:sz="6" w:space="0" w:color="auto"/>
                  </w:tcBorders>
                  <w:vAlign w:val="center"/>
                </w:tcPr>
                <w:p w14:paraId="147E55F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4DB3973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80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DBC76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421B6A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30D20539" w14:textId="77777777" w:rsidR="004837C2" w:rsidRDefault="004837C2">
                  <w:pPr>
                    <w:widowControl/>
                    <w:jc w:val="left"/>
                    <w:rPr>
                      <w:rFonts w:ascii="宋体" w:hAnsi="宋体" w:cs="宋体"/>
                      <w:bCs/>
                      <w:color w:val="000000"/>
                      <w:kern w:val="0"/>
                      <w:sz w:val="22"/>
                      <w:szCs w:val="22"/>
                    </w:rPr>
                  </w:pPr>
                </w:p>
              </w:tc>
            </w:tr>
            <w:tr w:rsidR="004837C2" w14:paraId="22EB5195"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A7BC2D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手机</w:t>
                  </w:r>
                </w:p>
              </w:tc>
              <w:tc>
                <w:tcPr>
                  <w:tcW w:w="1418" w:type="dxa"/>
                  <w:tcBorders>
                    <w:top w:val="single" w:sz="6" w:space="0" w:color="auto"/>
                    <w:left w:val="nil"/>
                    <w:bottom w:val="single" w:sz="6" w:space="0" w:color="auto"/>
                    <w:right w:val="single" w:sz="6" w:space="0" w:color="auto"/>
                  </w:tcBorders>
                  <w:vAlign w:val="center"/>
                </w:tcPr>
                <w:p w14:paraId="38EFB3D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5ED2F5E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E2F8A1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60D238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7BBD296E" w14:textId="77777777" w:rsidR="004837C2" w:rsidRDefault="004837C2">
                  <w:pPr>
                    <w:widowControl/>
                    <w:jc w:val="left"/>
                    <w:rPr>
                      <w:rFonts w:ascii="宋体" w:hAnsi="宋体" w:cs="宋体"/>
                      <w:bCs/>
                      <w:color w:val="000000"/>
                      <w:kern w:val="0"/>
                      <w:sz w:val="22"/>
                      <w:szCs w:val="22"/>
                    </w:rPr>
                  </w:pPr>
                </w:p>
              </w:tc>
            </w:tr>
            <w:tr w:rsidR="004837C2" w14:paraId="27935C27"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38A574E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指定</w:t>
                  </w:r>
                  <w:r>
                    <w:rPr>
                      <w:rFonts w:ascii="宋体" w:hAnsi="宋体" w:cs="宋体"/>
                      <w:color w:val="000000"/>
                      <w:kern w:val="0"/>
                      <w:sz w:val="22"/>
                      <w:szCs w:val="22"/>
                    </w:rPr>
                    <w:t>仓库</w:t>
                  </w:r>
                </w:p>
              </w:tc>
              <w:tc>
                <w:tcPr>
                  <w:tcW w:w="1418" w:type="dxa"/>
                  <w:tcBorders>
                    <w:top w:val="single" w:sz="6" w:space="0" w:color="auto"/>
                    <w:left w:val="nil"/>
                    <w:bottom w:val="single" w:sz="6" w:space="0" w:color="auto"/>
                    <w:right w:val="single" w:sz="6" w:space="0" w:color="auto"/>
                  </w:tcBorders>
                  <w:vAlign w:val="center"/>
                </w:tcPr>
                <w:p w14:paraId="3E82AF7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369231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173DB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74B63B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0E1DC821"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可</w:t>
                  </w:r>
                  <w:r>
                    <w:rPr>
                      <w:rFonts w:ascii="宋体" w:hAnsi="宋体" w:cs="宋体"/>
                      <w:bCs/>
                      <w:color w:val="000000"/>
                      <w:kern w:val="0"/>
                      <w:sz w:val="22"/>
                      <w:szCs w:val="22"/>
                    </w:rPr>
                    <w:t>指定发</w:t>
                  </w:r>
                  <w:r>
                    <w:rPr>
                      <w:rFonts w:ascii="宋体" w:hAnsi="宋体" w:cs="宋体" w:hint="eastAsia"/>
                      <w:bCs/>
                      <w:color w:val="000000"/>
                      <w:kern w:val="0"/>
                      <w:sz w:val="22"/>
                      <w:szCs w:val="22"/>
                    </w:rPr>
                    <w:t>仓库</w:t>
                  </w:r>
                </w:p>
              </w:tc>
            </w:tr>
            <w:tr w:rsidR="004837C2" w14:paraId="506DA62C"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5B43068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指定</w:t>
                  </w:r>
                  <w:r>
                    <w:rPr>
                      <w:rFonts w:ascii="宋体" w:hAnsi="宋体" w:cs="宋体"/>
                      <w:color w:val="000000"/>
                      <w:kern w:val="0"/>
                      <w:sz w:val="22"/>
                      <w:szCs w:val="22"/>
                    </w:rPr>
                    <w:t>物流</w:t>
                  </w:r>
                </w:p>
              </w:tc>
              <w:tc>
                <w:tcPr>
                  <w:tcW w:w="1418" w:type="dxa"/>
                  <w:tcBorders>
                    <w:top w:val="single" w:sz="6" w:space="0" w:color="auto"/>
                    <w:left w:val="nil"/>
                    <w:bottom w:val="single" w:sz="6" w:space="0" w:color="auto"/>
                    <w:right w:val="single" w:sz="6" w:space="0" w:color="auto"/>
                  </w:tcBorders>
                  <w:vAlign w:val="center"/>
                </w:tcPr>
                <w:p w14:paraId="355F4CE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4151EA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946522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79CB49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06DC6725"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如选择</w:t>
                  </w:r>
                  <w:r>
                    <w:rPr>
                      <w:rFonts w:ascii="宋体" w:hAnsi="宋体" w:cs="宋体"/>
                      <w:bCs/>
                      <w:color w:val="000000"/>
                      <w:kern w:val="0"/>
                      <w:sz w:val="22"/>
                      <w:szCs w:val="22"/>
                    </w:rPr>
                    <w:t>了仓库，则</w:t>
                  </w:r>
                  <w:r>
                    <w:rPr>
                      <w:rFonts w:ascii="宋体" w:hAnsi="宋体" w:cs="宋体" w:hint="eastAsia"/>
                      <w:bCs/>
                      <w:color w:val="000000"/>
                      <w:kern w:val="0"/>
                      <w:sz w:val="22"/>
                      <w:szCs w:val="22"/>
                    </w:rPr>
                    <w:t>只</w:t>
                  </w:r>
                  <w:r>
                    <w:rPr>
                      <w:rFonts w:ascii="宋体" w:hAnsi="宋体" w:cs="宋体"/>
                      <w:bCs/>
                      <w:color w:val="000000"/>
                      <w:kern w:val="0"/>
                      <w:sz w:val="22"/>
                      <w:szCs w:val="22"/>
                    </w:rPr>
                    <w:t>可选</w:t>
                  </w:r>
                  <w:r>
                    <w:rPr>
                      <w:rFonts w:ascii="宋体" w:hAnsi="宋体" w:cs="宋体" w:hint="eastAsia"/>
                      <w:bCs/>
                      <w:color w:val="000000"/>
                      <w:kern w:val="0"/>
                      <w:sz w:val="22"/>
                      <w:szCs w:val="22"/>
                    </w:rPr>
                    <w:t>仓库</w:t>
                  </w:r>
                  <w:r>
                    <w:rPr>
                      <w:rFonts w:ascii="宋体" w:hAnsi="宋体" w:cs="宋体"/>
                      <w:bCs/>
                      <w:color w:val="000000"/>
                      <w:kern w:val="0"/>
                      <w:sz w:val="22"/>
                      <w:szCs w:val="22"/>
                    </w:rPr>
                    <w:t>绑定的物流</w:t>
                  </w:r>
                </w:p>
              </w:tc>
            </w:tr>
            <w:tr w:rsidR="004837C2" w14:paraId="3B86A8BE" w14:textId="77777777">
              <w:trPr>
                <w:trHeight w:val="270"/>
              </w:trPr>
              <w:tc>
                <w:tcPr>
                  <w:tcW w:w="1751" w:type="dxa"/>
                  <w:tcBorders>
                    <w:top w:val="nil"/>
                    <w:left w:val="single" w:sz="4" w:space="0" w:color="auto"/>
                    <w:bottom w:val="single" w:sz="4" w:space="0" w:color="auto"/>
                    <w:right w:val="single" w:sz="4" w:space="0" w:color="auto"/>
                  </w:tcBorders>
                  <w:shd w:val="clear" w:color="auto" w:fill="auto"/>
                  <w:noWrap/>
                  <w:vAlign w:val="center"/>
                </w:tcPr>
                <w:p w14:paraId="198CB48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备注</w:t>
                  </w:r>
                </w:p>
              </w:tc>
              <w:tc>
                <w:tcPr>
                  <w:tcW w:w="1418" w:type="dxa"/>
                  <w:tcBorders>
                    <w:top w:val="single" w:sz="6" w:space="0" w:color="auto"/>
                    <w:left w:val="nil"/>
                    <w:bottom w:val="single" w:sz="6" w:space="0" w:color="auto"/>
                    <w:right w:val="single" w:sz="6" w:space="0" w:color="auto"/>
                  </w:tcBorders>
                  <w:vAlign w:val="center"/>
                </w:tcPr>
                <w:p w14:paraId="45F5C6D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52" w:type="dxa"/>
                  <w:tcBorders>
                    <w:top w:val="single" w:sz="6" w:space="0" w:color="auto"/>
                    <w:left w:val="single" w:sz="6" w:space="0" w:color="auto"/>
                    <w:bottom w:val="single" w:sz="6" w:space="0" w:color="auto"/>
                    <w:right w:val="single" w:sz="4" w:space="0" w:color="auto"/>
                  </w:tcBorders>
                  <w:vAlign w:val="center"/>
                </w:tcPr>
                <w:p w14:paraId="00DA7B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120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8AF84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09" w:type="dxa"/>
                  <w:tcBorders>
                    <w:top w:val="nil"/>
                    <w:left w:val="nil"/>
                    <w:bottom w:val="single" w:sz="4" w:space="0" w:color="auto"/>
                    <w:right w:val="single" w:sz="4" w:space="0" w:color="auto"/>
                  </w:tcBorders>
                  <w:shd w:val="clear" w:color="auto" w:fill="auto"/>
                  <w:noWrap/>
                  <w:vAlign w:val="center"/>
                </w:tcPr>
                <w:p w14:paraId="606BC63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115" w:type="dxa"/>
                  <w:tcBorders>
                    <w:top w:val="nil"/>
                    <w:left w:val="nil"/>
                    <w:bottom w:val="single" w:sz="4" w:space="0" w:color="auto"/>
                    <w:right w:val="single" w:sz="4" w:space="0" w:color="auto"/>
                  </w:tcBorders>
                  <w:shd w:val="clear" w:color="000000" w:fill="FFFFFF"/>
                  <w:noWrap/>
                  <w:vAlign w:val="center"/>
                </w:tcPr>
                <w:p w14:paraId="21A113F0" w14:textId="77777777" w:rsidR="004837C2" w:rsidRDefault="004837C2">
                  <w:pPr>
                    <w:widowControl/>
                    <w:jc w:val="left"/>
                    <w:rPr>
                      <w:rFonts w:ascii="宋体" w:hAnsi="宋体" w:cs="宋体"/>
                      <w:bCs/>
                      <w:color w:val="000000"/>
                      <w:kern w:val="0"/>
                      <w:sz w:val="22"/>
                      <w:szCs w:val="22"/>
                    </w:rPr>
                  </w:pPr>
                </w:p>
              </w:tc>
            </w:tr>
          </w:tbl>
          <w:p w14:paraId="38045099" w14:textId="77777777" w:rsidR="004837C2" w:rsidRDefault="004837C2">
            <w:pPr>
              <w:rPr>
                <w:rFonts w:ascii="Book Antiqua" w:hAnsi="Book Antiqua"/>
                <w:sz w:val="18"/>
                <w:szCs w:val="18"/>
              </w:rPr>
            </w:pPr>
          </w:p>
        </w:tc>
      </w:tr>
      <w:tr w:rsidR="004837C2" w14:paraId="127E2693" w14:textId="77777777">
        <w:trPr>
          <w:trHeight w:val="211"/>
          <w:jc w:val="center"/>
        </w:trPr>
        <w:tc>
          <w:tcPr>
            <w:tcW w:w="1583" w:type="dxa"/>
            <w:shd w:val="clear" w:color="auto" w:fill="F8F8F8"/>
            <w:vAlign w:val="center"/>
          </w:tcPr>
          <w:p w14:paraId="20896260" w14:textId="77777777" w:rsidR="004837C2" w:rsidRDefault="005F3D5F">
            <w:pPr>
              <w:rPr>
                <w:rFonts w:ascii="Book Antiqua" w:hAnsi="Book Antiqua"/>
                <w:sz w:val="18"/>
                <w:szCs w:val="18"/>
              </w:rPr>
            </w:pPr>
            <w:r>
              <w:rPr>
                <w:rFonts w:ascii="Book Antiqua" w:hAnsi="Book Antiqua"/>
                <w:sz w:val="18"/>
                <w:szCs w:val="18"/>
              </w:rPr>
              <w:lastRenderedPageBreak/>
              <w:t>业务规则</w:t>
            </w:r>
          </w:p>
        </w:tc>
        <w:tc>
          <w:tcPr>
            <w:tcW w:w="7529" w:type="dxa"/>
          </w:tcPr>
          <w:p w14:paraId="518FBE23" w14:textId="77777777" w:rsidR="004837C2" w:rsidRDefault="005F3D5F">
            <w:pPr>
              <w:rPr>
                <w:rFonts w:ascii="Book Antiqua" w:hAnsi="Book Antiqua"/>
                <w:sz w:val="18"/>
                <w:szCs w:val="18"/>
              </w:rPr>
            </w:pPr>
            <w:r>
              <w:rPr>
                <w:rFonts w:ascii="Book Antiqua" w:hAnsi="Book Antiqua"/>
                <w:sz w:val="18"/>
                <w:szCs w:val="18"/>
              </w:rPr>
              <w:t>无</w:t>
            </w:r>
          </w:p>
        </w:tc>
      </w:tr>
      <w:tr w:rsidR="004837C2" w14:paraId="72724A11" w14:textId="77777777">
        <w:trPr>
          <w:trHeight w:val="363"/>
          <w:jc w:val="center"/>
        </w:trPr>
        <w:tc>
          <w:tcPr>
            <w:tcW w:w="1583" w:type="dxa"/>
            <w:shd w:val="clear" w:color="auto" w:fill="F8F8F8"/>
            <w:vAlign w:val="center"/>
          </w:tcPr>
          <w:p w14:paraId="0C9A916C"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0C9A2AB" w14:textId="77777777" w:rsidR="004837C2" w:rsidRDefault="005F3D5F">
            <w:r>
              <w:rPr>
                <w:rFonts w:ascii="Book Antiqua" w:hAnsi="Book Antiqua" w:hint="eastAsia"/>
                <w:sz w:val="18"/>
                <w:szCs w:val="18"/>
              </w:rPr>
              <w:t>无</w:t>
            </w:r>
          </w:p>
        </w:tc>
      </w:tr>
      <w:tr w:rsidR="004837C2" w14:paraId="6C6F7461" w14:textId="77777777">
        <w:trPr>
          <w:trHeight w:val="321"/>
          <w:jc w:val="center"/>
        </w:trPr>
        <w:tc>
          <w:tcPr>
            <w:tcW w:w="1583" w:type="dxa"/>
            <w:shd w:val="clear" w:color="auto" w:fill="F8F8F8"/>
            <w:vAlign w:val="center"/>
          </w:tcPr>
          <w:p w14:paraId="2590671D"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2FD07D9B" w14:textId="77777777" w:rsidR="004837C2" w:rsidRDefault="004837C2">
            <w:pPr>
              <w:rPr>
                <w:rFonts w:ascii="Book Antiqua" w:hAnsi="Book Antiqua"/>
                <w:sz w:val="18"/>
                <w:szCs w:val="18"/>
              </w:rPr>
            </w:pPr>
          </w:p>
        </w:tc>
      </w:tr>
    </w:tbl>
    <w:p w14:paraId="0AD09B9C" w14:textId="77777777" w:rsidR="004837C2" w:rsidRDefault="004837C2"/>
    <w:p w14:paraId="7FEE7893" w14:textId="77777777" w:rsidR="004837C2" w:rsidRDefault="005F3D5F">
      <w:pPr>
        <w:pStyle w:val="3"/>
        <w:numPr>
          <w:ilvl w:val="2"/>
          <w:numId w:val="23"/>
        </w:numPr>
        <w:rPr>
          <w:rFonts w:ascii="黑体" w:eastAsia="黑体" w:hAnsi="黑体"/>
          <w:sz w:val="24"/>
          <w:szCs w:val="24"/>
        </w:rPr>
      </w:pPr>
      <w:bookmarkStart w:id="72" w:name="_Toc12719552"/>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27</w:t>
      </w:r>
      <w:r>
        <w:rPr>
          <w:rFonts w:ascii="黑体" w:eastAsia="黑体" w:hAnsi="黑体" w:hint="eastAsia"/>
          <w:sz w:val="24"/>
          <w:szCs w:val="24"/>
        </w:rPr>
        <w:t>.0 导入</w:t>
      </w:r>
      <w:r>
        <w:rPr>
          <w:rFonts w:ascii="黑体" w:eastAsia="黑体" w:hAnsi="黑体"/>
          <w:sz w:val="24"/>
          <w:szCs w:val="24"/>
        </w:rPr>
        <w:t>订单</w:t>
      </w:r>
      <w:bookmarkEnd w:id="72"/>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42DE7569" w14:textId="77777777">
        <w:trPr>
          <w:jc w:val="center"/>
        </w:trPr>
        <w:tc>
          <w:tcPr>
            <w:tcW w:w="1583" w:type="dxa"/>
            <w:shd w:val="clear" w:color="auto" w:fill="F8F8F8"/>
            <w:vAlign w:val="center"/>
          </w:tcPr>
          <w:p w14:paraId="7A94957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137C071"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27</w:t>
            </w:r>
            <w:r>
              <w:rPr>
                <w:rFonts w:ascii="Book Antiqua" w:hAnsi="Book Antiqua" w:hint="eastAsia"/>
                <w:b/>
                <w:color w:val="00B050"/>
                <w:sz w:val="18"/>
                <w:szCs w:val="18"/>
              </w:rPr>
              <w:t>.0</w:t>
            </w:r>
          </w:p>
        </w:tc>
      </w:tr>
      <w:tr w:rsidR="004837C2" w14:paraId="29E29369" w14:textId="77777777">
        <w:trPr>
          <w:jc w:val="center"/>
        </w:trPr>
        <w:tc>
          <w:tcPr>
            <w:tcW w:w="1583" w:type="dxa"/>
            <w:shd w:val="clear" w:color="auto" w:fill="F8F8F8"/>
            <w:vAlign w:val="center"/>
          </w:tcPr>
          <w:p w14:paraId="6B4B061F"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836D051" w14:textId="77777777" w:rsidR="004837C2" w:rsidRDefault="005F3D5F">
            <w:pPr>
              <w:rPr>
                <w:rFonts w:ascii="Book Antiqua" w:hAnsi="Book Antiqua"/>
                <w:sz w:val="18"/>
                <w:szCs w:val="18"/>
              </w:rPr>
            </w:pPr>
            <w:r>
              <w:rPr>
                <w:rFonts w:ascii="宋体" w:hAnsi="宋体" w:hint="eastAsia"/>
                <w:sz w:val="18"/>
                <w:szCs w:val="18"/>
              </w:rPr>
              <w:t>导入</w:t>
            </w:r>
            <w:r>
              <w:rPr>
                <w:rFonts w:ascii="宋体" w:hAnsi="宋体"/>
                <w:sz w:val="18"/>
                <w:szCs w:val="18"/>
              </w:rPr>
              <w:t>订单</w:t>
            </w:r>
          </w:p>
        </w:tc>
      </w:tr>
      <w:tr w:rsidR="004837C2" w14:paraId="5374CEA1" w14:textId="77777777">
        <w:trPr>
          <w:jc w:val="center"/>
        </w:trPr>
        <w:tc>
          <w:tcPr>
            <w:tcW w:w="1583" w:type="dxa"/>
            <w:shd w:val="clear" w:color="auto" w:fill="F8F8F8"/>
            <w:vAlign w:val="center"/>
          </w:tcPr>
          <w:p w14:paraId="743DF0C4"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74A964D" w14:textId="77777777" w:rsidR="004837C2" w:rsidRDefault="005F3D5F">
            <w:pPr>
              <w:rPr>
                <w:rFonts w:ascii="Book Antiqua" w:hAnsi="Book Antiqua"/>
                <w:sz w:val="18"/>
                <w:szCs w:val="18"/>
              </w:rPr>
            </w:pPr>
            <w:r>
              <w:rPr>
                <w:rFonts w:ascii="Book Antiqua" w:hAnsi="Book Antiqua" w:hint="eastAsia"/>
                <w:sz w:val="18"/>
                <w:szCs w:val="18"/>
              </w:rPr>
              <w:t>可以批量</w:t>
            </w:r>
            <w:r>
              <w:rPr>
                <w:rFonts w:ascii="Book Antiqua" w:hAnsi="Book Antiqua"/>
                <w:sz w:val="18"/>
                <w:szCs w:val="18"/>
              </w:rPr>
              <w:t>导入订单</w:t>
            </w:r>
          </w:p>
        </w:tc>
      </w:tr>
      <w:tr w:rsidR="004837C2" w14:paraId="59FFF0C1" w14:textId="77777777">
        <w:trPr>
          <w:jc w:val="center"/>
        </w:trPr>
        <w:tc>
          <w:tcPr>
            <w:tcW w:w="1583" w:type="dxa"/>
            <w:shd w:val="clear" w:color="auto" w:fill="F8F8F8"/>
            <w:vAlign w:val="center"/>
          </w:tcPr>
          <w:p w14:paraId="4327DB5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B16852D" w14:textId="77777777" w:rsidR="004837C2" w:rsidRDefault="005F3D5F">
            <w:pPr>
              <w:rPr>
                <w:rFonts w:ascii="宋体" w:hAnsi="宋体"/>
                <w:sz w:val="18"/>
                <w:szCs w:val="18"/>
              </w:rPr>
            </w:pPr>
            <w:r>
              <w:rPr>
                <w:rFonts w:ascii="宋体" w:hAnsi="宋体" w:hint="eastAsia"/>
                <w:sz w:val="18"/>
                <w:szCs w:val="18"/>
              </w:rPr>
              <w:t>郭荣</w:t>
            </w:r>
          </w:p>
        </w:tc>
      </w:tr>
      <w:tr w:rsidR="004837C2" w14:paraId="4605EE04" w14:textId="77777777">
        <w:trPr>
          <w:jc w:val="center"/>
        </w:trPr>
        <w:tc>
          <w:tcPr>
            <w:tcW w:w="1583" w:type="dxa"/>
            <w:shd w:val="clear" w:color="auto" w:fill="F8F8F8"/>
            <w:vAlign w:val="center"/>
          </w:tcPr>
          <w:p w14:paraId="4AC3FB0C"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B82DA84"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-2-25</w:t>
            </w:r>
          </w:p>
        </w:tc>
      </w:tr>
      <w:tr w:rsidR="004837C2" w14:paraId="549BAD55" w14:textId="77777777">
        <w:trPr>
          <w:jc w:val="center"/>
        </w:trPr>
        <w:tc>
          <w:tcPr>
            <w:tcW w:w="1583" w:type="dxa"/>
            <w:shd w:val="clear" w:color="auto" w:fill="F8F8F8"/>
            <w:vAlign w:val="center"/>
          </w:tcPr>
          <w:p w14:paraId="6C88F727"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5D7E7BFE" w14:textId="77777777" w:rsidR="004837C2" w:rsidRDefault="005F3D5F">
            <w:r>
              <w:rPr>
                <w:noProof/>
              </w:rPr>
              <w:drawing>
                <wp:inline distT="0" distB="0" distL="0" distR="0" wp14:anchorId="28DC0D72" wp14:editId="1CFCA14A">
                  <wp:extent cx="4643755" cy="2007235"/>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59"/>
                          <a:stretch>
                            <a:fillRect/>
                          </a:stretch>
                        </pic:blipFill>
                        <pic:spPr>
                          <a:xfrm>
                            <a:off x="0" y="0"/>
                            <a:ext cx="4643755" cy="2007235"/>
                          </a:xfrm>
                          <a:prstGeom prst="rect">
                            <a:avLst/>
                          </a:prstGeom>
                        </pic:spPr>
                      </pic:pic>
                    </a:graphicData>
                  </a:graphic>
                </wp:inline>
              </w:drawing>
            </w:r>
          </w:p>
          <w:p w14:paraId="58679D9B" w14:textId="77777777" w:rsidR="004837C2" w:rsidRDefault="005F3D5F">
            <w:r>
              <w:rPr>
                <w:noProof/>
              </w:rPr>
              <w:lastRenderedPageBreak/>
              <w:drawing>
                <wp:inline distT="0" distB="0" distL="0" distR="0" wp14:anchorId="22C44351" wp14:editId="5E572D13">
                  <wp:extent cx="4643755" cy="1688465"/>
                  <wp:effectExtent l="0" t="0" r="4445" b="698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60"/>
                          <a:stretch>
                            <a:fillRect/>
                          </a:stretch>
                        </pic:blipFill>
                        <pic:spPr>
                          <a:xfrm>
                            <a:off x="0" y="0"/>
                            <a:ext cx="4643755" cy="1688465"/>
                          </a:xfrm>
                          <a:prstGeom prst="rect">
                            <a:avLst/>
                          </a:prstGeom>
                        </pic:spPr>
                      </pic:pic>
                    </a:graphicData>
                  </a:graphic>
                </wp:inline>
              </w:drawing>
            </w:r>
          </w:p>
          <w:p w14:paraId="1A163773" w14:textId="77777777" w:rsidR="004837C2" w:rsidRDefault="005F3D5F">
            <w:r>
              <w:rPr>
                <w:noProof/>
              </w:rPr>
              <w:drawing>
                <wp:inline distT="0" distB="0" distL="0" distR="0" wp14:anchorId="51692A03" wp14:editId="4A7D9573">
                  <wp:extent cx="4643755" cy="472821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61"/>
                          <a:stretch>
                            <a:fillRect/>
                          </a:stretch>
                        </pic:blipFill>
                        <pic:spPr>
                          <a:xfrm>
                            <a:off x="0" y="0"/>
                            <a:ext cx="4643755" cy="4728210"/>
                          </a:xfrm>
                          <a:prstGeom prst="rect">
                            <a:avLst/>
                          </a:prstGeom>
                        </pic:spPr>
                      </pic:pic>
                    </a:graphicData>
                  </a:graphic>
                </wp:inline>
              </w:drawing>
            </w:r>
          </w:p>
          <w:p w14:paraId="6159FF15" w14:textId="77777777" w:rsidR="004837C2" w:rsidRDefault="005F3D5F">
            <w:pPr>
              <w:jc w:val="center"/>
              <w:rPr>
                <w:rFonts w:ascii="宋体" w:hAnsi="宋体"/>
                <w:sz w:val="18"/>
                <w:szCs w:val="18"/>
              </w:rPr>
            </w:pPr>
            <w:r>
              <w:rPr>
                <w:rFonts w:ascii="宋体" w:hAnsi="宋体" w:hint="eastAsia"/>
                <w:sz w:val="18"/>
                <w:szCs w:val="18"/>
              </w:rPr>
              <w:t>图1.0.1</w:t>
            </w:r>
          </w:p>
        </w:tc>
      </w:tr>
      <w:tr w:rsidR="004837C2" w14:paraId="07803FC2" w14:textId="77777777">
        <w:trPr>
          <w:trHeight w:val="1060"/>
          <w:jc w:val="center"/>
        </w:trPr>
        <w:tc>
          <w:tcPr>
            <w:tcW w:w="9112" w:type="dxa"/>
            <w:gridSpan w:val="2"/>
            <w:shd w:val="clear" w:color="auto" w:fill="F8F8F8"/>
            <w:vAlign w:val="center"/>
          </w:tcPr>
          <w:tbl>
            <w:tblPr>
              <w:tblW w:w="8838" w:type="dxa"/>
              <w:tblLayout w:type="fixed"/>
              <w:tblLook w:val="04A0" w:firstRow="1" w:lastRow="0" w:firstColumn="1" w:lastColumn="0" w:noHBand="0" w:noVBand="1"/>
            </w:tblPr>
            <w:tblGrid>
              <w:gridCol w:w="1892"/>
              <w:gridCol w:w="1276"/>
              <w:gridCol w:w="852"/>
              <w:gridCol w:w="993"/>
              <w:gridCol w:w="848"/>
              <w:gridCol w:w="2977"/>
            </w:tblGrid>
            <w:tr w:rsidR="004837C2" w14:paraId="3386FD9F" w14:textId="77777777">
              <w:trPr>
                <w:trHeight w:val="270"/>
              </w:trPr>
              <w:tc>
                <w:tcPr>
                  <w:tcW w:w="18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7355748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lastRenderedPageBreak/>
                    <w:t>数据项</w:t>
                  </w:r>
                </w:p>
              </w:tc>
              <w:tc>
                <w:tcPr>
                  <w:tcW w:w="1276" w:type="dxa"/>
                  <w:tcBorders>
                    <w:top w:val="single" w:sz="4" w:space="0" w:color="auto"/>
                    <w:left w:val="nil"/>
                    <w:bottom w:val="single" w:sz="6" w:space="0" w:color="auto"/>
                    <w:right w:val="single" w:sz="6" w:space="0" w:color="auto"/>
                  </w:tcBorders>
                  <w:shd w:val="clear" w:color="000000" w:fill="D9D9D9"/>
                </w:tcPr>
                <w:p w14:paraId="3063AF3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52" w:type="dxa"/>
                  <w:tcBorders>
                    <w:top w:val="single" w:sz="4" w:space="0" w:color="auto"/>
                    <w:left w:val="single" w:sz="6" w:space="0" w:color="auto"/>
                    <w:bottom w:val="single" w:sz="6" w:space="0" w:color="auto"/>
                    <w:right w:val="single" w:sz="4" w:space="0" w:color="auto"/>
                  </w:tcBorders>
                  <w:shd w:val="clear" w:color="000000" w:fill="D9D9D9"/>
                </w:tcPr>
                <w:p w14:paraId="7B46957E"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5DE1F6E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848" w:type="dxa"/>
                  <w:tcBorders>
                    <w:top w:val="single" w:sz="4" w:space="0" w:color="auto"/>
                    <w:left w:val="nil"/>
                    <w:bottom w:val="single" w:sz="4" w:space="0" w:color="auto"/>
                    <w:right w:val="single" w:sz="4" w:space="0" w:color="auto"/>
                  </w:tcBorders>
                  <w:shd w:val="clear" w:color="000000" w:fill="D9D9D9"/>
                  <w:noWrap/>
                  <w:vAlign w:val="center"/>
                </w:tcPr>
                <w:p w14:paraId="40CA377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977" w:type="dxa"/>
                  <w:tcBorders>
                    <w:top w:val="single" w:sz="4" w:space="0" w:color="auto"/>
                    <w:left w:val="nil"/>
                    <w:bottom w:val="single" w:sz="4" w:space="0" w:color="auto"/>
                    <w:right w:val="single" w:sz="4" w:space="0" w:color="auto"/>
                  </w:tcBorders>
                  <w:shd w:val="clear" w:color="000000" w:fill="D9D9D9"/>
                  <w:noWrap/>
                  <w:vAlign w:val="center"/>
                </w:tcPr>
                <w:p w14:paraId="28BE9C8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02067057"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5CBC80C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w:t>
                  </w:r>
                  <w:r>
                    <w:rPr>
                      <w:rFonts w:ascii="宋体" w:hAnsi="宋体" w:cs="宋体"/>
                      <w:color w:val="000000"/>
                      <w:kern w:val="0"/>
                      <w:sz w:val="22"/>
                      <w:szCs w:val="22"/>
                    </w:rPr>
                    <w:t>单号</w:t>
                  </w:r>
                </w:p>
              </w:tc>
              <w:tc>
                <w:tcPr>
                  <w:tcW w:w="1276" w:type="dxa"/>
                  <w:tcBorders>
                    <w:top w:val="single" w:sz="6" w:space="0" w:color="auto"/>
                    <w:left w:val="nil"/>
                    <w:bottom w:val="single" w:sz="6" w:space="0" w:color="auto"/>
                    <w:right w:val="single" w:sz="6" w:space="0" w:color="auto"/>
                  </w:tcBorders>
                  <w:vAlign w:val="center"/>
                </w:tcPr>
                <w:p w14:paraId="46A5E94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5F21F9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4B3519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3E4E680C" w14:textId="77777777" w:rsidR="004837C2" w:rsidRDefault="005F3D5F">
                  <w:pPr>
                    <w:widowControl/>
                    <w:rPr>
                      <w:rFonts w:ascii="宋体" w:hAnsi="宋体" w:cs="宋体"/>
                      <w:color w:val="000000"/>
                      <w:kern w:val="0"/>
                      <w:sz w:val="22"/>
                      <w:szCs w:val="22"/>
                    </w:rPr>
                  </w:pPr>
                  <w:r>
                    <w:rPr>
                      <w:rFonts w:ascii="宋体" w:hAnsi="宋体" w:cs="宋体" w:hint="eastAsia"/>
                      <w:color w:val="000000"/>
                      <w:kern w:val="0"/>
                      <w:szCs w:val="22"/>
                    </w:rPr>
                    <w:t xml:space="preserve"> 输入</w:t>
                  </w:r>
                </w:p>
              </w:tc>
              <w:tc>
                <w:tcPr>
                  <w:tcW w:w="2977" w:type="dxa"/>
                  <w:tcBorders>
                    <w:top w:val="nil"/>
                    <w:left w:val="nil"/>
                    <w:bottom w:val="single" w:sz="4" w:space="0" w:color="auto"/>
                    <w:right w:val="single" w:sz="4" w:space="0" w:color="auto"/>
                  </w:tcBorders>
                  <w:shd w:val="clear" w:color="000000" w:fill="FFFFFF"/>
                  <w:noWrap/>
                  <w:vAlign w:val="center"/>
                </w:tcPr>
                <w:p w14:paraId="60FA6BC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唯一</w:t>
                  </w:r>
                </w:p>
              </w:tc>
            </w:tr>
            <w:tr w:rsidR="004837C2" w14:paraId="1C85A741"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4C107D6A" w14:textId="77777777" w:rsidR="004837C2" w:rsidRDefault="005F3D5F">
                  <w:pPr>
                    <w:widowControl/>
                    <w:jc w:val="left"/>
                    <w:rPr>
                      <w:rFonts w:ascii="宋体" w:hAnsi="宋体" w:cs="宋体"/>
                      <w:color w:val="000000"/>
                      <w:kern w:val="0"/>
                      <w:sz w:val="22"/>
                      <w:szCs w:val="22"/>
                    </w:rPr>
                  </w:pPr>
                  <w:proofErr w:type="spellStart"/>
                  <w:r>
                    <w:rPr>
                      <w:rFonts w:ascii="宋体" w:hAnsi="宋体" w:cs="宋体"/>
                      <w:color w:val="000000"/>
                      <w:kern w:val="0"/>
                      <w:sz w:val="22"/>
                      <w:szCs w:val="22"/>
                    </w:rPr>
                    <w:t>S</w:t>
                  </w:r>
                  <w:r>
                    <w:rPr>
                      <w:rFonts w:ascii="宋体" w:hAnsi="宋体" w:cs="宋体" w:hint="eastAsia"/>
                      <w:color w:val="000000"/>
                      <w:kern w:val="0"/>
                      <w:sz w:val="22"/>
                      <w:szCs w:val="22"/>
                    </w:rPr>
                    <w:t>ku</w:t>
                  </w:r>
                  <w:proofErr w:type="spellEnd"/>
                </w:p>
              </w:tc>
              <w:tc>
                <w:tcPr>
                  <w:tcW w:w="1276" w:type="dxa"/>
                  <w:tcBorders>
                    <w:top w:val="single" w:sz="6" w:space="0" w:color="auto"/>
                    <w:left w:val="nil"/>
                    <w:bottom w:val="single" w:sz="6" w:space="0" w:color="auto"/>
                    <w:right w:val="single" w:sz="6" w:space="0" w:color="auto"/>
                  </w:tcBorders>
                  <w:vAlign w:val="center"/>
                </w:tcPr>
                <w:p w14:paraId="2FA8341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62E3F6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E75898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5E2932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6D8B854C" w14:textId="77777777" w:rsidR="004837C2" w:rsidRDefault="005F3D5F">
                  <w:pPr>
                    <w:widowControl/>
                    <w:jc w:val="left"/>
                    <w:rPr>
                      <w:rFonts w:ascii="宋体" w:hAnsi="宋体" w:cs="宋体"/>
                      <w:b/>
                      <w:bCs/>
                      <w:strike/>
                      <w:color w:val="000000"/>
                      <w:kern w:val="0"/>
                      <w:sz w:val="22"/>
                      <w:szCs w:val="22"/>
                    </w:rPr>
                  </w:pPr>
                  <w:r>
                    <w:rPr>
                      <w:rFonts w:ascii="宋体" w:hAnsi="宋体" w:cs="宋体" w:hint="eastAsia"/>
                      <w:b/>
                      <w:bCs/>
                      <w:strike/>
                      <w:color w:val="000000"/>
                      <w:kern w:val="0"/>
                      <w:sz w:val="22"/>
                      <w:szCs w:val="22"/>
                    </w:rPr>
                    <w:t>系统</w:t>
                  </w:r>
                  <w:r>
                    <w:rPr>
                      <w:rFonts w:ascii="宋体" w:hAnsi="宋体" w:cs="宋体"/>
                      <w:b/>
                      <w:bCs/>
                      <w:strike/>
                      <w:color w:val="000000"/>
                      <w:kern w:val="0"/>
                      <w:sz w:val="22"/>
                      <w:szCs w:val="22"/>
                    </w:rPr>
                    <w:t>存在的</w:t>
                  </w:r>
                  <w:r>
                    <w:rPr>
                      <w:rFonts w:ascii="宋体" w:hAnsi="宋体" w:cs="宋体" w:hint="eastAsia"/>
                      <w:b/>
                      <w:bCs/>
                      <w:strike/>
                      <w:color w:val="000000"/>
                      <w:kern w:val="0"/>
                      <w:sz w:val="22"/>
                      <w:szCs w:val="22"/>
                    </w:rPr>
                    <w:t xml:space="preserve"> </w:t>
                  </w:r>
                  <w:r>
                    <w:rPr>
                      <w:rFonts w:ascii="宋体" w:hAnsi="宋体" w:cs="宋体"/>
                      <w:b/>
                      <w:bCs/>
                      <w:color w:val="000000"/>
                      <w:kern w:val="0"/>
                      <w:sz w:val="22"/>
                      <w:szCs w:val="22"/>
                    </w:rPr>
                    <w:t>SKU不做限制</w:t>
                  </w:r>
                </w:p>
              </w:tc>
            </w:tr>
            <w:tr w:rsidR="004837C2" w14:paraId="1314BFE7"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4E6E18C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数量</w:t>
                  </w:r>
                </w:p>
              </w:tc>
              <w:tc>
                <w:tcPr>
                  <w:tcW w:w="1276" w:type="dxa"/>
                  <w:tcBorders>
                    <w:top w:val="single" w:sz="6" w:space="0" w:color="auto"/>
                    <w:left w:val="nil"/>
                    <w:bottom w:val="single" w:sz="6" w:space="0" w:color="auto"/>
                    <w:right w:val="single" w:sz="6" w:space="0" w:color="auto"/>
                  </w:tcBorders>
                  <w:vAlign w:val="center"/>
                </w:tcPr>
                <w:p w14:paraId="70B9F5B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91462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E1CF73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08445A1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4141C44E" w14:textId="77777777" w:rsidR="004837C2" w:rsidRDefault="004837C2">
                  <w:pPr>
                    <w:widowControl/>
                    <w:jc w:val="left"/>
                    <w:rPr>
                      <w:rFonts w:ascii="宋体" w:hAnsi="宋体" w:cs="宋体"/>
                      <w:b/>
                      <w:bCs/>
                      <w:color w:val="000000"/>
                      <w:kern w:val="0"/>
                      <w:sz w:val="22"/>
                      <w:szCs w:val="22"/>
                    </w:rPr>
                  </w:pPr>
                </w:p>
              </w:tc>
            </w:tr>
            <w:tr w:rsidR="004837C2" w14:paraId="5B3C3354"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1E12B30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单价</w:t>
                  </w:r>
                </w:p>
              </w:tc>
              <w:tc>
                <w:tcPr>
                  <w:tcW w:w="1276" w:type="dxa"/>
                  <w:tcBorders>
                    <w:top w:val="single" w:sz="6" w:space="0" w:color="auto"/>
                    <w:left w:val="nil"/>
                    <w:bottom w:val="single" w:sz="6" w:space="0" w:color="auto"/>
                    <w:right w:val="single" w:sz="6" w:space="0" w:color="auto"/>
                  </w:tcBorders>
                  <w:vAlign w:val="center"/>
                </w:tcPr>
                <w:p w14:paraId="4E6B9AB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111A4F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395B05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73FF13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1B9C6E32" w14:textId="77777777" w:rsidR="004837C2" w:rsidRDefault="004837C2">
                  <w:pPr>
                    <w:widowControl/>
                    <w:jc w:val="left"/>
                    <w:rPr>
                      <w:rFonts w:ascii="宋体" w:hAnsi="宋体" w:cs="宋体"/>
                      <w:b/>
                      <w:bCs/>
                      <w:color w:val="000000"/>
                      <w:kern w:val="0"/>
                      <w:sz w:val="22"/>
                      <w:szCs w:val="22"/>
                    </w:rPr>
                  </w:pPr>
                </w:p>
              </w:tc>
            </w:tr>
            <w:tr w:rsidR="004837C2" w14:paraId="27EEDF42"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2F89FC1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运费</w:t>
                  </w:r>
                </w:p>
              </w:tc>
              <w:tc>
                <w:tcPr>
                  <w:tcW w:w="1276" w:type="dxa"/>
                  <w:tcBorders>
                    <w:top w:val="single" w:sz="6" w:space="0" w:color="auto"/>
                    <w:left w:val="nil"/>
                    <w:bottom w:val="single" w:sz="6" w:space="0" w:color="auto"/>
                    <w:right w:val="single" w:sz="6" w:space="0" w:color="auto"/>
                  </w:tcBorders>
                  <w:vAlign w:val="center"/>
                </w:tcPr>
                <w:p w14:paraId="5B98479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BFF01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0E6E52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34F1DD5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3DC41F3B" w14:textId="77777777" w:rsidR="004837C2" w:rsidRDefault="004837C2">
                  <w:pPr>
                    <w:widowControl/>
                    <w:jc w:val="left"/>
                    <w:rPr>
                      <w:rFonts w:ascii="宋体" w:hAnsi="宋体" w:cs="宋体"/>
                      <w:b/>
                      <w:bCs/>
                      <w:color w:val="000000"/>
                      <w:kern w:val="0"/>
                      <w:sz w:val="22"/>
                      <w:szCs w:val="22"/>
                    </w:rPr>
                  </w:pPr>
                </w:p>
              </w:tc>
            </w:tr>
            <w:tr w:rsidR="004837C2" w14:paraId="75C9384B"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11F7A76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订单</w:t>
                  </w:r>
                  <w:r>
                    <w:rPr>
                      <w:rFonts w:ascii="宋体" w:hAnsi="宋体" w:cs="宋体"/>
                      <w:color w:val="000000"/>
                      <w:kern w:val="0"/>
                      <w:sz w:val="22"/>
                      <w:szCs w:val="22"/>
                    </w:rPr>
                    <w:t>总金额</w:t>
                  </w:r>
                </w:p>
              </w:tc>
              <w:tc>
                <w:tcPr>
                  <w:tcW w:w="1276" w:type="dxa"/>
                  <w:tcBorders>
                    <w:top w:val="single" w:sz="6" w:space="0" w:color="auto"/>
                    <w:left w:val="nil"/>
                    <w:bottom w:val="single" w:sz="6" w:space="0" w:color="auto"/>
                    <w:right w:val="single" w:sz="6" w:space="0" w:color="auto"/>
                  </w:tcBorders>
                  <w:vAlign w:val="center"/>
                </w:tcPr>
                <w:p w14:paraId="64DE6F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466050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8DC12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4DCF9E3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30F65936" w14:textId="77777777" w:rsidR="004837C2" w:rsidRDefault="004837C2">
                  <w:pPr>
                    <w:widowControl/>
                    <w:jc w:val="left"/>
                    <w:rPr>
                      <w:rFonts w:ascii="宋体" w:hAnsi="宋体" w:cs="宋体"/>
                      <w:b/>
                      <w:bCs/>
                      <w:color w:val="000000"/>
                      <w:kern w:val="0"/>
                      <w:sz w:val="22"/>
                      <w:szCs w:val="22"/>
                    </w:rPr>
                  </w:pPr>
                </w:p>
              </w:tc>
            </w:tr>
            <w:tr w:rsidR="004837C2" w14:paraId="773C74A7"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4381809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币种</w:t>
                  </w:r>
                  <w:r>
                    <w:rPr>
                      <w:rFonts w:ascii="宋体" w:hAnsi="宋体" w:cs="宋体"/>
                      <w:color w:val="000000"/>
                      <w:kern w:val="0"/>
                      <w:sz w:val="22"/>
                      <w:szCs w:val="22"/>
                    </w:rPr>
                    <w:t>（默认JPY）</w:t>
                  </w:r>
                </w:p>
              </w:tc>
              <w:tc>
                <w:tcPr>
                  <w:tcW w:w="1276" w:type="dxa"/>
                  <w:tcBorders>
                    <w:top w:val="single" w:sz="6" w:space="0" w:color="auto"/>
                    <w:left w:val="nil"/>
                    <w:bottom w:val="single" w:sz="6" w:space="0" w:color="auto"/>
                    <w:right w:val="single" w:sz="6" w:space="0" w:color="auto"/>
                  </w:tcBorders>
                  <w:vAlign w:val="center"/>
                </w:tcPr>
                <w:p w14:paraId="5A3012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141AD7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4FA750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848" w:type="dxa"/>
                  <w:tcBorders>
                    <w:top w:val="nil"/>
                    <w:left w:val="nil"/>
                    <w:bottom w:val="single" w:sz="4" w:space="0" w:color="auto"/>
                    <w:right w:val="single" w:sz="4" w:space="0" w:color="auto"/>
                  </w:tcBorders>
                  <w:shd w:val="clear" w:color="auto" w:fill="auto"/>
                  <w:noWrap/>
                  <w:vAlign w:val="center"/>
                </w:tcPr>
                <w:p w14:paraId="60C3063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34D1FF50" w14:textId="77777777" w:rsidR="004837C2" w:rsidRDefault="004837C2">
                  <w:pPr>
                    <w:widowControl/>
                    <w:jc w:val="left"/>
                    <w:rPr>
                      <w:rFonts w:ascii="宋体" w:hAnsi="宋体" w:cs="宋体"/>
                      <w:b/>
                      <w:bCs/>
                      <w:color w:val="000000"/>
                      <w:kern w:val="0"/>
                      <w:sz w:val="22"/>
                      <w:szCs w:val="22"/>
                    </w:rPr>
                  </w:pPr>
                </w:p>
              </w:tc>
            </w:tr>
            <w:tr w:rsidR="004837C2" w14:paraId="37BB2DBD"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65542DA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来源</w:t>
                  </w:r>
                  <w:r>
                    <w:rPr>
                      <w:rFonts w:ascii="宋体" w:hAnsi="宋体" w:cs="宋体"/>
                      <w:color w:val="000000"/>
                      <w:kern w:val="0"/>
                      <w:sz w:val="22"/>
                      <w:szCs w:val="22"/>
                    </w:rPr>
                    <w:t>平台</w:t>
                  </w:r>
                </w:p>
              </w:tc>
              <w:tc>
                <w:tcPr>
                  <w:tcW w:w="1276" w:type="dxa"/>
                  <w:tcBorders>
                    <w:top w:val="single" w:sz="6" w:space="0" w:color="auto"/>
                    <w:left w:val="nil"/>
                    <w:bottom w:val="single" w:sz="6" w:space="0" w:color="auto"/>
                    <w:right w:val="single" w:sz="6" w:space="0" w:color="auto"/>
                  </w:tcBorders>
                  <w:vAlign w:val="center"/>
                </w:tcPr>
                <w:p w14:paraId="6967D9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501F26E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624E17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5FEA286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 xml:space="preserve"> 输入</w:t>
                  </w:r>
                </w:p>
              </w:tc>
              <w:tc>
                <w:tcPr>
                  <w:tcW w:w="2977" w:type="dxa"/>
                  <w:tcBorders>
                    <w:top w:val="nil"/>
                    <w:left w:val="nil"/>
                    <w:bottom w:val="single" w:sz="4" w:space="0" w:color="auto"/>
                    <w:right w:val="single" w:sz="4" w:space="0" w:color="auto"/>
                  </w:tcBorders>
                  <w:shd w:val="clear" w:color="000000" w:fill="FFFFFF"/>
                  <w:noWrap/>
                  <w:vAlign w:val="center"/>
                </w:tcPr>
                <w:p w14:paraId="351D14FE"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系统</w:t>
                  </w:r>
                  <w:r>
                    <w:rPr>
                      <w:rFonts w:ascii="宋体" w:hAnsi="宋体" w:cs="宋体"/>
                      <w:b/>
                      <w:bCs/>
                      <w:color w:val="000000"/>
                      <w:kern w:val="0"/>
                      <w:sz w:val="22"/>
                      <w:szCs w:val="22"/>
                    </w:rPr>
                    <w:t>已添加</w:t>
                  </w:r>
                  <w:r>
                    <w:rPr>
                      <w:rFonts w:ascii="宋体" w:hAnsi="宋体" w:cs="宋体" w:hint="eastAsia"/>
                      <w:b/>
                      <w:bCs/>
                      <w:color w:val="000000"/>
                      <w:kern w:val="0"/>
                      <w:sz w:val="22"/>
                      <w:szCs w:val="22"/>
                    </w:rPr>
                    <w:t>店铺</w:t>
                  </w:r>
                  <w:r>
                    <w:rPr>
                      <w:rFonts w:ascii="宋体" w:hAnsi="宋体" w:cs="宋体"/>
                      <w:b/>
                      <w:bCs/>
                      <w:color w:val="000000"/>
                      <w:kern w:val="0"/>
                      <w:sz w:val="22"/>
                      <w:szCs w:val="22"/>
                    </w:rPr>
                    <w:t>中存在的平台</w:t>
                  </w:r>
                </w:p>
              </w:tc>
            </w:tr>
            <w:tr w:rsidR="004837C2" w14:paraId="48445BF3"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22D680D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来源</w:t>
                  </w:r>
                  <w:r>
                    <w:rPr>
                      <w:rFonts w:ascii="宋体" w:hAnsi="宋体" w:cs="宋体"/>
                      <w:color w:val="000000"/>
                      <w:kern w:val="0"/>
                      <w:sz w:val="22"/>
                      <w:szCs w:val="22"/>
                    </w:rPr>
                    <w:t>店铺</w:t>
                  </w:r>
                </w:p>
              </w:tc>
              <w:tc>
                <w:tcPr>
                  <w:tcW w:w="1276" w:type="dxa"/>
                  <w:tcBorders>
                    <w:top w:val="single" w:sz="6" w:space="0" w:color="auto"/>
                    <w:left w:val="nil"/>
                    <w:bottom w:val="single" w:sz="6" w:space="0" w:color="auto"/>
                    <w:right w:val="single" w:sz="6" w:space="0" w:color="auto"/>
                  </w:tcBorders>
                  <w:vAlign w:val="center"/>
                </w:tcPr>
                <w:p w14:paraId="1A1A193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76453926"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4</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8AE6A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3639A37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5C41180C"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系统</w:t>
                  </w:r>
                  <w:r>
                    <w:rPr>
                      <w:rFonts w:ascii="宋体" w:hAnsi="宋体" w:cs="宋体"/>
                      <w:b/>
                      <w:bCs/>
                      <w:color w:val="000000"/>
                      <w:kern w:val="0"/>
                      <w:sz w:val="22"/>
                      <w:szCs w:val="22"/>
                    </w:rPr>
                    <w:t>已添加的平台</w:t>
                  </w:r>
                </w:p>
              </w:tc>
            </w:tr>
            <w:tr w:rsidR="004837C2" w14:paraId="51E366FF"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0188601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买家</w:t>
                  </w:r>
                  <w:r>
                    <w:rPr>
                      <w:rFonts w:ascii="宋体" w:hAnsi="宋体" w:cs="宋体"/>
                      <w:color w:val="000000"/>
                      <w:kern w:val="0"/>
                      <w:sz w:val="22"/>
                      <w:szCs w:val="22"/>
                    </w:rPr>
                    <w:t>姓名</w:t>
                  </w:r>
                </w:p>
              </w:tc>
              <w:tc>
                <w:tcPr>
                  <w:tcW w:w="1276" w:type="dxa"/>
                  <w:tcBorders>
                    <w:top w:val="single" w:sz="6" w:space="0" w:color="auto"/>
                    <w:left w:val="nil"/>
                    <w:bottom w:val="single" w:sz="6" w:space="0" w:color="auto"/>
                    <w:right w:val="single" w:sz="6" w:space="0" w:color="auto"/>
                  </w:tcBorders>
                  <w:vAlign w:val="center"/>
                </w:tcPr>
                <w:p w14:paraId="67DAC13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E3284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31289B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793A93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572F6FDD" w14:textId="77777777" w:rsidR="004837C2" w:rsidRDefault="004837C2">
                  <w:pPr>
                    <w:widowControl/>
                    <w:jc w:val="left"/>
                    <w:rPr>
                      <w:rFonts w:ascii="宋体" w:hAnsi="宋体" w:cs="宋体"/>
                      <w:b/>
                      <w:bCs/>
                      <w:color w:val="000000"/>
                      <w:kern w:val="0"/>
                      <w:sz w:val="22"/>
                      <w:szCs w:val="22"/>
                    </w:rPr>
                  </w:pPr>
                </w:p>
              </w:tc>
            </w:tr>
            <w:tr w:rsidR="004837C2" w14:paraId="788B7E7F"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1BF32C3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地址1</w:t>
                  </w:r>
                </w:p>
              </w:tc>
              <w:tc>
                <w:tcPr>
                  <w:tcW w:w="1276" w:type="dxa"/>
                  <w:tcBorders>
                    <w:top w:val="single" w:sz="6" w:space="0" w:color="auto"/>
                    <w:left w:val="nil"/>
                    <w:bottom w:val="single" w:sz="6" w:space="0" w:color="auto"/>
                    <w:right w:val="single" w:sz="6" w:space="0" w:color="auto"/>
                  </w:tcBorders>
                  <w:vAlign w:val="center"/>
                </w:tcPr>
                <w:p w14:paraId="5AF3085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38933E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120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03D779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7C4D3AD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39D697D4" w14:textId="77777777" w:rsidR="004837C2" w:rsidRDefault="004837C2">
                  <w:pPr>
                    <w:widowControl/>
                    <w:jc w:val="left"/>
                    <w:rPr>
                      <w:rFonts w:ascii="宋体" w:hAnsi="宋体" w:cs="宋体"/>
                      <w:b/>
                      <w:bCs/>
                      <w:color w:val="000000"/>
                      <w:kern w:val="0"/>
                      <w:sz w:val="22"/>
                      <w:szCs w:val="22"/>
                    </w:rPr>
                  </w:pPr>
                </w:p>
              </w:tc>
            </w:tr>
            <w:tr w:rsidR="004837C2" w14:paraId="7647A29A"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1A80D03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地址2</w:t>
                  </w:r>
                </w:p>
              </w:tc>
              <w:tc>
                <w:tcPr>
                  <w:tcW w:w="1276" w:type="dxa"/>
                  <w:tcBorders>
                    <w:top w:val="single" w:sz="6" w:space="0" w:color="auto"/>
                    <w:left w:val="nil"/>
                    <w:bottom w:val="single" w:sz="6" w:space="0" w:color="auto"/>
                    <w:right w:val="single" w:sz="6" w:space="0" w:color="auto"/>
                  </w:tcBorders>
                  <w:vAlign w:val="center"/>
                </w:tcPr>
                <w:p w14:paraId="5AC08E0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816217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120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40E10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848" w:type="dxa"/>
                  <w:tcBorders>
                    <w:top w:val="nil"/>
                    <w:left w:val="nil"/>
                    <w:bottom w:val="single" w:sz="4" w:space="0" w:color="auto"/>
                    <w:right w:val="single" w:sz="4" w:space="0" w:color="auto"/>
                  </w:tcBorders>
                  <w:shd w:val="clear" w:color="auto" w:fill="auto"/>
                  <w:noWrap/>
                  <w:vAlign w:val="center"/>
                </w:tcPr>
                <w:p w14:paraId="5A96CC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66416835" w14:textId="77777777" w:rsidR="004837C2" w:rsidRDefault="004837C2">
                  <w:pPr>
                    <w:widowControl/>
                    <w:jc w:val="left"/>
                    <w:rPr>
                      <w:rFonts w:ascii="宋体" w:hAnsi="宋体" w:cs="宋体"/>
                      <w:b/>
                      <w:bCs/>
                      <w:color w:val="000000"/>
                      <w:kern w:val="0"/>
                      <w:sz w:val="22"/>
                      <w:szCs w:val="22"/>
                    </w:rPr>
                  </w:pPr>
                </w:p>
              </w:tc>
            </w:tr>
            <w:tr w:rsidR="004837C2" w14:paraId="024C7C1C"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3535D69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城市</w:t>
                  </w:r>
                </w:p>
              </w:tc>
              <w:tc>
                <w:tcPr>
                  <w:tcW w:w="1276" w:type="dxa"/>
                  <w:tcBorders>
                    <w:top w:val="single" w:sz="6" w:space="0" w:color="auto"/>
                    <w:left w:val="nil"/>
                    <w:bottom w:val="single" w:sz="6" w:space="0" w:color="auto"/>
                    <w:right w:val="single" w:sz="6" w:space="0" w:color="auto"/>
                  </w:tcBorders>
                  <w:vAlign w:val="center"/>
                </w:tcPr>
                <w:p w14:paraId="6D77622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17FD94E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6469C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0DF12C1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78341D14" w14:textId="77777777" w:rsidR="004837C2" w:rsidRDefault="004837C2">
                  <w:pPr>
                    <w:widowControl/>
                    <w:jc w:val="left"/>
                    <w:rPr>
                      <w:rFonts w:ascii="宋体" w:hAnsi="宋体" w:cs="宋体"/>
                      <w:b/>
                      <w:bCs/>
                      <w:color w:val="000000"/>
                      <w:kern w:val="0"/>
                      <w:sz w:val="22"/>
                      <w:szCs w:val="22"/>
                    </w:rPr>
                  </w:pPr>
                </w:p>
              </w:tc>
            </w:tr>
            <w:tr w:rsidR="004837C2" w14:paraId="2445B988"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4B41EAC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省/州</w:t>
                  </w:r>
                </w:p>
              </w:tc>
              <w:tc>
                <w:tcPr>
                  <w:tcW w:w="1276" w:type="dxa"/>
                  <w:tcBorders>
                    <w:top w:val="single" w:sz="6" w:space="0" w:color="auto"/>
                    <w:left w:val="nil"/>
                    <w:bottom w:val="single" w:sz="6" w:space="0" w:color="auto"/>
                    <w:right w:val="single" w:sz="6" w:space="0" w:color="auto"/>
                  </w:tcBorders>
                  <w:vAlign w:val="center"/>
                </w:tcPr>
                <w:p w14:paraId="3AD7CAE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038EDF4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B1849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0DC7F7B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4B76B68A" w14:textId="77777777" w:rsidR="004837C2" w:rsidRDefault="004837C2">
                  <w:pPr>
                    <w:widowControl/>
                    <w:jc w:val="left"/>
                    <w:rPr>
                      <w:rFonts w:ascii="宋体" w:hAnsi="宋体" w:cs="宋体"/>
                      <w:b/>
                      <w:bCs/>
                      <w:color w:val="000000"/>
                      <w:kern w:val="0"/>
                      <w:sz w:val="22"/>
                      <w:szCs w:val="22"/>
                    </w:rPr>
                  </w:pPr>
                </w:p>
              </w:tc>
            </w:tr>
            <w:tr w:rsidR="004837C2" w14:paraId="3659EEEA"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21EB516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国家</w:t>
                  </w:r>
                  <w:r>
                    <w:rPr>
                      <w:rFonts w:ascii="宋体" w:hAnsi="宋体" w:cs="宋体"/>
                      <w:color w:val="000000"/>
                      <w:kern w:val="0"/>
                      <w:sz w:val="22"/>
                      <w:szCs w:val="22"/>
                    </w:rPr>
                    <w:t>二字</w:t>
                  </w:r>
                  <w:r>
                    <w:rPr>
                      <w:rFonts w:ascii="宋体" w:hAnsi="宋体" w:cs="宋体" w:hint="eastAsia"/>
                      <w:color w:val="000000"/>
                      <w:kern w:val="0"/>
                      <w:sz w:val="22"/>
                      <w:szCs w:val="22"/>
                    </w:rPr>
                    <w:t>码</w:t>
                  </w:r>
                </w:p>
              </w:tc>
              <w:tc>
                <w:tcPr>
                  <w:tcW w:w="1276" w:type="dxa"/>
                  <w:tcBorders>
                    <w:top w:val="single" w:sz="6" w:space="0" w:color="auto"/>
                    <w:left w:val="nil"/>
                    <w:bottom w:val="single" w:sz="6" w:space="0" w:color="auto"/>
                    <w:right w:val="single" w:sz="6" w:space="0" w:color="auto"/>
                  </w:tcBorders>
                  <w:vAlign w:val="center"/>
                </w:tcPr>
                <w:p w14:paraId="5B9DA7D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A3CC6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893914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7039AF1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 xml:space="preserve"> 输入</w:t>
                  </w:r>
                </w:p>
              </w:tc>
              <w:tc>
                <w:tcPr>
                  <w:tcW w:w="2977" w:type="dxa"/>
                  <w:tcBorders>
                    <w:top w:val="nil"/>
                    <w:left w:val="nil"/>
                    <w:bottom w:val="single" w:sz="4" w:space="0" w:color="auto"/>
                    <w:right w:val="single" w:sz="4" w:space="0" w:color="auto"/>
                  </w:tcBorders>
                  <w:shd w:val="clear" w:color="000000" w:fill="FFFFFF"/>
                  <w:noWrap/>
                  <w:vAlign w:val="center"/>
                </w:tcPr>
                <w:p w14:paraId="6FFF75DF"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参照</w:t>
                  </w:r>
                  <w:r>
                    <w:rPr>
                      <w:rFonts w:ascii="宋体" w:hAnsi="宋体" w:cs="宋体"/>
                      <w:b/>
                      <w:bCs/>
                      <w:color w:val="000000"/>
                      <w:kern w:val="0"/>
                      <w:sz w:val="22"/>
                      <w:szCs w:val="22"/>
                    </w:rPr>
                    <w:t>附件表</w:t>
                  </w:r>
                </w:p>
              </w:tc>
            </w:tr>
            <w:tr w:rsidR="004837C2" w14:paraId="02FE9875"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332F471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邮编</w:t>
                  </w:r>
                </w:p>
              </w:tc>
              <w:tc>
                <w:tcPr>
                  <w:tcW w:w="1276" w:type="dxa"/>
                  <w:tcBorders>
                    <w:top w:val="single" w:sz="6" w:space="0" w:color="auto"/>
                    <w:left w:val="nil"/>
                    <w:bottom w:val="single" w:sz="6" w:space="0" w:color="auto"/>
                    <w:right w:val="single" w:sz="6" w:space="0" w:color="auto"/>
                  </w:tcBorders>
                  <w:vAlign w:val="center"/>
                </w:tcPr>
                <w:p w14:paraId="37C662F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50D081D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6A12E21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717847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2E6C1216" w14:textId="77777777" w:rsidR="004837C2" w:rsidRDefault="004837C2">
                  <w:pPr>
                    <w:widowControl/>
                    <w:jc w:val="left"/>
                    <w:rPr>
                      <w:rFonts w:ascii="宋体" w:hAnsi="宋体" w:cs="宋体"/>
                      <w:b/>
                      <w:bCs/>
                      <w:color w:val="000000"/>
                      <w:kern w:val="0"/>
                      <w:sz w:val="22"/>
                      <w:szCs w:val="22"/>
                    </w:rPr>
                  </w:pPr>
                </w:p>
              </w:tc>
            </w:tr>
            <w:tr w:rsidR="004837C2" w14:paraId="305EDB27"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7C2B786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电话</w:t>
                  </w:r>
                </w:p>
              </w:tc>
              <w:tc>
                <w:tcPr>
                  <w:tcW w:w="1276" w:type="dxa"/>
                  <w:tcBorders>
                    <w:top w:val="single" w:sz="6" w:space="0" w:color="auto"/>
                    <w:left w:val="nil"/>
                    <w:bottom w:val="single" w:sz="6" w:space="0" w:color="auto"/>
                    <w:right w:val="single" w:sz="6" w:space="0" w:color="auto"/>
                  </w:tcBorders>
                  <w:vAlign w:val="center"/>
                </w:tcPr>
                <w:p w14:paraId="2AB6CE3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2126A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578C8BC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848" w:type="dxa"/>
                  <w:tcBorders>
                    <w:top w:val="nil"/>
                    <w:left w:val="nil"/>
                    <w:bottom w:val="single" w:sz="4" w:space="0" w:color="auto"/>
                    <w:right w:val="single" w:sz="4" w:space="0" w:color="auto"/>
                  </w:tcBorders>
                  <w:shd w:val="clear" w:color="auto" w:fill="auto"/>
                  <w:noWrap/>
                  <w:vAlign w:val="center"/>
                </w:tcPr>
                <w:p w14:paraId="45DA9AD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6E72421A" w14:textId="77777777" w:rsidR="004837C2" w:rsidRDefault="004837C2">
                  <w:pPr>
                    <w:widowControl/>
                    <w:jc w:val="left"/>
                    <w:rPr>
                      <w:rFonts w:ascii="宋体" w:hAnsi="宋体" w:cs="宋体"/>
                      <w:b/>
                      <w:bCs/>
                      <w:color w:val="000000"/>
                      <w:kern w:val="0"/>
                      <w:sz w:val="22"/>
                      <w:szCs w:val="22"/>
                    </w:rPr>
                  </w:pPr>
                </w:p>
              </w:tc>
            </w:tr>
            <w:tr w:rsidR="004837C2" w14:paraId="6524F8CA"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420A3CD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手机</w:t>
                  </w:r>
                </w:p>
              </w:tc>
              <w:tc>
                <w:tcPr>
                  <w:tcW w:w="1276" w:type="dxa"/>
                  <w:tcBorders>
                    <w:top w:val="single" w:sz="6" w:space="0" w:color="auto"/>
                    <w:left w:val="nil"/>
                    <w:bottom w:val="single" w:sz="6" w:space="0" w:color="auto"/>
                    <w:right w:val="single" w:sz="6" w:space="0" w:color="auto"/>
                  </w:tcBorders>
                  <w:vAlign w:val="center"/>
                </w:tcPr>
                <w:p w14:paraId="1DCBC2A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CF6E79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171E854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848" w:type="dxa"/>
                  <w:tcBorders>
                    <w:top w:val="nil"/>
                    <w:left w:val="nil"/>
                    <w:bottom w:val="single" w:sz="4" w:space="0" w:color="auto"/>
                    <w:right w:val="single" w:sz="4" w:space="0" w:color="auto"/>
                  </w:tcBorders>
                  <w:shd w:val="clear" w:color="auto" w:fill="auto"/>
                  <w:noWrap/>
                  <w:vAlign w:val="center"/>
                </w:tcPr>
                <w:p w14:paraId="08EC12A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6394F918" w14:textId="77777777" w:rsidR="004837C2" w:rsidRDefault="004837C2">
                  <w:pPr>
                    <w:widowControl/>
                    <w:jc w:val="left"/>
                    <w:rPr>
                      <w:rFonts w:ascii="宋体" w:hAnsi="宋体" w:cs="宋体"/>
                      <w:b/>
                      <w:bCs/>
                      <w:color w:val="000000"/>
                      <w:kern w:val="0"/>
                      <w:sz w:val="22"/>
                      <w:szCs w:val="22"/>
                    </w:rPr>
                  </w:pPr>
                </w:p>
              </w:tc>
            </w:tr>
            <w:tr w:rsidR="004837C2" w14:paraId="2801A974"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56694CE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E</w:t>
                  </w:r>
                  <w:r>
                    <w:rPr>
                      <w:rFonts w:ascii="宋体" w:hAnsi="宋体" w:cs="宋体"/>
                      <w:color w:val="000000"/>
                      <w:kern w:val="0"/>
                      <w:sz w:val="22"/>
                      <w:szCs w:val="22"/>
                    </w:rPr>
                    <w:t>-</w:t>
                  </w:r>
                  <w:r>
                    <w:rPr>
                      <w:rFonts w:ascii="宋体" w:hAnsi="宋体" w:cs="宋体" w:hint="eastAsia"/>
                      <w:color w:val="000000"/>
                      <w:kern w:val="0"/>
                      <w:sz w:val="22"/>
                      <w:szCs w:val="22"/>
                    </w:rPr>
                    <w:t>mail</w:t>
                  </w:r>
                </w:p>
              </w:tc>
              <w:tc>
                <w:tcPr>
                  <w:tcW w:w="1276" w:type="dxa"/>
                  <w:tcBorders>
                    <w:top w:val="single" w:sz="6" w:space="0" w:color="auto"/>
                    <w:left w:val="nil"/>
                    <w:bottom w:val="single" w:sz="6" w:space="0" w:color="auto"/>
                    <w:right w:val="single" w:sz="6" w:space="0" w:color="auto"/>
                  </w:tcBorders>
                  <w:vAlign w:val="center"/>
                </w:tcPr>
                <w:p w14:paraId="20B712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2A3A88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228162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848" w:type="dxa"/>
                  <w:tcBorders>
                    <w:top w:val="nil"/>
                    <w:left w:val="nil"/>
                    <w:bottom w:val="single" w:sz="4" w:space="0" w:color="auto"/>
                    <w:right w:val="single" w:sz="4" w:space="0" w:color="auto"/>
                  </w:tcBorders>
                  <w:shd w:val="clear" w:color="auto" w:fill="auto"/>
                  <w:noWrap/>
                  <w:vAlign w:val="center"/>
                </w:tcPr>
                <w:p w14:paraId="58A574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5E8178BC" w14:textId="77777777" w:rsidR="004837C2" w:rsidRDefault="004837C2">
                  <w:pPr>
                    <w:widowControl/>
                    <w:jc w:val="left"/>
                    <w:rPr>
                      <w:rFonts w:ascii="宋体" w:hAnsi="宋体" w:cs="宋体"/>
                      <w:b/>
                      <w:bCs/>
                      <w:color w:val="000000"/>
                      <w:kern w:val="0"/>
                      <w:sz w:val="22"/>
                      <w:szCs w:val="22"/>
                    </w:rPr>
                  </w:pPr>
                </w:p>
              </w:tc>
            </w:tr>
            <w:tr w:rsidR="004837C2" w14:paraId="14A0D28A" w14:textId="77777777">
              <w:trPr>
                <w:trHeight w:val="270"/>
              </w:trPr>
              <w:tc>
                <w:tcPr>
                  <w:tcW w:w="1892" w:type="dxa"/>
                  <w:tcBorders>
                    <w:top w:val="nil"/>
                    <w:left w:val="single" w:sz="4" w:space="0" w:color="auto"/>
                    <w:bottom w:val="single" w:sz="4" w:space="0" w:color="auto"/>
                    <w:right w:val="single" w:sz="4" w:space="0" w:color="auto"/>
                  </w:tcBorders>
                  <w:shd w:val="clear" w:color="auto" w:fill="auto"/>
                  <w:noWrap/>
                  <w:vAlign w:val="center"/>
                </w:tcPr>
                <w:p w14:paraId="62CE82DB"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订单</w:t>
                  </w:r>
                  <w:r>
                    <w:rPr>
                      <w:rFonts w:ascii="宋体" w:hAnsi="宋体" w:cs="宋体"/>
                      <w:color w:val="000000"/>
                      <w:kern w:val="0"/>
                      <w:sz w:val="22"/>
                      <w:szCs w:val="22"/>
                    </w:rPr>
                    <w:t>备注</w:t>
                  </w:r>
                </w:p>
              </w:tc>
              <w:tc>
                <w:tcPr>
                  <w:tcW w:w="1276" w:type="dxa"/>
                  <w:tcBorders>
                    <w:top w:val="single" w:sz="6" w:space="0" w:color="auto"/>
                    <w:left w:val="nil"/>
                    <w:bottom w:val="single" w:sz="6" w:space="0" w:color="auto"/>
                    <w:right w:val="single" w:sz="6" w:space="0" w:color="auto"/>
                  </w:tcBorders>
                  <w:vAlign w:val="center"/>
                </w:tcPr>
                <w:p w14:paraId="277F02D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52" w:type="dxa"/>
                  <w:tcBorders>
                    <w:top w:val="single" w:sz="6" w:space="0" w:color="auto"/>
                    <w:left w:val="single" w:sz="6" w:space="0" w:color="auto"/>
                    <w:bottom w:val="single" w:sz="6" w:space="0" w:color="auto"/>
                    <w:right w:val="single" w:sz="4" w:space="0" w:color="auto"/>
                  </w:tcBorders>
                  <w:vAlign w:val="center"/>
                </w:tcPr>
                <w:p w14:paraId="4E9CF8E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3" w:type="dxa"/>
                  <w:tcBorders>
                    <w:top w:val="nil"/>
                    <w:left w:val="single" w:sz="4" w:space="0" w:color="auto"/>
                    <w:bottom w:val="single" w:sz="4" w:space="0" w:color="auto"/>
                    <w:right w:val="single" w:sz="4" w:space="0" w:color="auto"/>
                  </w:tcBorders>
                  <w:shd w:val="clear" w:color="auto" w:fill="auto"/>
                  <w:noWrap/>
                  <w:vAlign w:val="center"/>
                </w:tcPr>
                <w:p w14:paraId="770586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848" w:type="dxa"/>
                  <w:tcBorders>
                    <w:top w:val="nil"/>
                    <w:left w:val="nil"/>
                    <w:bottom w:val="single" w:sz="4" w:space="0" w:color="auto"/>
                    <w:right w:val="single" w:sz="4" w:space="0" w:color="auto"/>
                  </w:tcBorders>
                  <w:shd w:val="clear" w:color="auto" w:fill="auto"/>
                  <w:noWrap/>
                  <w:vAlign w:val="center"/>
                </w:tcPr>
                <w:p w14:paraId="2A1886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Cs w:val="22"/>
                    </w:rPr>
                    <w:t>输入</w:t>
                  </w:r>
                </w:p>
              </w:tc>
              <w:tc>
                <w:tcPr>
                  <w:tcW w:w="2977" w:type="dxa"/>
                  <w:tcBorders>
                    <w:top w:val="nil"/>
                    <w:left w:val="nil"/>
                    <w:bottom w:val="single" w:sz="4" w:space="0" w:color="auto"/>
                    <w:right w:val="single" w:sz="4" w:space="0" w:color="auto"/>
                  </w:tcBorders>
                  <w:shd w:val="clear" w:color="000000" w:fill="FFFFFF"/>
                  <w:noWrap/>
                  <w:vAlign w:val="center"/>
                </w:tcPr>
                <w:p w14:paraId="09E44111" w14:textId="77777777" w:rsidR="004837C2" w:rsidRDefault="004837C2">
                  <w:pPr>
                    <w:widowControl/>
                    <w:jc w:val="left"/>
                    <w:rPr>
                      <w:rFonts w:ascii="宋体" w:hAnsi="宋体" w:cs="宋体"/>
                      <w:b/>
                      <w:bCs/>
                      <w:color w:val="000000"/>
                      <w:kern w:val="0"/>
                      <w:sz w:val="22"/>
                      <w:szCs w:val="22"/>
                    </w:rPr>
                  </w:pPr>
                </w:p>
              </w:tc>
            </w:tr>
          </w:tbl>
          <w:p w14:paraId="78B9B5CC" w14:textId="77777777" w:rsidR="004837C2" w:rsidRDefault="004837C2">
            <w:pPr>
              <w:rPr>
                <w:rFonts w:ascii="Book Antiqua" w:hAnsi="Book Antiqua"/>
                <w:sz w:val="18"/>
                <w:szCs w:val="18"/>
              </w:rPr>
            </w:pPr>
          </w:p>
        </w:tc>
      </w:tr>
      <w:tr w:rsidR="004837C2" w14:paraId="5243BA59" w14:textId="77777777">
        <w:trPr>
          <w:jc w:val="center"/>
        </w:trPr>
        <w:tc>
          <w:tcPr>
            <w:tcW w:w="1583" w:type="dxa"/>
            <w:shd w:val="clear" w:color="auto" w:fill="F8F8F8"/>
            <w:vAlign w:val="center"/>
          </w:tcPr>
          <w:p w14:paraId="5E1AB7A3" w14:textId="77777777" w:rsidR="004837C2" w:rsidRDefault="005F3D5F">
            <w:pPr>
              <w:rPr>
                <w:rFonts w:ascii="Book Antiqua" w:hAnsi="Book Antiqua"/>
                <w:sz w:val="18"/>
                <w:szCs w:val="18"/>
              </w:rPr>
            </w:pPr>
            <w:r>
              <w:rPr>
                <w:rFonts w:ascii="Book Antiqua" w:hAnsi="Book Antiqua" w:hint="eastAsia"/>
                <w:sz w:val="18"/>
                <w:szCs w:val="18"/>
              </w:rPr>
              <w:lastRenderedPageBreak/>
              <w:t>功能描述</w:t>
            </w:r>
            <w:r>
              <w:rPr>
                <w:rFonts w:ascii="Book Antiqua" w:hAnsi="Book Antiqua" w:hint="eastAsia"/>
                <w:sz w:val="18"/>
                <w:szCs w:val="18"/>
              </w:rPr>
              <w:t>1</w:t>
            </w:r>
          </w:p>
        </w:tc>
        <w:tc>
          <w:tcPr>
            <w:tcW w:w="7529" w:type="dxa"/>
          </w:tcPr>
          <w:p w14:paraId="4203D0F7" w14:textId="77777777" w:rsidR="004837C2" w:rsidRDefault="005F3D5F">
            <w:pPr>
              <w:pStyle w:val="afb"/>
              <w:numPr>
                <w:ilvl w:val="0"/>
                <w:numId w:val="45"/>
              </w:numPr>
              <w:rPr>
                <w:rFonts w:ascii="Book Antiqua" w:hAnsi="Book Antiqua"/>
                <w:sz w:val="18"/>
                <w:szCs w:val="18"/>
              </w:rPr>
            </w:pPr>
            <w:r>
              <w:rPr>
                <w:rFonts w:ascii="Book Antiqua" w:hAnsi="Book Antiqua"/>
                <w:sz w:val="18"/>
                <w:szCs w:val="18"/>
              </w:rPr>
              <w:t>参照表格校验导入的字段信息</w:t>
            </w:r>
          </w:p>
          <w:p w14:paraId="27746B06" w14:textId="77777777" w:rsidR="004837C2" w:rsidRDefault="005F3D5F">
            <w:pPr>
              <w:pStyle w:val="afb"/>
              <w:numPr>
                <w:ilvl w:val="0"/>
                <w:numId w:val="45"/>
              </w:numPr>
              <w:rPr>
                <w:rFonts w:ascii="Book Antiqua" w:hAnsi="Book Antiqua"/>
                <w:sz w:val="18"/>
                <w:szCs w:val="18"/>
              </w:rPr>
            </w:pPr>
            <w:r>
              <w:rPr>
                <w:rFonts w:ascii="Book Antiqua" w:hAnsi="Book Antiqua" w:hint="eastAsia"/>
                <w:sz w:val="18"/>
                <w:szCs w:val="18"/>
              </w:rPr>
              <w:t>导入</w:t>
            </w:r>
            <w:r>
              <w:rPr>
                <w:rFonts w:ascii="Book Antiqua" w:hAnsi="Book Antiqua"/>
                <w:sz w:val="18"/>
                <w:szCs w:val="18"/>
              </w:rPr>
              <w:t>表格样式，参照</w:t>
            </w:r>
            <w:r>
              <w:rPr>
                <w:rFonts w:ascii="Book Antiqua" w:hAnsi="Book Antiqua" w:hint="eastAsia"/>
                <w:sz w:val="18"/>
                <w:szCs w:val="18"/>
              </w:rPr>
              <w:t>附件</w:t>
            </w:r>
          </w:p>
          <w:p w14:paraId="383A901C" w14:textId="77777777" w:rsidR="004837C2" w:rsidRDefault="005F3D5F">
            <w:pPr>
              <w:pStyle w:val="afb"/>
              <w:numPr>
                <w:ilvl w:val="0"/>
                <w:numId w:val="45"/>
              </w:numPr>
              <w:rPr>
                <w:rFonts w:ascii="Book Antiqua" w:hAnsi="Book Antiqua"/>
                <w:sz w:val="18"/>
                <w:szCs w:val="18"/>
              </w:rPr>
            </w:pPr>
            <w:r>
              <w:rPr>
                <w:rFonts w:ascii="Book Antiqua" w:hAnsi="Book Antiqua" w:hint="eastAsia"/>
                <w:sz w:val="18"/>
                <w:szCs w:val="18"/>
              </w:rPr>
              <w:t>导入</w:t>
            </w:r>
            <w:r>
              <w:rPr>
                <w:rFonts w:ascii="Book Antiqua" w:hAnsi="Book Antiqua"/>
                <w:sz w:val="18"/>
                <w:szCs w:val="18"/>
              </w:rPr>
              <w:t>成功</w:t>
            </w:r>
            <w:r>
              <w:rPr>
                <w:rFonts w:ascii="Book Antiqua" w:hAnsi="Book Antiqua"/>
                <w:sz w:val="18"/>
                <w:szCs w:val="18"/>
              </w:rPr>
              <w:t xml:space="preserve"> </w:t>
            </w:r>
            <w:r>
              <w:rPr>
                <w:rFonts w:ascii="Book Antiqua" w:hAnsi="Book Antiqua" w:hint="eastAsia"/>
                <w:sz w:val="18"/>
                <w:szCs w:val="18"/>
              </w:rPr>
              <w:t>和</w:t>
            </w:r>
            <w:r>
              <w:rPr>
                <w:rFonts w:ascii="Book Antiqua" w:hAnsi="Book Antiqua" w:hint="eastAsia"/>
                <w:sz w:val="18"/>
                <w:szCs w:val="18"/>
              </w:rPr>
              <w:t xml:space="preserve"> </w:t>
            </w:r>
            <w:r>
              <w:rPr>
                <w:rFonts w:ascii="Book Antiqua" w:hAnsi="Book Antiqua" w:hint="eastAsia"/>
                <w:sz w:val="18"/>
                <w:szCs w:val="18"/>
              </w:rPr>
              <w:t>导入</w:t>
            </w:r>
            <w:r>
              <w:rPr>
                <w:rFonts w:ascii="Book Antiqua" w:hAnsi="Book Antiqua"/>
                <w:sz w:val="18"/>
                <w:szCs w:val="18"/>
              </w:rPr>
              <w:t>失败都进行</w:t>
            </w:r>
            <w:r>
              <w:rPr>
                <w:rFonts w:ascii="Book Antiqua" w:hAnsi="Book Antiqua" w:hint="eastAsia"/>
                <w:sz w:val="18"/>
                <w:szCs w:val="18"/>
              </w:rPr>
              <w:t>提示。</w:t>
            </w:r>
            <w:r>
              <w:rPr>
                <w:rFonts w:ascii="Book Antiqua" w:hAnsi="Book Antiqua"/>
                <w:sz w:val="18"/>
                <w:szCs w:val="18"/>
              </w:rPr>
              <w:t>导入</w:t>
            </w:r>
            <w:r>
              <w:rPr>
                <w:rFonts w:ascii="Book Antiqua" w:hAnsi="Book Antiqua" w:hint="eastAsia"/>
                <w:sz w:val="18"/>
                <w:szCs w:val="18"/>
              </w:rPr>
              <w:t>失败</w:t>
            </w:r>
            <w:r>
              <w:rPr>
                <w:rFonts w:ascii="Book Antiqua" w:hAnsi="Book Antiqua"/>
                <w:sz w:val="18"/>
                <w:szCs w:val="18"/>
              </w:rPr>
              <w:t>时，提示导入失败的</w:t>
            </w:r>
            <w:r>
              <w:rPr>
                <w:rFonts w:ascii="Book Antiqua" w:hAnsi="Book Antiqua" w:hint="eastAsia"/>
                <w:sz w:val="18"/>
                <w:szCs w:val="18"/>
              </w:rPr>
              <w:t>电商</w:t>
            </w:r>
            <w:r>
              <w:rPr>
                <w:rFonts w:ascii="Book Antiqua" w:hAnsi="Book Antiqua"/>
                <w:sz w:val="18"/>
                <w:szCs w:val="18"/>
              </w:rPr>
              <w:t>单号，和导入失败的原因；</w:t>
            </w:r>
          </w:p>
          <w:p w14:paraId="39B74E3A" w14:textId="77777777" w:rsidR="004837C2" w:rsidRDefault="005F3D5F">
            <w:pPr>
              <w:pStyle w:val="afb"/>
              <w:numPr>
                <w:ilvl w:val="0"/>
                <w:numId w:val="45"/>
              </w:numPr>
              <w:rPr>
                <w:rFonts w:ascii="Book Antiqua" w:hAnsi="Book Antiqua"/>
                <w:sz w:val="18"/>
                <w:szCs w:val="18"/>
              </w:rPr>
            </w:pPr>
            <w:r>
              <w:rPr>
                <w:rFonts w:ascii="Book Antiqua" w:hAnsi="Book Antiqua" w:hint="eastAsia"/>
                <w:sz w:val="18"/>
                <w:szCs w:val="18"/>
              </w:rPr>
              <w:t>导入订单，未选择文件就直接点击了上传按钮，提示：请选择需要上传的模版附件！</w:t>
            </w:r>
          </w:p>
          <w:p w14:paraId="4840C88F" w14:textId="77777777" w:rsidR="004837C2" w:rsidRDefault="005F3D5F">
            <w:pPr>
              <w:pStyle w:val="afb"/>
              <w:numPr>
                <w:ilvl w:val="0"/>
                <w:numId w:val="45"/>
              </w:numPr>
              <w:rPr>
                <w:rFonts w:ascii="Book Antiqua" w:hAnsi="Book Antiqua"/>
                <w:sz w:val="18"/>
                <w:szCs w:val="18"/>
              </w:rPr>
            </w:pPr>
            <w:r>
              <w:rPr>
                <w:rFonts w:ascii="Book Antiqua" w:hAnsi="Book Antiqua" w:hint="eastAsia"/>
                <w:sz w:val="18"/>
                <w:szCs w:val="18"/>
              </w:rPr>
              <w:t>导入订单，有必填项未填写，提示：第</w:t>
            </w:r>
            <w:r>
              <w:rPr>
                <w:rFonts w:ascii="Book Antiqua" w:hAnsi="Book Antiqua" w:hint="eastAsia"/>
                <w:sz w:val="18"/>
                <w:szCs w:val="18"/>
              </w:rPr>
              <w:t>N</w:t>
            </w:r>
            <w:r>
              <w:rPr>
                <w:rFonts w:ascii="Book Antiqua" w:hAnsi="Book Antiqua" w:hint="eastAsia"/>
                <w:sz w:val="18"/>
                <w:szCs w:val="18"/>
              </w:rPr>
              <w:t>行，请输入</w:t>
            </w:r>
            <w:r>
              <w:rPr>
                <w:rFonts w:ascii="Book Antiqua" w:hAnsi="Book Antiqua" w:hint="eastAsia"/>
                <w:sz w:val="18"/>
                <w:szCs w:val="18"/>
              </w:rPr>
              <w:t>&lt;</w:t>
            </w:r>
            <w:r>
              <w:rPr>
                <w:rFonts w:ascii="Book Antiqua" w:hAnsi="Book Antiqua" w:hint="eastAsia"/>
                <w:sz w:val="18"/>
                <w:szCs w:val="18"/>
              </w:rPr>
              <w:t>字段名称</w:t>
            </w:r>
            <w:r>
              <w:rPr>
                <w:rFonts w:ascii="Book Antiqua" w:hAnsi="Book Antiqua" w:hint="eastAsia"/>
                <w:sz w:val="18"/>
                <w:szCs w:val="18"/>
              </w:rPr>
              <w:t>&gt;</w:t>
            </w:r>
            <w:r>
              <w:rPr>
                <w:rFonts w:ascii="Book Antiqua" w:hAnsi="Book Antiqua" w:hint="eastAsia"/>
                <w:sz w:val="18"/>
                <w:szCs w:val="18"/>
              </w:rPr>
              <w:t>！</w:t>
            </w:r>
          </w:p>
          <w:p w14:paraId="785AE658" w14:textId="77777777" w:rsidR="004837C2" w:rsidRDefault="005F3D5F">
            <w:pPr>
              <w:pStyle w:val="afb"/>
              <w:numPr>
                <w:ilvl w:val="0"/>
                <w:numId w:val="45"/>
              </w:numPr>
              <w:rPr>
                <w:rFonts w:ascii="Book Antiqua" w:hAnsi="Book Antiqua"/>
                <w:sz w:val="18"/>
                <w:szCs w:val="18"/>
              </w:rPr>
            </w:pPr>
            <w:r>
              <w:rPr>
                <w:rFonts w:ascii="Book Antiqua" w:hAnsi="Book Antiqua" w:hint="eastAsia"/>
                <w:sz w:val="18"/>
                <w:szCs w:val="18"/>
              </w:rPr>
              <w:t>导入订单，字段填写不合法，提示：第</w:t>
            </w:r>
            <w:r>
              <w:rPr>
                <w:rFonts w:ascii="Book Antiqua" w:hAnsi="Book Antiqua" w:hint="eastAsia"/>
                <w:sz w:val="18"/>
                <w:szCs w:val="18"/>
              </w:rPr>
              <w:t>N</w:t>
            </w:r>
            <w:r>
              <w:rPr>
                <w:rFonts w:ascii="Book Antiqua" w:hAnsi="Book Antiqua" w:hint="eastAsia"/>
                <w:sz w:val="18"/>
                <w:szCs w:val="18"/>
              </w:rPr>
              <w:t>行，请输入正确的</w:t>
            </w:r>
            <w:r>
              <w:rPr>
                <w:rFonts w:ascii="Book Antiqua" w:hAnsi="Book Antiqua" w:hint="eastAsia"/>
                <w:sz w:val="18"/>
                <w:szCs w:val="18"/>
              </w:rPr>
              <w:t>&lt;</w:t>
            </w:r>
            <w:r>
              <w:rPr>
                <w:rFonts w:ascii="Book Antiqua" w:hAnsi="Book Antiqua" w:hint="eastAsia"/>
                <w:sz w:val="18"/>
                <w:szCs w:val="18"/>
              </w:rPr>
              <w:t>字段名称</w:t>
            </w:r>
            <w:r>
              <w:rPr>
                <w:rFonts w:ascii="Book Antiqua" w:hAnsi="Book Antiqua" w:hint="eastAsia"/>
                <w:sz w:val="18"/>
                <w:szCs w:val="18"/>
              </w:rPr>
              <w:t>&gt;</w:t>
            </w:r>
            <w:r>
              <w:rPr>
                <w:rFonts w:ascii="Book Antiqua" w:hAnsi="Book Antiqua" w:hint="eastAsia"/>
                <w:sz w:val="18"/>
                <w:szCs w:val="18"/>
              </w:rPr>
              <w:t>！</w:t>
            </w:r>
          </w:p>
        </w:tc>
      </w:tr>
      <w:tr w:rsidR="004837C2" w14:paraId="0422581F" w14:textId="77777777">
        <w:trPr>
          <w:trHeight w:val="211"/>
          <w:jc w:val="center"/>
        </w:trPr>
        <w:tc>
          <w:tcPr>
            <w:tcW w:w="1583" w:type="dxa"/>
            <w:shd w:val="clear" w:color="auto" w:fill="F8F8F8"/>
            <w:vAlign w:val="center"/>
          </w:tcPr>
          <w:p w14:paraId="0B50D641"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373840FF" w14:textId="77777777" w:rsidR="004837C2" w:rsidRDefault="005F3D5F">
            <w:pPr>
              <w:rPr>
                <w:rFonts w:ascii="Book Antiqua" w:hAnsi="Book Antiqua"/>
                <w:sz w:val="18"/>
                <w:szCs w:val="18"/>
              </w:rPr>
            </w:pPr>
            <w:r>
              <w:rPr>
                <w:rFonts w:ascii="Book Antiqua" w:hAnsi="Book Antiqua"/>
                <w:sz w:val="18"/>
                <w:szCs w:val="18"/>
              </w:rPr>
              <w:t>无</w:t>
            </w:r>
          </w:p>
        </w:tc>
      </w:tr>
      <w:tr w:rsidR="004837C2" w14:paraId="16AE12AB" w14:textId="77777777">
        <w:trPr>
          <w:trHeight w:val="363"/>
          <w:jc w:val="center"/>
        </w:trPr>
        <w:tc>
          <w:tcPr>
            <w:tcW w:w="1583" w:type="dxa"/>
            <w:shd w:val="clear" w:color="auto" w:fill="F8F8F8"/>
            <w:vAlign w:val="center"/>
          </w:tcPr>
          <w:p w14:paraId="349B5CC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4743FF83" w14:textId="77777777" w:rsidR="004837C2" w:rsidRDefault="005F3D5F">
            <w:r>
              <w:rPr>
                <w:rFonts w:ascii="Book Antiqua" w:hAnsi="Book Antiqua" w:hint="eastAsia"/>
                <w:sz w:val="18"/>
                <w:szCs w:val="18"/>
              </w:rPr>
              <w:t>无</w:t>
            </w:r>
          </w:p>
        </w:tc>
      </w:tr>
      <w:tr w:rsidR="004837C2" w14:paraId="063693EB" w14:textId="77777777">
        <w:trPr>
          <w:trHeight w:val="321"/>
          <w:jc w:val="center"/>
        </w:trPr>
        <w:tc>
          <w:tcPr>
            <w:tcW w:w="1583" w:type="dxa"/>
            <w:shd w:val="clear" w:color="auto" w:fill="F8F8F8"/>
            <w:vAlign w:val="center"/>
          </w:tcPr>
          <w:p w14:paraId="2F0EE7F0"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69E4B668" w14:textId="77777777" w:rsidR="004837C2" w:rsidRDefault="004837C2">
            <w:pPr>
              <w:rPr>
                <w:rFonts w:ascii="Book Antiqua" w:hAnsi="Book Antiqua"/>
                <w:sz w:val="18"/>
                <w:szCs w:val="18"/>
              </w:rPr>
            </w:pPr>
          </w:p>
        </w:tc>
      </w:tr>
    </w:tbl>
    <w:p w14:paraId="76D55391" w14:textId="77777777" w:rsidR="004837C2" w:rsidRDefault="004837C2"/>
    <w:p w14:paraId="70F3E087" w14:textId="77777777" w:rsidR="004837C2" w:rsidRDefault="005F3D5F">
      <w:pPr>
        <w:pStyle w:val="3"/>
        <w:numPr>
          <w:ilvl w:val="2"/>
          <w:numId w:val="23"/>
        </w:numPr>
        <w:rPr>
          <w:rFonts w:ascii="黑体" w:eastAsia="黑体" w:hAnsi="黑体"/>
          <w:sz w:val="24"/>
          <w:szCs w:val="24"/>
        </w:rPr>
      </w:pPr>
      <w:bookmarkStart w:id="73" w:name="_Toc12719553"/>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28</w:t>
      </w:r>
      <w:r>
        <w:rPr>
          <w:rFonts w:ascii="黑体" w:eastAsia="黑体" w:hAnsi="黑体" w:hint="eastAsia"/>
          <w:sz w:val="24"/>
          <w:szCs w:val="24"/>
        </w:rPr>
        <w:t>.0 订单</w:t>
      </w:r>
      <w:bookmarkEnd w:id="73"/>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EC7131A" w14:textId="77777777">
        <w:trPr>
          <w:jc w:val="center"/>
        </w:trPr>
        <w:tc>
          <w:tcPr>
            <w:tcW w:w="1583" w:type="dxa"/>
            <w:shd w:val="clear" w:color="auto" w:fill="F8F8F8"/>
            <w:vAlign w:val="center"/>
          </w:tcPr>
          <w:p w14:paraId="56F988D0"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E027173"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28</w:t>
            </w:r>
            <w:r>
              <w:rPr>
                <w:rFonts w:ascii="Book Antiqua" w:hAnsi="Book Antiqua" w:hint="eastAsia"/>
                <w:b/>
                <w:color w:val="00B050"/>
                <w:sz w:val="18"/>
                <w:szCs w:val="18"/>
              </w:rPr>
              <w:t>.0</w:t>
            </w:r>
          </w:p>
        </w:tc>
      </w:tr>
      <w:tr w:rsidR="004837C2" w14:paraId="28A45E96" w14:textId="77777777">
        <w:trPr>
          <w:jc w:val="center"/>
        </w:trPr>
        <w:tc>
          <w:tcPr>
            <w:tcW w:w="1583" w:type="dxa"/>
            <w:shd w:val="clear" w:color="auto" w:fill="F8F8F8"/>
            <w:vAlign w:val="center"/>
          </w:tcPr>
          <w:p w14:paraId="3634D3D7"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3AFC1A3" w14:textId="77777777" w:rsidR="004837C2" w:rsidRDefault="005F3D5F">
            <w:pPr>
              <w:rPr>
                <w:rFonts w:ascii="Book Antiqua" w:hAnsi="Book Antiqua"/>
                <w:sz w:val="18"/>
                <w:szCs w:val="18"/>
              </w:rPr>
            </w:pPr>
            <w:r>
              <w:rPr>
                <w:rFonts w:ascii="宋体" w:hAnsi="宋体" w:hint="eastAsia"/>
                <w:sz w:val="18"/>
                <w:szCs w:val="18"/>
              </w:rPr>
              <w:t>订单</w:t>
            </w:r>
          </w:p>
        </w:tc>
      </w:tr>
      <w:tr w:rsidR="004837C2" w14:paraId="2161C9CC" w14:textId="77777777">
        <w:trPr>
          <w:jc w:val="center"/>
        </w:trPr>
        <w:tc>
          <w:tcPr>
            <w:tcW w:w="1583" w:type="dxa"/>
            <w:shd w:val="clear" w:color="auto" w:fill="F8F8F8"/>
            <w:vAlign w:val="center"/>
          </w:tcPr>
          <w:p w14:paraId="44CD6833"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7233FDA" w14:textId="77777777" w:rsidR="004837C2" w:rsidRDefault="005F3D5F">
            <w:pPr>
              <w:pStyle w:val="afb"/>
              <w:numPr>
                <w:ilvl w:val="0"/>
                <w:numId w:val="46"/>
              </w:numPr>
              <w:rPr>
                <w:rFonts w:ascii="Book Antiqua" w:hAnsi="Book Antiqua"/>
                <w:sz w:val="18"/>
                <w:szCs w:val="18"/>
              </w:rPr>
            </w:pPr>
            <w:r>
              <w:rPr>
                <w:rFonts w:ascii="Book Antiqua" w:hAnsi="Book Antiqua"/>
                <w:sz w:val="18"/>
                <w:szCs w:val="18"/>
              </w:rPr>
              <w:t>跑订单流程，</w:t>
            </w:r>
            <w:r>
              <w:rPr>
                <w:rFonts w:ascii="Book Antiqua" w:hAnsi="Book Antiqua" w:hint="eastAsia"/>
                <w:sz w:val="18"/>
                <w:szCs w:val="18"/>
              </w:rPr>
              <w:t>生</w:t>
            </w:r>
            <w:r>
              <w:rPr>
                <w:rFonts w:ascii="Book Antiqua" w:hAnsi="Book Antiqua"/>
                <w:sz w:val="18"/>
                <w:szCs w:val="18"/>
              </w:rPr>
              <w:t>成配货单，同步到</w:t>
            </w:r>
            <w:r>
              <w:rPr>
                <w:rFonts w:ascii="Book Antiqua" w:hAnsi="Book Antiqua" w:hint="eastAsia"/>
                <w:sz w:val="18"/>
                <w:szCs w:val="18"/>
              </w:rPr>
              <w:t>仓库；</w:t>
            </w:r>
          </w:p>
          <w:p w14:paraId="3E554112" w14:textId="77777777" w:rsidR="004837C2" w:rsidRDefault="005F3D5F">
            <w:pPr>
              <w:pStyle w:val="afb"/>
              <w:numPr>
                <w:ilvl w:val="0"/>
                <w:numId w:val="46"/>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进行编辑订单、取消订单、部分退款、拦截订单、创建售后单、处理订单问题等操作，</w:t>
            </w:r>
            <w:r>
              <w:rPr>
                <w:rFonts w:ascii="Book Antiqua" w:hAnsi="Book Antiqua" w:hint="eastAsia"/>
                <w:sz w:val="18"/>
                <w:szCs w:val="18"/>
              </w:rPr>
              <w:t>具体</w:t>
            </w:r>
            <w:r>
              <w:rPr>
                <w:rFonts w:ascii="Book Antiqua" w:hAnsi="Book Antiqua"/>
                <w:sz w:val="18"/>
                <w:szCs w:val="18"/>
              </w:rPr>
              <w:t>功能</w:t>
            </w:r>
            <w:r>
              <w:rPr>
                <w:rFonts w:ascii="Book Antiqua" w:hAnsi="Book Antiqua" w:hint="eastAsia"/>
                <w:sz w:val="18"/>
                <w:szCs w:val="18"/>
              </w:rPr>
              <w:t>描述</w:t>
            </w:r>
            <w:r>
              <w:rPr>
                <w:rFonts w:ascii="Book Antiqua" w:hAnsi="Book Antiqua"/>
                <w:sz w:val="18"/>
                <w:szCs w:val="18"/>
              </w:rPr>
              <w:t>查看下述用例；</w:t>
            </w:r>
          </w:p>
          <w:p w14:paraId="67AE3630" w14:textId="77777777" w:rsidR="004837C2" w:rsidRDefault="005F3D5F">
            <w:pPr>
              <w:pStyle w:val="afb"/>
              <w:numPr>
                <w:ilvl w:val="0"/>
                <w:numId w:val="46"/>
              </w:num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导出订单</w:t>
            </w:r>
          </w:p>
        </w:tc>
      </w:tr>
      <w:tr w:rsidR="004837C2" w14:paraId="3A39F9FD" w14:textId="77777777">
        <w:trPr>
          <w:jc w:val="center"/>
        </w:trPr>
        <w:tc>
          <w:tcPr>
            <w:tcW w:w="1583" w:type="dxa"/>
            <w:shd w:val="clear" w:color="auto" w:fill="F8F8F8"/>
            <w:vAlign w:val="center"/>
          </w:tcPr>
          <w:p w14:paraId="3F876256"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47D4652B" w14:textId="77777777" w:rsidR="004837C2" w:rsidRDefault="005F3D5F">
            <w:pPr>
              <w:rPr>
                <w:rFonts w:ascii="宋体" w:hAnsi="宋体"/>
                <w:sz w:val="18"/>
                <w:szCs w:val="18"/>
              </w:rPr>
            </w:pPr>
            <w:r>
              <w:rPr>
                <w:rFonts w:ascii="宋体" w:hAnsi="宋体" w:hint="eastAsia"/>
                <w:sz w:val="18"/>
                <w:szCs w:val="18"/>
              </w:rPr>
              <w:t>郭荣</w:t>
            </w:r>
          </w:p>
        </w:tc>
      </w:tr>
      <w:tr w:rsidR="004837C2" w14:paraId="76F70336" w14:textId="77777777">
        <w:trPr>
          <w:jc w:val="center"/>
        </w:trPr>
        <w:tc>
          <w:tcPr>
            <w:tcW w:w="1583" w:type="dxa"/>
            <w:shd w:val="clear" w:color="auto" w:fill="F8F8F8"/>
            <w:vAlign w:val="center"/>
          </w:tcPr>
          <w:p w14:paraId="5D3830CE"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4FB53D21"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-2-25</w:t>
            </w:r>
          </w:p>
        </w:tc>
      </w:tr>
      <w:tr w:rsidR="004837C2" w14:paraId="4C438A7D" w14:textId="77777777">
        <w:trPr>
          <w:jc w:val="center"/>
        </w:trPr>
        <w:tc>
          <w:tcPr>
            <w:tcW w:w="1583" w:type="dxa"/>
            <w:shd w:val="clear" w:color="auto" w:fill="F8F8F8"/>
            <w:vAlign w:val="center"/>
          </w:tcPr>
          <w:p w14:paraId="7D4321DA"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1376B67D" w14:textId="77777777" w:rsidR="004837C2" w:rsidRDefault="005F3D5F">
            <w:pPr>
              <w:rPr>
                <w:rFonts w:ascii="Book Antiqua" w:hAnsi="Book Antiqua"/>
                <w:sz w:val="18"/>
                <w:szCs w:val="18"/>
              </w:rPr>
            </w:pPr>
            <w:r>
              <w:rPr>
                <w:rFonts w:ascii="Book Antiqua" w:hAnsi="Book Antiqua" w:hint="eastAsia"/>
                <w:sz w:val="18"/>
                <w:szCs w:val="18"/>
              </w:rPr>
              <w:t>原始</w:t>
            </w:r>
            <w:r>
              <w:rPr>
                <w:rFonts w:ascii="Book Antiqua" w:hAnsi="Book Antiqua"/>
                <w:sz w:val="18"/>
                <w:szCs w:val="18"/>
              </w:rPr>
              <w:t>订单匹配成功后，</w:t>
            </w:r>
            <w:r>
              <w:rPr>
                <w:rFonts w:ascii="Book Antiqua" w:hAnsi="Book Antiqua" w:hint="eastAsia"/>
                <w:sz w:val="18"/>
                <w:szCs w:val="18"/>
              </w:rPr>
              <w:t>生成“系统</w:t>
            </w:r>
            <w:r>
              <w:rPr>
                <w:rFonts w:ascii="Book Antiqua" w:hAnsi="Book Antiqua"/>
                <w:sz w:val="18"/>
                <w:szCs w:val="18"/>
              </w:rPr>
              <w:t>订单</w:t>
            </w:r>
            <w:r>
              <w:rPr>
                <w:rFonts w:ascii="Book Antiqua" w:hAnsi="Book Antiqua"/>
                <w:sz w:val="18"/>
                <w:szCs w:val="18"/>
              </w:rPr>
              <w:t>“</w:t>
            </w:r>
          </w:p>
        </w:tc>
      </w:tr>
      <w:tr w:rsidR="004837C2" w14:paraId="12EEBD38" w14:textId="77777777">
        <w:trPr>
          <w:jc w:val="center"/>
        </w:trPr>
        <w:tc>
          <w:tcPr>
            <w:tcW w:w="1583" w:type="dxa"/>
            <w:shd w:val="clear" w:color="auto" w:fill="F8F8F8"/>
            <w:vAlign w:val="center"/>
          </w:tcPr>
          <w:p w14:paraId="5624B646" w14:textId="77777777" w:rsidR="004837C2" w:rsidRDefault="005F3D5F">
            <w:pPr>
              <w:rPr>
                <w:rFonts w:ascii="Book Antiqua" w:hAnsi="Book Antiqua"/>
                <w:sz w:val="18"/>
                <w:szCs w:val="18"/>
              </w:rPr>
            </w:pPr>
            <w:r>
              <w:rPr>
                <w:rFonts w:ascii="Book Antiqua" w:hAnsi="Book Antiqua" w:hint="eastAsia"/>
                <w:sz w:val="18"/>
                <w:szCs w:val="18"/>
              </w:rPr>
              <w:lastRenderedPageBreak/>
              <w:t>订单</w:t>
            </w:r>
            <w:r>
              <w:rPr>
                <w:rFonts w:ascii="Book Antiqua" w:hAnsi="Book Antiqua"/>
                <w:sz w:val="18"/>
                <w:szCs w:val="18"/>
              </w:rPr>
              <w:t>状态图</w:t>
            </w:r>
          </w:p>
        </w:tc>
        <w:tc>
          <w:tcPr>
            <w:tcW w:w="7529" w:type="dxa"/>
          </w:tcPr>
          <w:p w14:paraId="5971859A" w14:textId="77777777" w:rsidR="004837C2" w:rsidRDefault="005F3D5F">
            <w:pPr>
              <w:rPr>
                <w:rFonts w:ascii="宋体" w:hAnsi="宋体"/>
                <w:sz w:val="18"/>
                <w:szCs w:val="18"/>
              </w:rPr>
            </w:pPr>
            <w:r>
              <w:rPr>
                <w:noProof/>
              </w:rPr>
              <w:drawing>
                <wp:inline distT="0" distB="0" distL="0" distR="0" wp14:anchorId="4EDB26E1" wp14:editId="486F783B">
                  <wp:extent cx="4584700" cy="2677795"/>
                  <wp:effectExtent l="0" t="0" r="6350" b="8255"/>
                  <wp:docPr id="152" name="图片 152" descr="https://uploader.shimo.im/f/yeiJ0G8bpRkw12hl.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s://uploader.shimo.im/f/yeiJ0G8bpRkw12hl.png!thumbnail"/>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657879" cy="2720846"/>
                          </a:xfrm>
                          <a:prstGeom prst="rect">
                            <a:avLst/>
                          </a:prstGeom>
                          <a:noFill/>
                          <a:ln>
                            <a:noFill/>
                          </a:ln>
                        </pic:spPr>
                      </pic:pic>
                    </a:graphicData>
                  </a:graphic>
                </wp:inline>
              </w:drawing>
            </w:r>
          </w:p>
          <w:p w14:paraId="731F4D8B" w14:textId="77777777" w:rsidR="004837C2" w:rsidRDefault="005F3D5F">
            <w:pPr>
              <w:rPr>
                <w:rFonts w:ascii="宋体" w:hAnsi="宋体"/>
                <w:sz w:val="18"/>
                <w:szCs w:val="18"/>
              </w:rPr>
            </w:pPr>
            <w:r>
              <w:rPr>
                <w:noProof/>
              </w:rPr>
              <w:drawing>
                <wp:inline distT="0" distB="0" distL="0" distR="0" wp14:anchorId="776437E3" wp14:editId="5AC0F21B">
                  <wp:extent cx="4566920" cy="1911985"/>
                  <wp:effectExtent l="0" t="0" r="5080" b="12065"/>
                  <wp:docPr id="153" name="图片 153" descr="https://uploader.shimo.im/f/92XpUiLdqekr88TA.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s://uploader.shimo.im/f/92XpUiLdqekr88TA.png!thumbnail"/>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4584930" cy="1919422"/>
                          </a:xfrm>
                          <a:prstGeom prst="rect">
                            <a:avLst/>
                          </a:prstGeom>
                          <a:noFill/>
                          <a:ln>
                            <a:noFill/>
                          </a:ln>
                        </pic:spPr>
                      </pic:pic>
                    </a:graphicData>
                  </a:graphic>
                </wp:inline>
              </w:drawing>
            </w:r>
          </w:p>
        </w:tc>
      </w:tr>
      <w:tr w:rsidR="004837C2" w14:paraId="53063D99" w14:textId="77777777">
        <w:trPr>
          <w:jc w:val="center"/>
        </w:trPr>
        <w:tc>
          <w:tcPr>
            <w:tcW w:w="1583" w:type="dxa"/>
            <w:shd w:val="clear" w:color="auto" w:fill="F8F8F8"/>
            <w:vAlign w:val="center"/>
          </w:tcPr>
          <w:p w14:paraId="6BDDBA3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43E1558" w14:textId="77777777" w:rsidR="004837C2" w:rsidRDefault="005F3D5F">
            <w:r>
              <w:rPr>
                <w:noProof/>
              </w:rPr>
              <w:drawing>
                <wp:inline distT="0" distB="0" distL="0" distR="0" wp14:anchorId="3714CC5A" wp14:editId="33F06AAB">
                  <wp:extent cx="4643755" cy="2268855"/>
                  <wp:effectExtent l="0" t="0" r="4445" b="171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64"/>
                          <a:stretch>
                            <a:fillRect/>
                          </a:stretch>
                        </pic:blipFill>
                        <pic:spPr>
                          <a:xfrm>
                            <a:off x="0" y="0"/>
                            <a:ext cx="4643755" cy="2268855"/>
                          </a:xfrm>
                          <a:prstGeom prst="rect">
                            <a:avLst/>
                          </a:prstGeom>
                        </pic:spPr>
                      </pic:pic>
                    </a:graphicData>
                  </a:graphic>
                </wp:inline>
              </w:drawing>
            </w:r>
          </w:p>
          <w:p w14:paraId="4CC59587"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w:t>
            </w:r>
            <w:r>
              <w:rPr>
                <w:rFonts w:ascii="宋体" w:hAnsi="宋体" w:hint="eastAsia"/>
                <w:sz w:val="18"/>
                <w:szCs w:val="18"/>
              </w:rPr>
              <w:t>订单</w:t>
            </w:r>
            <w:r>
              <w:rPr>
                <w:rFonts w:ascii="宋体" w:hAnsi="宋体"/>
                <w:sz w:val="18"/>
                <w:szCs w:val="18"/>
              </w:rPr>
              <w:t>列表页</w:t>
            </w:r>
          </w:p>
        </w:tc>
      </w:tr>
      <w:tr w:rsidR="004837C2" w14:paraId="245F1DE7" w14:textId="77777777">
        <w:trPr>
          <w:jc w:val="center"/>
        </w:trPr>
        <w:tc>
          <w:tcPr>
            <w:tcW w:w="1583" w:type="dxa"/>
            <w:shd w:val="clear" w:color="auto" w:fill="F8F8F8"/>
            <w:vAlign w:val="center"/>
          </w:tcPr>
          <w:p w14:paraId="31760374"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176F500F" w14:textId="77777777" w:rsidR="004837C2" w:rsidRDefault="005F3D5F">
            <w:pPr>
              <w:rPr>
                <w:rFonts w:ascii="Book Antiqua" w:hAnsi="Book Antiqua"/>
                <w:sz w:val="18"/>
                <w:szCs w:val="18"/>
              </w:rPr>
            </w:pPr>
            <w:r>
              <w:rPr>
                <w:rFonts w:ascii="Book Antiqua" w:hAnsi="Book Antiqua" w:hint="eastAsia"/>
                <w:sz w:val="18"/>
                <w:szCs w:val="18"/>
              </w:rPr>
              <w:t>配货</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配货、部分配货、已配货）</w:t>
            </w:r>
            <w:r>
              <w:rPr>
                <w:rFonts w:ascii="Book Antiqua" w:hAnsi="Book Antiqua" w:hint="eastAsia"/>
                <w:sz w:val="18"/>
                <w:szCs w:val="18"/>
              </w:rPr>
              <w:t>、发货</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发货、</w:t>
            </w:r>
            <w:r>
              <w:rPr>
                <w:rFonts w:ascii="Book Antiqua" w:hAnsi="Book Antiqua" w:hint="eastAsia"/>
                <w:sz w:val="18"/>
                <w:szCs w:val="18"/>
              </w:rPr>
              <w:t>部分</w:t>
            </w:r>
            <w:r>
              <w:rPr>
                <w:rFonts w:ascii="Book Antiqua" w:hAnsi="Book Antiqua"/>
                <w:sz w:val="18"/>
                <w:szCs w:val="18"/>
              </w:rPr>
              <w:t>发货、</w:t>
            </w:r>
            <w:r>
              <w:rPr>
                <w:rFonts w:ascii="Book Antiqua" w:hAnsi="Book Antiqua" w:hint="eastAsia"/>
                <w:sz w:val="18"/>
                <w:szCs w:val="18"/>
              </w:rPr>
              <w:t>已</w:t>
            </w:r>
            <w:r>
              <w:rPr>
                <w:rFonts w:ascii="Book Antiqua" w:hAnsi="Book Antiqua"/>
                <w:sz w:val="18"/>
                <w:szCs w:val="18"/>
              </w:rPr>
              <w:t>发货）</w:t>
            </w:r>
            <w:r>
              <w:rPr>
                <w:rFonts w:ascii="Book Antiqua" w:hAnsi="Book Antiqua" w:hint="eastAsia"/>
                <w:sz w:val="18"/>
                <w:szCs w:val="18"/>
              </w:rPr>
              <w:t>、问题</w:t>
            </w:r>
            <w:r>
              <w:rPr>
                <w:rFonts w:ascii="Book Antiqua" w:hAnsi="Book Antiqua"/>
                <w:sz w:val="18"/>
                <w:szCs w:val="18"/>
              </w:rPr>
              <w:t>类型</w:t>
            </w:r>
            <w:r>
              <w:rPr>
                <w:rFonts w:ascii="Book Antiqua" w:hAnsi="Book Antiqua" w:hint="eastAsia"/>
                <w:sz w:val="18"/>
                <w:szCs w:val="18"/>
              </w:rPr>
              <w:t>（全部</w:t>
            </w:r>
            <w:r>
              <w:rPr>
                <w:rFonts w:ascii="Book Antiqua" w:hAnsi="Book Antiqua"/>
                <w:sz w:val="18"/>
                <w:szCs w:val="18"/>
              </w:rPr>
              <w:t>、地址问题、合并订单、其他）</w:t>
            </w:r>
            <w:r>
              <w:rPr>
                <w:rFonts w:ascii="Book Antiqua" w:hAnsi="Book Antiqua" w:hint="eastAsia"/>
                <w:sz w:val="18"/>
                <w:szCs w:val="18"/>
              </w:rPr>
              <w:t>、来源</w:t>
            </w:r>
            <w:r>
              <w:rPr>
                <w:rFonts w:ascii="Book Antiqua" w:hAnsi="Book Antiqua"/>
                <w:sz w:val="18"/>
                <w:szCs w:val="18"/>
              </w:rPr>
              <w:t>平台（</w:t>
            </w:r>
            <w:r>
              <w:rPr>
                <w:rFonts w:ascii="Book Antiqua" w:hAnsi="Book Antiqua" w:hint="eastAsia"/>
                <w:sz w:val="18"/>
                <w:szCs w:val="18"/>
              </w:rPr>
              <w:t>已</w:t>
            </w:r>
            <w:r>
              <w:rPr>
                <w:rFonts w:ascii="Book Antiqua" w:hAnsi="Book Antiqua"/>
                <w:sz w:val="18"/>
                <w:szCs w:val="18"/>
              </w:rPr>
              <w:t>添加店铺</w:t>
            </w:r>
            <w:r>
              <w:rPr>
                <w:rFonts w:ascii="Book Antiqua" w:hAnsi="Book Antiqua" w:hint="eastAsia"/>
                <w:sz w:val="18"/>
                <w:szCs w:val="18"/>
              </w:rPr>
              <w:t>中</w:t>
            </w:r>
            <w:r>
              <w:rPr>
                <w:rFonts w:ascii="Book Antiqua" w:hAnsi="Book Antiqua"/>
                <w:sz w:val="18"/>
                <w:szCs w:val="18"/>
              </w:rPr>
              <w:t>包含的平台）</w:t>
            </w:r>
            <w:r>
              <w:rPr>
                <w:rFonts w:ascii="Book Antiqua" w:hAnsi="Book Antiqua" w:hint="eastAsia"/>
                <w:sz w:val="18"/>
                <w:szCs w:val="18"/>
              </w:rPr>
              <w:t>、</w:t>
            </w:r>
            <w:r>
              <w:rPr>
                <w:rFonts w:ascii="Book Antiqua" w:hAnsi="Book Antiqua"/>
                <w:sz w:val="18"/>
                <w:szCs w:val="18"/>
              </w:rPr>
              <w:t>来源店铺（已添加的店铺）、物流方式（</w:t>
            </w:r>
            <w:r>
              <w:rPr>
                <w:rFonts w:ascii="Book Antiqua" w:hAnsi="Book Antiqua" w:hint="eastAsia"/>
                <w:sz w:val="18"/>
                <w:szCs w:val="18"/>
              </w:rPr>
              <w:t>可</w:t>
            </w:r>
            <w:r>
              <w:rPr>
                <w:rFonts w:ascii="Book Antiqua" w:hAnsi="Book Antiqua"/>
                <w:sz w:val="18"/>
                <w:szCs w:val="18"/>
              </w:rPr>
              <w:t>用</w:t>
            </w:r>
            <w:r>
              <w:rPr>
                <w:rFonts w:ascii="Book Antiqua" w:hAnsi="Book Antiqua" w:hint="eastAsia"/>
                <w:sz w:val="18"/>
                <w:szCs w:val="18"/>
              </w:rPr>
              <w:t>物流</w:t>
            </w:r>
            <w:r>
              <w:rPr>
                <w:rFonts w:ascii="Book Antiqua" w:hAnsi="Book Antiqua"/>
                <w:sz w:val="18"/>
                <w:szCs w:val="18"/>
              </w:rPr>
              <w:t>方式）、仓库（可用仓库）、订单号（</w:t>
            </w:r>
            <w:r>
              <w:rPr>
                <w:rFonts w:ascii="Book Antiqua" w:hAnsi="Book Antiqua" w:hint="eastAsia"/>
                <w:sz w:val="18"/>
                <w:szCs w:val="18"/>
              </w:rPr>
              <w:t>精确</w:t>
            </w:r>
            <w:r>
              <w:rPr>
                <w:rFonts w:ascii="Book Antiqua" w:hAnsi="Book Antiqua"/>
                <w:sz w:val="18"/>
                <w:szCs w:val="18"/>
              </w:rPr>
              <w:t>搜索）、电商单号（精确搜索）</w:t>
            </w:r>
            <w:r>
              <w:rPr>
                <w:rFonts w:ascii="Book Antiqua" w:hAnsi="Book Antiqua" w:hint="eastAsia"/>
                <w:sz w:val="18"/>
                <w:szCs w:val="18"/>
              </w:rPr>
              <w:t>、跟踪</w:t>
            </w:r>
            <w:r>
              <w:rPr>
                <w:rFonts w:ascii="Book Antiqua" w:hAnsi="Book Antiqua"/>
                <w:sz w:val="18"/>
                <w:szCs w:val="18"/>
              </w:rPr>
              <w:t>号（精确搜索）、收件人（</w:t>
            </w:r>
            <w:r>
              <w:rPr>
                <w:rFonts w:ascii="Book Antiqua" w:hAnsi="Book Antiqua" w:hint="eastAsia"/>
                <w:sz w:val="18"/>
                <w:szCs w:val="18"/>
              </w:rPr>
              <w:t>精确</w:t>
            </w:r>
            <w:r>
              <w:rPr>
                <w:rFonts w:ascii="Book Antiqua" w:hAnsi="Book Antiqua"/>
                <w:sz w:val="18"/>
                <w:szCs w:val="18"/>
              </w:rPr>
              <w:t>搜索）、收件人邮箱（</w:t>
            </w:r>
            <w:r>
              <w:rPr>
                <w:rFonts w:ascii="Book Antiqua" w:hAnsi="Book Antiqua" w:hint="eastAsia"/>
                <w:sz w:val="18"/>
                <w:szCs w:val="18"/>
              </w:rPr>
              <w:t>精确</w:t>
            </w:r>
            <w:r>
              <w:rPr>
                <w:rFonts w:ascii="Book Antiqua" w:hAnsi="Book Antiqua"/>
                <w:sz w:val="18"/>
                <w:szCs w:val="18"/>
              </w:rPr>
              <w:t>搜索）、</w:t>
            </w:r>
            <w:r>
              <w:rPr>
                <w:rFonts w:ascii="Book Antiqua" w:hAnsi="Book Antiqua" w:hint="eastAsia"/>
                <w:sz w:val="18"/>
                <w:szCs w:val="18"/>
              </w:rPr>
              <w:t>下单</w:t>
            </w:r>
            <w:r>
              <w:rPr>
                <w:rFonts w:ascii="Book Antiqua" w:hAnsi="Book Antiqua"/>
                <w:sz w:val="18"/>
                <w:szCs w:val="18"/>
              </w:rPr>
              <w:t>时间（买家下单的时间）、付款时间（买家付款的时间）、</w:t>
            </w:r>
            <w:r>
              <w:rPr>
                <w:rFonts w:ascii="Book Antiqua" w:hAnsi="Book Antiqua"/>
                <w:sz w:val="18"/>
                <w:szCs w:val="18"/>
              </w:rPr>
              <w:lastRenderedPageBreak/>
              <w:t>发货时间</w:t>
            </w:r>
            <w:r>
              <w:rPr>
                <w:rFonts w:ascii="Book Antiqua" w:hAnsi="Book Antiqua" w:hint="eastAsia"/>
                <w:sz w:val="18"/>
                <w:szCs w:val="18"/>
              </w:rPr>
              <w:t>（</w:t>
            </w:r>
            <w:r>
              <w:rPr>
                <w:rFonts w:ascii="Book Antiqua" w:hAnsi="Book Antiqua"/>
                <w:sz w:val="18"/>
                <w:szCs w:val="18"/>
              </w:rPr>
              <w:t>订单变为已发货状态的时间）</w:t>
            </w:r>
          </w:p>
        </w:tc>
      </w:tr>
      <w:tr w:rsidR="004837C2" w14:paraId="6A64C9F8" w14:textId="77777777">
        <w:trPr>
          <w:jc w:val="center"/>
        </w:trPr>
        <w:tc>
          <w:tcPr>
            <w:tcW w:w="1583" w:type="dxa"/>
            <w:shd w:val="clear" w:color="auto" w:fill="F8F8F8"/>
            <w:vAlign w:val="center"/>
          </w:tcPr>
          <w:p w14:paraId="700AE136" w14:textId="77777777" w:rsidR="004837C2" w:rsidRDefault="005F3D5F">
            <w:pPr>
              <w:rPr>
                <w:rFonts w:ascii="Book Antiqua" w:hAnsi="Book Antiqua"/>
                <w:sz w:val="18"/>
                <w:szCs w:val="18"/>
              </w:rPr>
            </w:pPr>
            <w:r>
              <w:rPr>
                <w:rFonts w:ascii="Book Antiqua" w:hAnsi="Book Antiqua" w:hint="eastAsia"/>
                <w:sz w:val="18"/>
                <w:szCs w:val="18"/>
              </w:rPr>
              <w:lastRenderedPageBreak/>
              <w:t>业务</w:t>
            </w:r>
            <w:r>
              <w:rPr>
                <w:rFonts w:ascii="Book Antiqua" w:hAnsi="Book Antiqua"/>
                <w:sz w:val="18"/>
                <w:szCs w:val="18"/>
              </w:rPr>
              <w:t>规则</w:t>
            </w:r>
          </w:p>
        </w:tc>
        <w:tc>
          <w:tcPr>
            <w:tcW w:w="7529" w:type="dxa"/>
          </w:tcPr>
          <w:p w14:paraId="6C6EBA98" w14:textId="77777777" w:rsidR="004837C2" w:rsidRDefault="005F3D5F">
            <w:pPr>
              <w:pStyle w:val="afb"/>
              <w:numPr>
                <w:ilvl w:val="0"/>
                <w:numId w:val="47"/>
              </w:numPr>
              <w:rPr>
                <w:rFonts w:ascii="Book Antiqua" w:hAnsi="Book Antiqua"/>
                <w:sz w:val="18"/>
                <w:szCs w:val="18"/>
              </w:rPr>
            </w:pPr>
            <w:r>
              <w:rPr>
                <w:rFonts w:ascii="Book Antiqua" w:hAnsi="Book Antiqua" w:hint="eastAsia"/>
                <w:b/>
                <w:sz w:val="18"/>
                <w:szCs w:val="18"/>
              </w:rPr>
              <w:t>订单</w:t>
            </w:r>
            <w:r>
              <w:rPr>
                <w:rFonts w:ascii="Book Antiqua" w:hAnsi="Book Antiqua"/>
                <w:b/>
                <w:sz w:val="18"/>
                <w:szCs w:val="18"/>
              </w:rPr>
              <w:t>排列</w:t>
            </w:r>
            <w:r>
              <w:rPr>
                <w:rFonts w:ascii="Book Antiqua" w:hAnsi="Book Antiqua" w:hint="eastAsia"/>
                <w:b/>
                <w:sz w:val="18"/>
                <w:szCs w:val="18"/>
              </w:rPr>
              <w:t>顺序</w:t>
            </w:r>
            <w:r>
              <w:rPr>
                <w:rFonts w:ascii="Book Antiqua" w:hAnsi="Book Antiqua"/>
                <w:sz w:val="18"/>
                <w:szCs w:val="18"/>
              </w:rPr>
              <w:t>：</w:t>
            </w:r>
            <w:r>
              <w:rPr>
                <w:rFonts w:ascii="Book Antiqua" w:hAnsi="Book Antiqua" w:hint="eastAsia"/>
                <w:sz w:val="18"/>
                <w:szCs w:val="18"/>
              </w:rPr>
              <w:t>优先</w:t>
            </w:r>
            <w:r>
              <w:rPr>
                <w:rFonts w:ascii="Book Antiqua" w:hAnsi="Book Antiqua"/>
                <w:sz w:val="18"/>
                <w:szCs w:val="18"/>
              </w:rPr>
              <w:t>按抓取时间</w:t>
            </w:r>
            <w:r>
              <w:rPr>
                <w:rFonts w:ascii="Book Antiqua" w:hAnsi="Book Antiqua" w:hint="eastAsia"/>
                <w:sz w:val="18"/>
                <w:szCs w:val="18"/>
              </w:rPr>
              <w:t>排</w:t>
            </w:r>
            <w:r>
              <w:rPr>
                <w:rFonts w:ascii="Book Antiqua" w:hAnsi="Book Antiqua"/>
                <w:sz w:val="18"/>
                <w:szCs w:val="18"/>
              </w:rPr>
              <w:t>，最新抓取的订单排列在前面；</w:t>
            </w:r>
            <w:r>
              <w:rPr>
                <w:rFonts w:ascii="Book Antiqua" w:hAnsi="Book Antiqua" w:hint="eastAsia"/>
                <w:sz w:val="18"/>
                <w:szCs w:val="18"/>
              </w:rPr>
              <w:t>其次</w:t>
            </w:r>
            <w:r>
              <w:rPr>
                <w:rFonts w:ascii="Book Antiqua" w:hAnsi="Book Antiqua"/>
                <w:sz w:val="18"/>
                <w:szCs w:val="18"/>
              </w:rPr>
              <w:t>按</w:t>
            </w:r>
            <w:r>
              <w:rPr>
                <w:rFonts w:ascii="Book Antiqua" w:hAnsi="Book Antiqua" w:hint="eastAsia"/>
                <w:sz w:val="18"/>
                <w:szCs w:val="18"/>
              </w:rPr>
              <w:t>付款时间</w:t>
            </w:r>
            <w:r>
              <w:rPr>
                <w:rFonts w:ascii="Book Antiqua" w:hAnsi="Book Antiqua"/>
                <w:sz w:val="18"/>
                <w:szCs w:val="18"/>
              </w:rPr>
              <w:t>排，最新付款的排列在前面；</w:t>
            </w:r>
          </w:p>
          <w:p w14:paraId="6EF93B4C" w14:textId="77777777" w:rsidR="004837C2" w:rsidRDefault="005F3D5F">
            <w:pPr>
              <w:pStyle w:val="afb"/>
              <w:numPr>
                <w:ilvl w:val="0"/>
                <w:numId w:val="47"/>
              </w:numPr>
              <w:rPr>
                <w:rFonts w:ascii="Book Antiqua" w:hAnsi="Book Antiqua"/>
                <w:sz w:val="18"/>
                <w:szCs w:val="18"/>
              </w:rPr>
            </w:pPr>
            <w:r>
              <w:rPr>
                <w:rFonts w:ascii="Book Antiqua" w:hAnsi="Book Antiqua" w:hint="eastAsia"/>
                <w:b/>
                <w:sz w:val="18"/>
                <w:szCs w:val="18"/>
              </w:rPr>
              <w:t>仓库</w:t>
            </w:r>
            <w:r>
              <w:rPr>
                <w:rFonts w:ascii="Book Antiqua" w:hAnsi="Book Antiqua"/>
                <w:b/>
                <w:sz w:val="18"/>
                <w:szCs w:val="18"/>
              </w:rPr>
              <w:t>和物流信息展示</w:t>
            </w:r>
            <w:r>
              <w:rPr>
                <w:rFonts w:ascii="Book Antiqua" w:hAnsi="Book Antiqua"/>
                <w:sz w:val="18"/>
                <w:szCs w:val="18"/>
              </w:rPr>
              <w:t>：</w:t>
            </w:r>
            <w:r>
              <w:rPr>
                <w:rFonts w:ascii="Book Antiqua" w:hAnsi="Book Antiqua" w:hint="eastAsia"/>
                <w:sz w:val="18"/>
                <w:szCs w:val="18"/>
              </w:rPr>
              <w:t>订单</w:t>
            </w:r>
            <w:r>
              <w:rPr>
                <w:rFonts w:ascii="Book Antiqua" w:hAnsi="Book Antiqua"/>
                <w:sz w:val="18"/>
                <w:szCs w:val="18"/>
              </w:rPr>
              <w:t>包含多个配货单</w:t>
            </w:r>
            <w:r>
              <w:rPr>
                <w:rFonts w:ascii="Book Antiqua" w:hAnsi="Book Antiqua" w:hint="eastAsia"/>
                <w:sz w:val="18"/>
                <w:szCs w:val="18"/>
              </w:rPr>
              <w:t>时</w:t>
            </w:r>
            <w:r>
              <w:rPr>
                <w:rFonts w:ascii="Book Antiqua" w:hAnsi="Book Antiqua"/>
                <w:sz w:val="18"/>
                <w:szCs w:val="18"/>
              </w:rPr>
              <w:t>，列表页展示</w:t>
            </w:r>
            <w:r>
              <w:rPr>
                <w:rFonts w:ascii="Book Antiqua" w:hAnsi="Book Antiqua" w:hint="eastAsia"/>
                <w:sz w:val="18"/>
                <w:szCs w:val="18"/>
              </w:rPr>
              <w:t>未</w:t>
            </w:r>
            <w:r>
              <w:rPr>
                <w:rFonts w:ascii="Book Antiqua" w:hAnsi="Book Antiqua"/>
                <w:sz w:val="18"/>
                <w:szCs w:val="18"/>
              </w:rPr>
              <w:t>配货部分的</w:t>
            </w:r>
            <w:r>
              <w:rPr>
                <w:rFonts w:ascii="Book Antiqua" w:hAnsi="Book Antiqua"/>
                <w:sz w:val="18"/>
                <w:szCs w:val="18"/>
              </w:rPr>
              <w:t>“</w:t>
            </w:r>
            <w:r>
              <w:rPr>
                <w:rFonts w:ascii="Book Antiqua" w:hAnsi="Book Antiqua"/>
                <w:sz w:val="18"/>
                <w:szCs w:val="18"/>
              </w:rPr>
              <w:t>仓库</w:t>
            </w:r>
            <w:r>
              <w:rPr>
                <w:rFonts w:ascii="Book Antiqua" w:hAnsi="Book Antiqua"/>
                <w:sz w:val="18"/>
                <w:szCs w:val="18"/>
              </w:rPr>
              <w:t>”“</w:t>
            </w:r>
            <w:r>
              <w:rPr>
                <w:rFonts w:ascii="Book Antiqua" w:hAnsi="Book Antiqua"/>
                <w:sz w:val="18"/>
                <w:szCs w:val="18"/>
              </w:rPr>
              <w:t>物流信息</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订单</w:t>
            </w:r>
            <w:r>
              <w:rPr>
                <w:rFonts w:ascii="Book Antiqua" w:hAnsi="Book Antiqua" w:hint="eastAsia"/>
                <w:sz w:val="18"/>
                <w:szCs w:val="18"/>
              </w:rPr>
              <w:t>“</w:t>
            </w:r>
            <w:r>
              <w:rPr>
                <w:rFonts w:ascii="Book Antiqua" w:hAnsi="Book Antiqua"/>
                <w:sz w:val="18"/>
                <w:szCs w:val="18"/>
              </w:rPr>
              <w:t>已配货</w:t>
            </w:r>
            <w:r>
              <w:rPr>
                <w:rFonts w:ascii="Book Antiqua" w:hAnsi="Book Antiqua" w:hint="eastAsia"/>
                <w:sz w:val="18"/>
                <w:szCs w:val="18"/>
              </w:rPr>
              <w:t>“</w:t>
            </w:r>
            <w:r>
              <w:rPr>
                <w:rFonts w:ascii="Book Antiqua" w:hAnsi="Book Antiqua"/>
                <w:sz w:val="18"/>
                <w:szCs w:val="18"/>
              </w:rPr>
              <w:t>状态</w:t>
            </w:r>
            <w:r>
              <w:rPr>
                <w:rFonts w:ascii="Book Antiqua" w:hAnsi="Book Antiqua" w:hint="eastAsia"/>
                <w:sz w:val="18"/>
                <w:szCs w:val="18"/>
              </w:rPr>
              <w:t>时</w:t>
            </w:r>
            <w:r>
              <w:rPr>
                <w:rFonts w:ascii="Book Antiqua" w:hAnsi="Book Antiqua"/>
                <w:sz w:val="18"/>
                <w:szCs w:val="18"/>
              </w:rPr>
              <w:t>，则展示</w:t>
            </w:r>
            <w:r>
              <w:rPr>
                <w:rFonts w:ascii="Book Antiqua" w:hAnsi="Book Antiqua" w:hint="eastAsia"/>
                <w:sz w:val="18"/>
                <w:szCs w:val="18"/>
              </w:rPr>
              <w:t>最后</w:t>
            </w:r>
            <w:r>
              <w:rPr>
                <w:rFonts w:ascii="Book Antiqua" w:hAnsi="Book Antiqua"/>
                <w:sz w:val="18"/>
                <w:szCs w:val="18"/>
              </w:rPr>
              <w:t>一个配货单的仓库和物流信息。</w:t>
            </w:r>
          </w:p>
        </w:tc>
      </w:tr>
      <w:tr w:rsidR="004837C2" w14:paraId="11469252" w14:textId="77777777">
        <w:trPr>
          <w:jc w:val="center"/>
        </w:trPr>
        <w:tc>
          <w:tcPr>
            <w:tcW w:w="1583" w:type="dxa"/>
            <w:shd w:val="clear" w:color="auto" w:fill="F8F8F8"/>
            <w:vAlign w:val="center"/>
          </w:tcPr>
          <w:p w14:paraId="37A51692"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535FB2F5"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302"/>
              <w:gridCol w:w="5811"/>
            </w:tblGrid>
            <w:tr w:rsidR="004837C2" w14:paraId="2861DFFA" w14:textId="77777777">
              <w:trPr>
                <w:trHeight w:val="270"/>
              </w:trPr>
              <w:tc>
                <w:tcPr>
                  <w:tcW w:w="130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9614BA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811" w:type="dxa"/>
                  <w:tcBorders>
                    <w:top w:val="single" w:sz="4" w:space="0" w:color="auto"/>
                    <w:left w:val="nil"/>
                    <w:bottom w:val="single" w:sz="6" w:space="0" w:color="auto"/>
                    <w:right w:val="single" w:sz="6" w:space="0" w:color="auto"/>
                  </w:tcBorders>
                  <w:shd w:val="clear" w:color="000000" w:fill="D9D9D9"/>
                </w:tcPr>
                <w:p w14:paraId="449F252C"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73E09A03"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4DDA4F3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序号 </w:t>
                  </w:r>
                </w:p>
              </w:tc>
              <w:tc>
                <w:tcPr>
                  <w:tcW w:w="5811" w:type="dxa"/>
                  <w:tcBorders>
                    <w:top w:val="single" w:sz="6" w:space="0" w:color="auto"/>
                    <w:left w:val="nil"/>
                    <w:bottom w:val="single" w:sz="6" w:space="0" w:color="auto"/>
                    <w:right w:val="single" w:sz="6" w:space="0" w:color="auto"/>
                  </w:tcBorders>
                  <w:vAlign w:val="center"/>
                </w:tcPr>
                <w:p w14:paraId="4B1EB3B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5C3AF8DA"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A8169F1"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订单</w:t>
                  </w:r>
                  <w:r>
                    <w:rPr>
                      <w:rFonts w:ascii="Book Antiqua" w:hAnsi="Book Antiqua"/>
                      <w:sz w:val="18"/>
                      <w:szCs w:val="18"/>
                    </w:rPr>
                    <w:t>号</w:t>
                  </w:r>
                </w:p>
              </w:tc>
              <w:tc>
                <w:tcPr>
                  <w:tcW w:w="5811" w:type="dxa"/>
                  <w:tcBorders>
                    <w:top w:val="single" w:sz="6" w:space="0" w:color="auto"/>
                    <w:left w:val="nil"/>
                    <w:bottom w:val="single" w:sz="6" w:space="0" w:color="auto"/>
                    <w:right w:val="single" w:sz="6" w:space="0" w:color="auto"/>
                  </w:tcBorders>
                  <w:vAlign w:val="center"/>
                </w:tcPr>
                <w:p w14:paraId="21C9F7F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生成，唯一</w:t>
                  </w:r>
                </w:p>
              </w:tc>
            </w:tr>
            <w:tr w:rsidR="004837C2" w14:paraId="10E8DB02"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5D69A487"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电商单号</w:t>
                  </w:r>
                </w:p>
              </w:tc>
              <w:tc>
                <w:tcPr>
                  <w:tcW w:w="5811" w:type="dxa"/>
                  <w:tcBorders>
                    <w:top w:val="single" w:sz="6" w:space="0" w:color="auto"/>
                    <w:left w:val="nil"/>
                    <w:bottom w:val="single" w:sz="6" w:space="0" w:color="auto"/>
                    <w:right w:val="single" w:sz="6" w:space="0" w:color="auto"/>
                  </w:tcBorders>
                  <w:vAlign w:val="center"/>
                </w:tcPr>
                <w:p w14:paraId="38D9A7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电商</w:t>
                  </w:r>
                  <w:r>
                    <w:rPr>
                      <w:rFonts w:ascii="宋体" w:hAnsi="宋体" w:cs="宋体"/>
                      <w:color w:val="000000"/>
                      <w:kern w:val="0"/>
                      <w:sz w:val="22"/>
                      <w:szCs w:val="22"/>
                    </w:rPr>
                    <w:t>平台的单号</w:t>
                  </w:r>
                </w:p>
              </w:tc>
            </w:tr>
            <w:tr w:rsidR="004837C2" w14:paraId="348514F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5026A90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仓库</w:t>
                  </w:r>
                </w:p>
              </w:tc>
              <w:tc>
                <w:tcPr>
                  <w:tcW w:w="5811" w:type="dxa"/>
                  <w:tcBorders>
                    <w:top w:val="single" w:sz="6" w:space="0" w:color="auto"/>
                    <w:left w:val="nil"/>
                    <w:bottom w:val="single" w:sz="6" w:space="0" w:color="auto"/>
                    <w:right w:val="single" w:sz="6" w:space="0" w:color="auto"/>
                  </w:tcBorders>
                  <w:vAlign w:val="center"/>
                </w:tcPr>
                <w:p w14:paraId="763042F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选定</w:t>
                  </w:r>
                  <w:r>
                    <w:rPr>
                      <w:rFonts w:ascii="宋体" w:hAnsi="宋体" w:cs="宋体"/>
                      <w:color w:val="000000"/>
                      <w:kern w:val="0"/>
                      <w:sz w:val="22"/>
                      <w:szCs w:val="22"/>
                    </w:rPr>
                    <w:t>发货的仓库</w:t>
                  </w:r>
                </w:p>
              </w:tc>
            </w:tr>
            <w:tr w:rsidR="004837C2" w14:paraId="59EDB6CC"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7082BDB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物流方式</w:t>
                  </w:r>
                </w:p>
              </w:tc>
              <w:tc>
                <w:tcPr>
                  <w:tcW w:w="5811" w:type="dxa"/>
                  <w:tcBorders>
                    <w:top w:val="single" w:sz="6" w:space="0" w:color="auto"/>
                    <w:left w:val="nil"/>
                    <w:bottom w:val="single" w:sz="6" w:space="0" w:color="auto"/>
                    <w:right w:val="single" w:sz="6" w:space="0" w:color="auto"/>
                  </w:tcBorders>
                  <w:vAlign w:val="center"/>
                </w:tcPr>
                <w:p w14:paraId="62B5223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选定</w:t>
                  </w:r>
                  <w:r>
                    <w:rPr>
                      <w:rFonts w:ascii="宋体" w:hAnsi="宋体" w:cs="宋体"/>
                      <w:color w:val="000000"/>
                      <w:kern w:val="0"/>
                      <w:sz w:val="22"/>
                      <w:szCs w:val="22"/>
                    </w:rPr>
                    <w:t>发货的物流方式</w:t>
                  </w:r>
                </w:p>
              </w:tc>
            </w:tr>
            <w:tr w:rsidR="004837C2" w14:paraId="60C98A98"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F8A99C3"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跟踪</w:t>
                  </w:r>
                  <w:r>
                    <w:rPr>
                      <w:rFonts w:ascii="Book Antiqua" w:hAnsi="Book Antiqua"/>
                      <w:sz w:val="18"/>
                      <w:szCs w:val="18"/>
                    </w:rPr>
                    <w:t>号</w:t>
                  </w:r>
                </w:p>
              </w:tc>
              <w:tc>
                <w:tcPr>
                  <w:tcW w:w="5811" w:type="dxa"/>
                  <w:tcBorders>
                    <w:top w:val="single" w:sz="6" w:space="0" w:color="auto"/>
                    <w:left w:val="nil"/>
                    <w:bottom w:val="single" w:sz="6" w:space="0" w:color="auto"/>
                    <w:right w:val="single" w:sz="6" w:space="0" w:color="auto"/>
                  </w:tcBorders>
                  <w:vAlign w:val="center"/>
                </w:tcPr>
                <w:p w14:paraId="533985A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有</w:t>
                  </w:r>
                  <w:r>
                    <w:rPr>
                      <w:rFonts w:ascii="宋体" w:hAnsi="宋体" w:cs="宋体"/>
                      <w:color w:val="000000"/>
                      <w:kern w:val="0"/>
                      <w:sz w:val="22"/>
                      <w:szCs w:val="22"/>
                    </w:rPr>
                    <w:t>则展示，没有则</w:t>
                  </w:r>
                  <w:r>
                    <w:rPr>
                      <w:rFonts w:ascii="宋体" w:hAnsi="宋体" w:cs="宋体" w:hint="eastAsia"/>
                      <w:color w:val="000000"/>
                      <w:kern w:val="0"/>
                      <w:sz w:val="22"/>
                      <w:szCs w:val="22"/>
                    </w:rPr>
                    <w:t>至</w:t>
                  </w:r>
                  <w:r>
                    <w:rPr>
                      <w:rFonts w:ascii="宋体" w:hAnsi="宋体" w:cs="宋体"/>
                      <w:color w:val="000000"/>
                      <w:kern w:val="0"/>
                      <w:sz w:val="22"/>
                      <w:szCs w:val="22"/>
                    </w:rPr>
                    <w:t>空</w:t>
                  </w:r>
                </w:p>
              </w:tc>
            </w:tr>
            <w:tr w:rsidR="004837C2" w14:paraId="205F443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2ED6E022" w14:textId="77777777" w:rsidR="004837C2" w:rsidRDefault="005F3D5F">
                  <w:pPr>
                    <w:widowControl/>
                    <w:jc w:val="left"/>
                    <w:rPr>
                      <w:rFonts w:ascii="Book Antiqua" w:hAnsi="Book Antiqua"/>
                      <w:sz w:val="18"/>
                      <w:szCs w:val="18"/>
                    </w:rPr>
                  </w:pPr>
                  <w:r>
                    <w:rPr>
                      <w:rFonts w:ascii="Book Antiqua" w:hAnsi="Book Antiqua" w:hint="eastAsia"/>
                      <w:sz w:val="18"/>
                      <w:szCs w:val="18"/>
                    </w:rPr>
                    <w:t>派送</w:t>
                  </w:r>
                  <w:r>
                    <w:rPr>
                      <w:rFonts w:ascii="Book Antiqua" w:hAnsi="Book Antiqua"/>
                      <w:sz w:val="18"/>
                      <w:szCs w:val="18"/>
                    </w:rPr>
                    <w:t>运费</w:t>
                  </w:r>
                </w:p>
              </w:tc>
              <w:tc>
                <w:tcPr>
                  <w:tcW w:w="5811" w:type="dxa"/>
                  <w:tcBorders>
                    <w:top w:val="single" w:sz="6" w:space="0" w:color="auto"/>
                    <w:left w:val="nil"/>
                    <w:bottom w:val="single" w:sz="6" w:space="0" w:color="auto"/>
                    <w:right w:val="single" w:sz="6" w:space="0" w:color="auto"/>
                  </w:tcBorders>
                  <w:vAlign w:val="center"/>
                </w:tcPr>
                <w:p w14:paraId="046135F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系统计算</w:t>
                  </w:r>
                  <w:r>
                    <w:rPr>
                      <w:rFonts w:ascii="宋体" w:hAnsi="宋体" w:cs="宋体"/>
                      <w:color w:val="000000"/>
                      <w:kern w:val="0"/>
                      <w:sz w:val="22"/>
                      <w:szCs w:val="22"/>
                    </w:rPr>
                    <w:t>的运费，</w:t>
                  </w:r>
                  <w:r>
                    <w:rPr>
                      <w:rFonts w:ascii="宋体" w:hAnsi="宋体" w:cs="宋体" w:hint="eastAsia"/>
                      <w:color w:val="000000"/>
                      <w:kern w:val="0"/>
                      <w:sz w:val="22"/>
                      <w:szCs w:val="22"/>
                    </w:rPr>
                    <w:t>用户</w:t>
                  </w:r>
                  <w:r>
                    <w:rPr>
                      <w:rFonts w:ascii="宋体" w:hAnsi="宋体" w:cs="宋体"/>
                      <w:color w:val="000000"/>
                      <w:kern w:val="0"/>
                      <w:sz w:val="22"/>
                      <w:szCs w:val="22"/>
                    </w:rPr>
                    <w:t>支付给物流服务商的</w:t>
                  </w:r>
                </w:p>
              </w:tc>
            </w:tr>
            <w:tr w:rsidR="004837C2" w14:paraId="0F9CF599"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1C95192" w14:textId="77777777" w:rsidR="004837C2" w:rsidRDefault="005F3D5F">
                  <w:pPr>
                    <w:widowControl/>
                    <w:jc w:val="left"/>
                    <w:rPr>
                      <w:rFonts w:ascii="Book Antiqua" w:hAnsi="Book Antiqua"/>
                      <w:sz w:val="18"/>
                      <w:szCs w:val="18"/>
                    </w:rPr>
                  </w:pPr>
                  <w:r>
                    <w:rPr>
                      <w:rFonts w:ascii="Book Antiqua" w:hAnsi="Book Antiqua" w:hint="eastAsia"/>
                      <w:sz w:val="18"/>
                      <w:szCs w:val="18"/>
                    </w:rPr>
                    <w:t>收件人</w:t>
                  </w:r>
                  <w:r>
                    <w:rPr>
                      <w:rFonts w:ascii="Book Antiqua" w:hAnsi="Book Antiqua"/>
                      <w:sz w:val="18"/>
                      <w:szCs w:val="18"/>
                    </w:rPr>
                    <w:t>名称</w:t>
                  </w:r>
                </w:p>
              </w:tc>
              <w:tc>
                <w:tcPr>
                  <w:tcW w:w="5811" w:type="dxa"/>
                  <w:tcBorders>
                    <w:top w:val="single" w:sz="6" w:space="0" w:color="auto"/>
                    <w:left w:val="nil"/>
                    <w:bottom w:val="single" w:sz="6" w:space="0" w:color="auto"/>
                    <w:right w:val="single" w:sz="6" w:space="0" w:color="auto"/>
                  </w:tcBorders>
                  <w:vAlign w:val="center"/>
                </w:tcPr>
                <w:p w14:paraId="234B021E" w14:textId="77777777" w:rsidR="004837C2" w:rsidRDefault="004837C2">
                  <w:pPr>
                    <w:widowControl/>
                    <w:jc w:val="left"/>
                    <w:rPr>
                      <w:rFonts w:ascii="宋体" w:hAnsi="宋体" w:cs="宋体"/>
                      <w:color w:val="000000"/>
                      <w:kern w:val="0"/>
                      <w:sz w:val="22"/>
                      <w:szCs w:val="22"/>
                    </w:rPr>
                  </w:pPr>
                </w:p>
              </w:tc>
            </w:tr>
            <w:tr w:rsidR="004837C2" w14:paraId="64245ED9"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38697A5" w14:textId="77777777" w:rsidR="004837C2" w:rsidRDefault="005F3D5F">
                  <w:pPr>
                    <w:widowControl/>
                    <w:jc w:val="left"/>
                    <w:rPr>
                      <w:rFonts w:ascii="Book Antiqua" w:hAnsi="Book Antiqua"/>
                      <w:sz w:val="18"/>
                      <w:szCs w:val="18"/>
                    </w:rPr>
                  </w:pPr>
                  <w:r>
                    <w:rPr>
                      <w:rFonts w:ascii="Book Antiqua" w:hAnsi="Book Antiqua" w:hint="eastAsia"/>
                      <w:sz w:val="18"/>
                      <w:szCs w:val="18"/>
                    </w:rPr>
                    <w:t>来源</w:t>
                  </w:r>
                  <w:r>
                    <w:rPr>
                      <w:rFonts w:ascii="Book Antiqua" w:hAnsi="Book Antiqua"/>
                      <w:sz w:val="18"/>
                      <w:szCs w:val="18"/>
                    </w:rPr>
                    <w:t>平台</w:t>
                  </w:r>
                </w:p>
              </w:tc>
              <w:tc>
                <w:tcPr>
                  <w:tcW w:w="5811" w:type="dxa"/>
                  <w:tcBorders>
                    <w:top w:val="single" w:sz="6" w:space="0" w:color="auto"/>
                    <w:left w:val="nil"/>
                    <w:bottom w:val="single" w:sz="6" w:space="0" w:color="auto"/>
                    <w:right w:val="single" w:sz="6" w:space="0" w:color="auto"/>
                  </w:tcBorders>
                  <w:vAlign w:val="center"/>
                </w:tcPr>
                <w:p w14:paraId="2D745D1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Amazon</w:t>
                  </w:r>
                  <w:r>
                    <w:rPr>
                      <w:rFonts w:ascii="宋体" w:hAnsi="宋体" w:cs="宋体"/>
                      <w:color w:val="000000"/>
                      <w:kern w:val="0"/>
                      <w:sz w:val="22"/>
                      <w:szCs w:val="22"/>
                    </w:rPr>
                    <w:t>、乐天、、其他</w:t>
                  </w:r>
                </w:p>
              </w:tc>
            </w:tr>
            <w:tr w:rsidR="004837C2" w14:paraId="75AEACE5"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25791B5" w14:textId="77777777" w:rsidR="004837C2" w:rsidRDefault="005F3D5F">
                  <w:pPr>
                    <w:widowControl/>
                    <w:jc w:val="left"/>
                    <w:rPr>
                      <w:rFonts w:ascii="Book Antiqua" w:hAnsi="Book Antiqua"/>
                      <w:sz w:val="18"/>
                      <w:szCs w:val="18"/>
                    </w:rPr>
                  </w:pPr>
                  <w:r>
                    <w:rPr>
                      <w:rFonts w:ascii="Book Antiqua" w:hAnsi="Book Antiqua" w:hint="eastAsia"/>
                      <w:sz w:val="18"/>
                      <w:szCs w:val="18"/>
                    </w:rPr>
                    <w:t>店铺</w:t>
                  </w:r>
                </w:p>
              </w:tc>
              <w:tc>
                <w:tcPr>
                  <w:tcW w:w="5811" w:type="dxa"/>
                  <w:tcBorders>
                    <w:top w:val="single" w:sz="6" w:space="0" w:color="auto"/>
                    <w:left w:val="nil"/>
                    <w:bottom w:val="single" w:sz="6" w:space="0" w:color="auto"/>
                    <w:right w:val="single" w:sz="6" w:space="0" w:color="auto"/>
                  </w:tcBorders>
                  <w:vAlign w:val="center"/>
                </w:tcPr>
                <w:p w14:paraId="547DB5A7" w14:textId="77777777" w:rsidR="004837C2" w:rsidRDefault="004837C2">
                  <w:pPr>
                    <w:widowControl/>
                    <w:jc w:val="left"/>
                    <w:rPr>
                      <w:rFonts w:ascii="宋体" w:hAnsi="宋体" w:cs="宋体"/>
                      <w:color w:val="000000"/>
                      <w:kern w:val="0"/>
                      <w:sz w:val="22"/>
                      <w:szCs w:val="22"/>
                    </w:rPr>
                  </w:pPr>
                </w:p>
              </w:tc>
            </w:tr>
            <w:tr w:rsidR="004837C2" w14:paraId="3C3F51B4"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492BB63E" w14:textId="77777777" w:rsidR="004837C2" w:rsidRDefault="005F3D5F">
                  <w:pPr>
                    <w:widowControl/>
                    <w:jc w:val="left"/>
                    <w:rPr>
                      <w:rFonts w:ascii="Book Antiqua" w:hAnsi="Book Antiqua"/>
                      <w:sz w:val="18"/>
                      <w:szCs w:val="18"/>
                    </w:rPr>
                  </w:pPr>
                  <w:r>
                    <w:rPr>
                      <w:rFonts w:ascii="Book Antiqua" w:hAnsi="Book Antiqua" w:hint="eastAsia"/>
                      <w:sz w:val="18"/>
                      <w:szCs w:val="18"/>
                    </w:rPr>
                    <w:t>配货</w:t>
                  </w:r>
                  <w:r>
                    <w:rPr>
                      <w:rFonts w:ascii="Book Antiqua" w:hAnsi="Book Antiqua"/>
                      <w:sz w:val="18"/>
                      <w:szCs w:val="18"/>
                    </w:rPr>
                    <w:t>状态</w:t>
                  </w:r>
                </w:p>
              </w:tc>
              <w:tc>
                <w:tcPr>
                  <w:tcW w:w="5811" w:type="dxa"/>
                  <w:tcBorders>
                    <w:top w:val="single" w:sz="6" w:space="0" w:color="auto"/>
                    <w:left w:val="nil"/>
                    <w:bottom w:val="single" w:sz="6" w:space="0" w:color="auto"/>
                    <w:right w:val="single" w:sz="6" w:space="0" w:color="auto"/>
                  </w:tcBorders>
                  <w:vAlign w:val="center"/>
                </w:tcPr>
                <w:p w14:paraId="2CFB35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w:t>
                  </w:r>
                  <w:r>
                    <w:rPr>
                      <w:rFonts w:ascii="宋体" w:hAnsi="宋体" w:cs="宋体"/>
                      <w:color w:val="000000"/>
                      <w:kern w:val="0"/>
                      <w:sz w:val="22"/>
                      <w:szCs w:val="22"/>
                    </w:rPr>
                    <w:t>配货、</w:t>
                  </w:r>
                  <w:r>
                    <w:rPr>
                      <w:rFonts w:ascii="宋体" w:hAnsi="宋体" w:cs="宋体" w:hint="eastAsia"/>
                      <w:color w:val="000000"/>
                      <w:kern w:val="0"/>
                      <w:sz w:val="22"/>
                      <w:szCs w:val="22"/>
                    </w:rPr>
                    <w:t>部分</w:t>
                  </w:r>
                  <w:r>
                    <w:rPr>
                      <w:rFonts w:ascii="宋体" w:hAnsi="宋体" w:cs="宋体"/>
                      <w:color w:val="000000"/>
                      <w:kern w:val="0"/>
                      <w:sz w:val="22"/>
                      <w:szCs w:val="22"/>
                    </w:rPr>
                    <w:t>配货、已配货</w:t>
                  </w:r>
                </w:p>
              </w:tc>
            </w:tr>
            <w:tr w:rsidR="004837C2" w14:paraId="2F383428"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42E2BB3" w14:textId="77777777" w:rsidR="004837C2" w:rsidRDefault="005F3D5F">
                  <w:pPr>
                    <w:widowControl/>
                    <w:jc w:val="left"/>
                    <w:rPr>
                      <w:rFonts w:ascii="Book Antiqua" w:hAnsi="Book Antiqua"/>
                      <w:sz w:val="18"/>
                      <w:szCs w:val="18"/>
                    </w:rPr>
                  </w:pPr>
                  <w:r>
                    <w:rPr>
                      <w:rFonts w:ascii="Book Antiqua" w:hAnsi="Book Antiqua" w:hint="eastAsia"/>
                      <w:sz w:val="18"/>
                      <w:szCs w:val="18"/>
                    </w:rPr>
                    <w:t>发货</w:t>
                  </w:r>
                  <w:r>
                    <w:rPr>
                      <w:rFonts w:ascii="Book Antiqua" w:hAnsi="Book Antiqua"/>
                      <w:sz w:val="18"/>
                      <w:szCs w:val="18"/>
                    </w:rPr>
                    <w:t>状态</w:t>
                  </w:r>
                </w:p>
              </w:tc>
              <w:tc>
                <w:tcPr>
                  <w:tcW w:w="5811" w:type="dxa"/>
                  <w:tcBorders>
                    <w:top w:val="single" w:sz="6" w:space="0" w:color="auto"/>
                    <w:left w:val="nil"/>
                    <w:bottom w:val="single" w:sz="6" w:space="0" w:color="auto"/>
                    <w:right w:val="single" w:sz="6" w:space="0" w:color="auto"/>
                  </w:tcBorders>
                  <w:vAlign w:val="center"/>
                </w:tcPr>
                <w:p w14:paraId="5A4F4C8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w:t>
                  </w:r>
                  <w:r>
                    <w:rPr>
                      <w:rFonts w:ascii="宋体" w:hAnsi="宋体" w:cs="宋体"/>
                      <w:color w:val="000000"/>
                      <w:kern w:val="0"/>
                      <w:sz w:val="22"/>
                      <w:szCs w:val="22"/>
                    </w:rPr>
                    <w:t>发货、部分发货、已发货</w:t>
                  </w:r>
                </w:p>
              </w:tc>
            </w:tr>
            <w:tr w:rsidR="004837C2" w14:paraId="38FF2343"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A35BD32" w14:textId="77777777" w:rsidR="004837C2" w:rsidRDefault="005F3D5F">
                  <w:pPr>
                    <w:widowControl/>
                    <w:jc w:val="left"/>
                    <w:rPr>
                      <w:rFonts w:ascii="Book Antiqua" w:hAnsi="Book Antiqua"/>
                      <w:sz w:val="18"/>
                      <w:szCs w:val="18"/>
                    </w:rPr>
                  </w:pPr>
                  <w:r>
                    <w:rPr>
                      <w:rFonts w:ascii="Book Antiqua" w:hAnsi="Book Antiqua" w:hint="eastAsia"/>
                      <w:sz w:val="18"/>
                      <w:szCs w:val="18"/>
                    </w:rPr>
                    <w:t>付款</w:t>
                  </w:r>
                  <w:r>
                    <w:rPr>
                      <w:rFonts w:ascii="Book Antiqua" w:hAnsi="Book Antiqua"/>
                      <w:sz w:val="18"/>
                      <w:szCs w:val="18"/>
                    </w:rPr>
                    <w:t>时间</w:t>
                  </w:r>
                </w:p>
              </w:tc>
              <w:tc>
                <w:tcPr>
                  <w:tcW w:w="5811" w:type="dxa"/>
                  <w:tcBorders>
                    <w:top w:val="single" w:sz="6" w:space="0" w:color="auto"/>
                    <w:left w:val="nil"/>
                    <w:bottom w:val="single" w:sz="6" w:space="0" w:color="auto"/>
                    <w:right w:val="single" w:sz="6" w:space="0" w:color="auto"/>
                  </w:tcBorders>
                  <w:vAlign w:val="center"/>
                </w:tcPr>
                <w:p w14:paraId="1AA7F8C3" w14:textId="77777777" w:rsidR="004837C2" w:rsidRDefault="004837C2">
                  <w:pPr>
                    <w:widowControl/>
                    <w:jc w:val="left"/>
                    <w:rPr>
                      <w:rFonts w:ascii="宋体" w:hAnsi="宋体" w:cs="宋体"/>
                      <w:color w:val="000000"/>
                      <w:kern w:val="0"/>
                      <w:sz w:val="22"/>
                      <w:szCs w:val="22"/>
                    </w:rPr>
                  </w:pPr>
                </w:p>
              </w:tc>
            </w:tr>
          </w:tbl>
          <w:p w14:paraId="2EF893B0" w14:textId="77777777" w:rsidR="004837C2" w:rsidRDefault="004837C2">
            <w:pPr>
              <w:rPr>
                <w:rFonts w:ascii="Book Antiqua" w:hAnsi="Book Antiqua"/>
                <w:sz w:val="18"/>
                <w:szCs w:val="18"/>
              </w:rPr>
            </w:pPr>
          </w:p>
        </w:tc>
      </w:tr>
      <w:tr w:rsidR="004837C2" w14:paraId="4ACB43F2" w14:textId="77777777">
        <w:trPr>
          <w:jc w:val="center"/>
        </w:trPr>
        <w:tc>
          <w:tcPr>
            <w:tcW w:w="1583" w:type="dxa"/>
            <w:shd w:val="clear" w:color="auto" w:fill="F8F8F8"/>
            <w:vAlign w:val="center"/>
          </w:tcPr>
          <w:p w14:paraId="5B67FCEC"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3F5EDF39" w14:textId="77777777" w:rsidR="004837C2" w:rsidRDefault="005F3D5F">
            <w:pPr>
              <w:rPr>
                <w:rFonts w:ascii="Book Antiqua" w:hAnsi="Book Antiqua"/>
                <w:sz w:val="18"/>
                <w:szCs w:val="18"/>
              </w:rPr>
            </w:pPr>
            <w:r>
              <w:rPr>
                <w:noProof/>
              </w:rPr>
              <w:drawing>
                <wp:inline distT="0" distB="0" distL="0" distR="0" wp14:anchorId="2938F106" wp14:editId="088330ED">
                  <wp:extent cx="4643755" cy="2863215"/>
                  <wp:effectExtent l="0" t="0" r="4445" b="133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65"/>
                          <a:stretch>
                            <a:fillRect/>
                          </a:stretch>
                        </pic:blipFill>
                        <pic:spPr>
                          <a:xfrm>
                            <a:off x="0" y="0"/>
                            <a:ext cx="4643755" cy="2863215"/>
                          </a:xfrm>
                          <a:prstGeom prst="rect">
                            <a:avLst/>
                          </a:prstGeom>
                        </pic:spPr>
                      </pic:pic>
                    </a:graphicData>
                  </a:graphic>
                </wp:inline>
              </w:drawing>
            </w:r>
          </w:p>
          <w:p w14:paraId="35A6605B" w14:textId="77777777" w:rsidR="004837C2" w:rsidRDefault="005F3D5F">
            <w:pPr>
              <w:jc w:val="center"/>
              <w:rPr>
                <w:rFonts w:ascii="Book Antiqua" w:hAnsi="Book Antiqua"/>
                <w:sz w:val="18"/>
                <w:szCs w:val="18"/>
              </w:rPr>
            </w:pPr>
            <w:r>
              <w:rPr>
                <w:rFonts w:ascii="Book Antiqua" w:hAnsi="Book Antiqua" w:hint="eastAsia"/>
                <w:sz w:val="18"/>
                <w:szCs w:val="18"/>
              </w:rPr>
              <w:t>图</w:t>
            </w:r>
            <w:r>
              <w:rPr>
                <w:rFonts w:ascii="Book Antiqua" w:hAnsi="Book Antiqua"/>
                <w:sz w:val="18"/>
                <w:szCs w:val="18"/>
              </w:rPr>
              <w:t>-</w:t>
            </w:r>
            <w:r>
              <w:rPr>
                <w:rFonts w:ascii="Book Antiqua" w:hAnsi="Book Antiqua"/>
                <w:sz w:val="18"/>
                <w:szCs w:val="18"/>
              </w:rPr>
              <w:t>订单详情页</w:t>
            </w:r>
          </w:p>
        </w:tc>
      </w:tr>
      <w:tr w:rsidR="004837C2" w14:paraId="1C841E61" w14:textId="77777777">
        <w:trPr>
          <w:trHeight w:val="293"/>
          <w:jc w:val="center"/>
        </w:trPr>
        <w:tc>
          <w:tcPr>
            <w:tcW w:w="1583" w:type="dxa"/>
            <w:shd w:val="clear" w:color="auto" w:fill="F8F8F8"/>
            <w:vAlign w:val="center"/>
          </w:tcPr>
          <w:p w14:paraId="72FA804A"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sz w:val="18"/>
                <w:szCs w:val="18"/>
              </w:rPr>
              <w:t>描述</w:t>
            </w:r>
            <w:r>
              <w:rPr>
                <w:rFonts w:ascii="Book Antiqua" w:hAnsi="Book Antiqua" w:hint="eastAsia"/>
                <w:sz w:val="18"/>
                <w:szCs w:val="18"/>
              </w:rPr>
              <w:t>1</w:t>
            </w:r>
          </w:p>
        </w:tc>
        <w:tc>
          <w:tcPr>
            <w:tcW w:w="7529" w:type="dxa"/>
          </w:tcPr>
          <w:p w14:paraId="0F188DDF" w14:textId="77777777" w:rsidR="004837C2" w:rsidRDefault="005F3D5F">
            <w:pPr>
              <w:rPr>
                <w:rFonts w:ascii="Book Antiqua" w:hAnsi="Book Antiqua"/>
                <w:b/>
                <w:sz w:val="18"/>
                <w:szCs w:val="18"/>
              </w:rPr>
            </w:pPr>
            <w:r>
              <w:rPr>
                <w:rFonts w:ascii="Book Antiqua" w:hAnsi="Book Antiqua" w:hint="eastAsia"/>
                <w:b/>
                <w:sz w:val="18"/>
                <w:szCs w:val="18"/>
              </w:rPr>
              <w:t>订单</w:t>
            </w:r>
            <w:r>
              <w:rPr>
                <w:rFonts w:ascii="Book Antiqua" w:hAnsi="Book Antiqua"/>
                <w:b/>
                <w:sz w:val="18"/>
                <w:szCs w:val="18"/>
              </w:rPr>
              <w:t>详情页页面描述</w:t>
            </w:r>
          </w:p>
          <w:p w14:paraId="3C076892"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在</w:t>
            </w:r>
            <w:r>
              <w:rPr>
                <w:rFonts w:ascii="Book Antiqua" w:hAnsi="Book Antiqua"/>
                <w:sz w:val="18"/>
                <w:szCs w:val="18"/>
              </w:rPr>
              <w:t>订单</w:t>
            </w:r>
            <w:r>
              <w:rPr>
                <w:rFonts w:ascii="Book Antiqua" w:hAnsi="Book Antiqua" w:hint="eastAsia"/>
                <w:sz w:val="18"/>
                <w:szCs w:val="18"/>
              </w:rPr>
              <w:t>详情</w:t>
            </w:r>
            <w:r>
              <w:rPr>
                <w:rFonts w:ascii="Book Antiqua" w:hAnsi="Book Antiqua"/>
                <w:sz w:val="18"/>
                <w:szCs w:val="18"/>
              </w:rPr>
              <w:t>页可以</w:t>
            </w:r>
            <w:r>
              <w:rPr>
                <w:rFonts w:ascii="Book Antiqua" w:hAnsi="Book Antiqua" w:hint="eastAsia"/>
                <w:sz w:val="18"/>
                <w:szCs w:val="18"/>
              </w:rPr>
              <w:t>进行</w:t>
            </w:r>
            <w:r>
              <w:rPr>
                <w:rFonts w:ascii="Book Antiqua" w:hAnsi="Book Antiqua"/>
                <w:sz w:val="18"/>
                <w:szCs w:val="18"/>
              </w:rPr>
              <w:t>“</w:t>
            </w:r>
            <w:r>
              <w:rPr>
                <w:rFonts w:ascii="Book Antiqua" w:hAnsi="Book Antiqua"/>
                <w:sz w:val="18"/>
                <w:szCs w:val="18"/>
              </w:rPr>
              <w:t>编辑、拦截</w:t>
            </w:r>
            <w:r>
              <w:rPr>
                <w:rFonts w:ascii="Book Antiqua" w:hAnsi="Book Antiqua" w:hint="eastAsia"/>
                <w:sz w:val="18"/>
                <w:szCs w:val="18"/>
              </w:rPr>
              <w:t>订单、</w:t>
            </w:r>
            <w:r>
              <w:rPr>
                <w:rFonts w:ascii="Book Antiqua" w:hAnsi="Book Antiqua"/>
                <w:sz w:val="18"/>
                <w:szCs w:val="18"/>
              </w:rPr>
              <w:t>取消订单、部分退款、创建售后单</w:t>
            </w:r>
            <w:r>
              <w:rPr>
                <w:rFonts w:ascii="Book Antiqua" w:hAnsi="Book Antiqua"/>
                <w:sz w:val="18"/>
                <w:szCs w:val="18"/>
              </w:rPr>
              <w:t>”</w:t>
            </w:r>
            <w:r>
              <w:rPr>
                <w:rFonts w:ascii="Book Antiqua" w:hAnsi="Book Antiqua" w:hint="eastAsia"/>
                <w:sz w:val="18"/>
                <w:szCs w:val="18"/>
              </w:rPr>
              <w:t>操作</w:t>
            </w:r>
          </w:p>
          <w:p w14:paraId="03438A9A"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查看当前的订单状态信息，当订单状态发生变化时，记录状态时间</w:t>
            </w:r>
          </w:p>
          <w:p w14:paraId="5128D617"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查看订单来源信息</w:t>
            </w:r>
          </w:p>
          <w:p w14:paraId="26AA0747"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可以查看</w:t>
            </w:r>
            <w:r>
              <w:rPr>
                <w:rFonts w:ascii="Book Antiqua" w:hAnsi="Book Antiqua"/>
                <w:sz w:val="18"/>
                <w:szCs w:val="18"/>
              </w:rPr>
              <w:t>产品信息，</w:t>
            </w:r>
            <w:r>
              <w:rPr>
                <w:rFonts w:ascii="Book Antiqua" w:hAnsi="Book Antiqua" w:hint="eastAsia"/>
                <w:sz w:val="18"/>
                <w:szCs w:val="18"/>
              </w:rPr>
              <w:t>产品统计</w:t>
            </w:r>
            <w:r>
              <w:rPr>
                <w:rFonts w:ascii="Book Antiqua" w:hAnsi="Book Antiqua"/>
                <w:sz w:val="18"/>
                <w:szCs w:val="18"/>
              </w:rPr>
              <w:t>金额已通过</w:t>
            </w:r>
            <w:r>
              <w:rPr>
                <w:rFonts w:ascii="Book Antiqua" w:hAnsi="Book Antiqua" w:hint="eastAsia"/>
                <w:sz w:val="18"/>
                <w:szCs w:val="18"/>
              </w:rPr>
              <w:t>汇率</w:t>
            </w:r>
            <w:r>
              <w:rPr>
                <w:rFonts w:ascii="Book Antiqua" w:hAnsi="Book Antiqua"/>
                <w:sz w:val="18"/>
                <w:szCs w:val="18"/>
              </w:rPr>
              <w:t>转换为了人民币</w:t>
            </w:r>
          </w:p>
          <w:p w14:paraId="63E5EDE1"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lastRenderedPageBreak/>
              <w:t>可以</w:t>
            </w:r>
            <w:r>
              <w:rPr>
                <w:rFonts w:ascii="Book Antiqua" w:hAnsi="Book Antiqua"/>
                <w:sz w:val="18"/>
                <w:szCs w:val="18"/>
              </w:rPr>
              <w:t>查看需处理问题，并进行问题</w:t>
            </w:r>
            <w:r>
              <w:rPr>
                <w:rFonts w:ascii="Book Antiqua" w:hAnsi="Book Antiqua" w:hint="eastAsia"/>
                <w:sz w:val="18"/>
                <w:szCs w:val="18"/>
              </w:rPr>
              <w:t>处理</w:t>
            </w:r>
          </w:p>
          <w:p w14:paraId="06E3CEB2"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查看客户的地址信息</w:t>
            </w:r>
          </w:p>
          <w:p w14:paraId="6C7D431A" w14:textId="77777777" w:rsidR="004837C2" w:rsidRDefault="005F3D5F">
            <w:pPr>
              <w:pStyle w:val="afb"/>
              <w:numPr>
                <w:ilvl w:val="0"/>
                <w:numId w:val="48"/>
              </w:numPr>
              <w:rPr>
                <w:rFonts w:ascii="Book Antiqua" w:hAnsi="Book Antiqua"/>
                <w:sz w:val="18"/>
                <w:szCs w:val="18"/>
              </w:rPr>
            </w:pPr>
            <w:r>
              <w:rPr>
                <w:rFonts w:ascii="Book Antiqua" w:hAnsi="Book Antiqua" w:hint="eastAsia"/>
                <w:sz w:val="18"/>
                <w:szCs w:val="18"/>
              </w:rPr>
              <w:t>可以查看</w:t>
            </w:r>
            <w:r>
              <w:rPr>
                <w:rFonts w:ascii="Book Antiqua" w:hAnsi="Book Antiqua"/>
                <w:sz w:val="18"/>
                <w:szCs w:val="18"/>
              </w:rPr>
              <w:t>关联的</w:t>
            </w:r>
            <w:r>
              <w:rPr>
                <w:rFonts w:ascii="Book Antiqua" w:hAnsi="Book Antiqua" w:hint="eastAsia"/>
                <w:sz w:val="18"/>
                <w:szCs w:val="18"/>
              </w:rPr>
              <w:t>“</w:t>
            </w:r>
            <w:r>
              <w:rPr>
                <w:rFonts w:ascii="Book Antiqua" w:hAnsi="Book Antiqua"/>
                <w:sz w:val="18"/>
                <w:szCs w:val="18"/>
              </w:rPr>
              <w:t>配货单、</w:t>
            </w:r>
            <w:r>
              <w:rPr>
                <w:rFonts w:ascii="Book Antiqua" w:hAnsi="Book Antiqua" w:hint="eastAsia"/>
                <w:sz w:val="18"/>
                <w:szCs w:val="18"/>
              </w:rPr>
              <w:t>售后</w:t>
            </w:r>
            <w:r>
              <w:rPr>
                <w:rFonts w:ascii="Book Antiqua" w:hAnsi="Book Antiqua"/>
                <w:sz w:val="18"/>
                <w:szCs w:val="18"/>
              </w:rPr>
              <w:t>单、付款单、日志</w:t>
            </w:r>
            <w:r>
              <w:rPr>
                <w:rFonts w:ascii="Book Antiqua" w:hAnsi="Book Antiqua"/>
                <w:sz w:val="18"/>
                <w:szCs w:val="18"/>
              </w:rPr>
              <w:t>”</w:t>
            </w:r>
          </w:p>
        </w:tc>
      </w:tr>
      <w:tr w:rsidR="004837C2" w14:paraId="681BAF65" w14:textId="77777777">
        <w:trPr>
          <w:trHeight w:val="3888"/>
          <w:jc w:val="center"/>
        </w:trPr>
        <w:tc>
          <w:tcPr>
            <w:tcW w:w="1583" w:type="dxa"/>
            <w:shd w:val="clear" w:color="auto" w:fill="F8F8F8"/>
            <w:vAlign w:val="center"/>
          </w:tcPr>
          <w:p w14:paraId="138E324D" w14:textId="77777777" w:rsidR="004837C2" w:rsidRDefault="005F3D5F">
            <w:pPr>
              <w:rPr>
                <w:rFonts w:ascii="Book Antiqua" w:hAnsi="Book Antiqua"/>
                <w:sz w:val="18"/>
                <w:szCs w:val="18"/>
              </w:rPr>
            </w:pPr>
            <w:r>
              <w:rPr>
                <w:rFonts w:ascii="Book Antiqua" w:hAnsi="Book Antiqua" w:hint="eastAsia"/>
                <w:sz w:val="18"/>
                <w:szCs w:val="18"/>
              </w:rPr>
              <w:lastRenderedPageBreak/>
              <w:t>业务</w:t>
            </w:r>
            <w:r>
              <w:rPr>
                <w:rFonts w:ascii="Book Antiqua" w:hAnsi="Book Antiqua"/>
                <w:sz w:val="18"/>
                <w:szCs w:val="18"/>
              </w:rPr>
              <w:t>规则</w:t>
            </w:r>
            <w:r>
              <w:rPr>
                <w:rFonts w:ascii="Book Antiqua" w:hAnsi="Book Antiqua" w:hint="eastAsia"/>
                <w:sz w:val="18"/>
                <w:szCs w:val="18"/>
              </w:rPr>
              <w:t>1</w:t>
            </w:r>
          </w:p>
        </w:tc>
        <w:tc>
          <w:tcPr>
            <w:tcW w:w="7529" w:type="dxa"/>
          </w:tcPr>
          <w:p w14:paraId="512C7D40" w14:textId="77777777" w:rsidR="004837C2" w:rsidRDefault="005F3D5F">
            <w:pPr>
              <w:pStyle w:val="afb"/>
              <w:numPr>
                <w:ilvl w:val="0"/>
                <w:numId w:val="49"/>
              </w:numPr>
              <w:rPr>
                <w:rFonts w:ascii="Book Antiqua" w:hAnsi="Book Antiqua"/>
                <w:sz w:val="18"/>
                <w:szCs w:val="18"/>
              </w:rPr>
            </w:pPr>
            <w:r>
              <w:rPr>
                <w:rFonts w:ascii="Book Antiqua" w:hAnsi="Book Antiqua"/>
                <w:sz w:val="18"/>
                <w:szCs w:val="18"/>
              </w:rPr>
              <w:t>标记了订单问题的订单，</w:t>
            </w:r>
            <w:r>
              <w:rPr>
                <w:rFonts w:ascii="Book Antiqua" w:hAnsi="Book Antiqua" w:hint="eastAsia"/>
                <w:sz w:val="18"/>
                <w:szCs w:val="18"/>
              </w:rPr>
              <w:t>等待</w:t>
            </w:r>
            <w:r>
              <w:rPr>
                <w:rFonts w:ascii="Book Antiqua" w:hAnsi="Book Antiqua"/>
                <w:sz w:val="18"/>
                <w:szCs w:val="18"/>
              </w:rPr>
              <w:t>人工处理，不继续跑订单</w:t>
            </w:r>
            <w:r>
              <w:rPr>
                <w:rFonts w:ascii="Book Antiqua" w:hAnsi="Book Antiqua" w:hint="eastAsia"/>
                <w:sz w:val="18"/>
                <w:szCs w:val="18"/>
              </w:rPr>
              <w:t>配货</w:t>
            </w:r>
            <w:r>
              <w:rPr>
                <w:rFonts w:ascii="Book Antiqua" w:hAnsi="Book Antiqua"/>
                <w:sz w:val="18"/>
                <w:szCs w:val="18"/>
              </w:rPr>
              <w:t>发货流程</w:t>
            </w:r>
            <w:r>
              <w:rPr>
                <w:rFonts w:ascii="Book Antiqua" w:hAnsi="Book Antiqua" w:hint="eastAsia"/>
                <w:sz w:val="18"/>
                <w:szCs w:val="18"/>
              </w:rPr>
              <w:t>；</w:t>
            </w:r>
          </w:p>
          <w:p w14:paraId="32CDF2D1" w14:textId="77777777" w:rsidR="004837C2" w:rsidRDefault="005F3D5F">
            <w:pPr>
              <w:pStyle w:val="afb"/>
              <w:numPr>
                <w:ilvl w:val="0"/>
                <w:numId w:val="49"/>
              </w:numPr>
              <w:rPr>
                <w:rFonts w:ascii="Book Antiqua" w:hAnsi="Book Antiqua"/>
                <w:sz w:val="18"/>
                <w:szCs w:val="18"/>
              </w:rPr>
            </w:pPr>
            <w:r>
              <w:rPr>
                <w:rFonts w:ascii="Book Antiqua" w:hAnsi="Book Antiqua" w:hint="eastAsia"/>
                <w:sz w:val="18"/>
                <w:szCs w:val="18"/>
              </w:rPr>
              <w:t>拦截</w:t>
            </w:r>
            <w:r>
              <w:rPr>
                <w:rFonts w:ascii="Book Antiqua" w:hAnsi="Book Antiqua"/>
                <w:sz w:val="18"/>
                <w:szCs w:val="18"/>
              </w:rPr>
              <w:t>中的订单，等待人工处理，不</w:t>
            </w:r>
            <w:r>
              <w:rPr>
                <w:rFonts w:ascii="Book Antiqua" w:hAnsi="Book Antiqua" w:hint="eastAsia"/>
                <w:sz w:val="18"/>
                <w:szCs w:val="18"/>
              </w:rPr>
              <w:t>继续</w:t>
            </w:r>
            <w:r>
              <w:rPr>
                <w:rFonts w:ascii="Book Antiqua" w:hAnsi="Book Antiqua"/>
                <w:sz w:val="18"/>
                <w:szCs w:val="18"/>
              </w:rPr>
              <w:t>跑订单配货发货流程；</w:t>
            </w:r>
          </w:p>
          <w:p w14:paraId="21E90B5A" w14:textId="77777777" w:rsidR="004837C2" w:rsidRDefault="005F3D5F">
            <w:pPr>
              <w:pStyle w:val="afb"/>
              <w:numPr>
                <w:ilvl w:val="0"/>
                <w:numId w:val="49"/>
              </w:numPr>
              <w:rPr>
                <w:rFonts w:ascii="Book Antiqua" w:hAnsi="Book Antiqua"/>
                <w:sz w:val="18"/>
                <w:szCs w:val="18"/>
              </w:rPr>
            </w:pPr>
            <w:r>
              <w:rPr>
                <w:rFonts w:ascii="Book Antiqua" w:hAnsi="Book Antiqua" w:hint="eastAsia"/>
                <w:sz w:val="18"/>
                <w:szCs w:val="18"/>
              </w:rPr>
              <w:t>已</w:t>
            </w:r>
            <w:r>
              <w:rPr>
                <w:rFonts w:ascii="Book Antiqua" w:hAnsi="Book Antiqua"/>
                <w:sz w:val="18"/>
                <w:szCs w:val="18"/>
              </w:rPr>
              <w:t>发货、</w:t>
            </w:r>
            <w:r>
              <w:rPr>
                <w:rFonts w:ascii="Book Antiqua" w:hAnsi="Book Antiqua" w:hint="eastAsia"/>
                <w:sz w:val="18"/>
                <w:szCs w:val="18"/>
              </w:rPr>
              <w:t>已</w:t>
            </w:r>
            <w:r>
              <w:rPr>
                <w:rFonts w:ascii="Book Antiqua" w:hAnsi="Book Antiqua"/>
                <w:sz w:val="18"/>
                <w:szCs w:val="18"/>
              </w:rPr>
              <w:t>完结、已废弃的</w:t>
            </w:r>
            <w:r>
              <w:rPr>
                <w:rFonts w:ascii="Book Antiqua" w:hAnsi="Book Antiqua" w:hint="eastAsia"/>
                <w:sz w:val="18"/>
                <w:szCs w:val="18"/>
              </w:rPr>
              <w:t>订单</w:t>
            </w:r>
            <w:r>
              <w:rPr>
                <w:rFonts w:ascii="Book Antiqua" w:hAnsi="Book Antiqua"/>
                <w:sz w:val="18"/>
                <w:szCs w:val="18"/>
              </w:rPr>
              <w:t>，</w:t>
            </w:r>
            <w:r>
              <w:rPr>
                <w:rFonts w:ascii="Book Antiqua" w:hAnsi="Book Antiqua" w:hint="eastAsia"/>
                <w:sz w:val="18"/>
                <w:szCs w:val="18"/>
              </w:rPr>
              <w:t>无需</w:t>
            </w:r>
            <w:r>
              <w:rPr>
                <w:rFonts w:ascii="Book Antiqua" w:hAnsi="Book Antiqua"/>
                <w:sz w:val="18"/>
                <w:szCs w:val="18"/>
              </w:rPr>
              <w:t>处理，</w:t>
            </w:r>
            <w:r>
              <w:rPr>
                <w:rFonts w:ascii="Book Antiqua" w:hAnsi="Book Antiqua" w:hint="eastAsia"/>
                <w:sz w:val="18"/>
                <w:szCs w:val="18"/>
              </w:rPr>
              <w:t>不</w:t>
            </w:r>
            <w:r>
              <w:rPr>
                <w:rFonts w:ascii="Book Antiqua" w:hAnsi="Book Antiqua"/>
                <w:sz w:val="18"/>
                <w:szCs w:val="18"/>
              </w:rPr>
              <w:t>继续跑订单配货发货流程；</w:t>
            </w:r>
          </w:p>
          <w:p w14:paraId="046543DB" w14:textId="77777777" w:rsidR="004837C2" w:rsidRDefault="005F3D5F">
            <w:pPr>
              <w:pStyle w:val="afb"/>
              <w:numPr>
                <w:ilvl w:val="0"/>
                <w:numId w:val="49"/>
              </w:num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可用条件</w:t>
            </w:r>
          </w:p>
          <w:tbl>
            <w:tblPr>
              <w:tblStyle w:val="af5"/>
              <w:tblW w:w="7298" w:type="dxa"/>
              <w:tblLayout w:type="fixed"/>
              <w:tblLook w:val="04A0" w:firstRow="1" w:lastRow="0" w:firstColumn="1" w:lastColumn="0" w:noHBand="0" w:noVBand="1"/>
            </w:tblPr>
            <w:tblGrid>
              <w:gridCol w:w="1302"/>
              <w:gridCol w:w="3563"/>
              <w:gridCol w:w="2433"/>
            </w:tblGrid>
            <w:tr w:rsidR="004837C2" w14:paraId="2DD2B777" w14:textId="77777777">
              <w:tc>
                <w:tcPr>
                  <w:tcW w:w="1302" w:type="dxa"/>
                  <w:shd w:val="clear" w:color="auto" w:fill="BFBFBF" w:themeFill="background1" w:themeFillShade="BF"/>
                </w:tcPr>
                <w:p w14:paraId="3BE8D8F6" w14:textId="77777777" w:rsidR="004837C2" w:rsidRDefault="005F3D5F">
                  <w:pPr>
                    <w:rPr>
                      <w:rFonts w:ascii="Book Antiqua" w:hAnsi="Book Antiqua"/>
                      <w:sz w:val="18"/>
                      <w:szCs w:val="18"/>
                    </w:rPr>
                  </w:pPr>
                  <w:r>
                    <w:rPr>
                      <w:rFonts w:ascii="Book Antiqua" w:hAnsi="Book Antiqua" w:hint="eastAsia"/>
                      <w:sz w:val="18"/>
                      <w:szCs w:val="18"/>
                    </w:rPr>
                    <w:t>功能</w:t>
                  </w:r>
                </w:p>
              </w:tc>
              <w:tc>
                <w:tcPr>
                  <w:tcW w:w="3563" w:type="dxa"/>
                  <w:shd w:val="clear" w:color="auto" w:fill="BFBFBF" w:themeFill="background1" w:themeFillShade="BF"/>
                </w:tcPr>
                <w:p w14:paraId="6ED83C3E" w14:textId="77777777" w:rsidR="004837C2" w:rsidRDefault="005F3D5F">
                  <w:pPr>
                    <w:rPr>
                      <w:rFonts w:ascii="Book Antiqua" w:hAnsi="Book Antiqua"/>
                      <w:sz w:val="18"/>
                      <w:szCs w:val="18"/>
                    </w:rPr>
                  </w:pPr>
                  <w:r>
                    <w:rPr>
                      <w:rFonts w:ascii="Book Antiqua" w:hAnsi="Book Antiqua" w:hint="eastAsia"/>
                      <w:sz w:val="18"/>
                      <w:szCs w:val="18"/>
                    </w:rPr>
                    <w:t>使用</w:t>
                  </w:r>
                  <w:r>
                    <w:rPr>
                      <w:rFonts w:ascii="Book Antiqua" w:hAnsi="Book Antiqua"/>
                      <w:sz w:val="18"/>
                      <w:szCs w:val="18"/>
                    </w:rPr>
                    <w:t>条件</w:t>
                  </w:r>
                </w:p>
              </w:tc>
              <w:tc>
                <w:tcPr>
                  <w:tcW w:w="2433" w:type="dxa"/>
                  <w:shd w:val="clear" w:color="auto" w:fill="BFBFBF" w:themeFill="background1" w:themeFillShade="BF"/>
                </w:tcPr>
                <w:p w14:paraId="788BFF6B" w14:textId="77777777" w:rsidR="004837C2" w:rsidRDefault="005F3D5F">
                  <w:pPr>
                    <w:rPr>
                      <w:rFonts w:ascii="Book Antiqua" w:hAnsi="Book Antiqua"/>
                      <w:sz w:val="18"/>
                      <w:szCs w:val="18"/>
                    </w:rPr>
                  </w:pPr>
                  <w:r>
                    <w:rPr>
                      <w:rFonts w:ascii="Book Antiqua" w:hAnsi="Book Antiqua" w:hint="eastAsia"/>
                      <w:sz w:val="18"/>
                      <w:szCs w:val="18"/>
                    </w:rPr>
                    <w:t>按钮</w:t>
                  </w:r>
                  <w:r>
                    <w:rPr>
                      <w:rFonts w:ascii="Book Antiqua" w:hAnsi="Book Antiqua"/>
                      <w:sz w:val="18"/>
                      <w:szCs w:val="18"/>
                    </w:rPr>
                    <w:t>状态</w:t>
                  </w:r>
                </w:p>
              </w:tc>
            </w:tr>
            <w:tr w:rsidR="004837C2" w14:paraId="133A9F81" w14:textId="77777777">
              <w:tc>
                <w:tcPr>
                  <w:tcW w:w="1302" w:type="dxa"/>
                </w:tcPr>
                <w:p w14:paraId="07D512FF" w14:textId="77777777" w:rsidR="004837C2" w:rsidRDefault="005F3D5F">
                  <w:pPr>
                    <w:rPr>
                      <w:rFonts w:ascii="Book Antiqua" w:hAnsi="Book Antiqua"/>
                      <w:sz w:val="18"/>
                      <w:szCs w:val="18"/>
                    </w:rPr>
                  </w:pPr>
                  <w:r>
                    <w:rPr>
                      <w:rFonts w:ascii="Book Antiqua" w:hAnsi="Book Antiqua" w:hint="eastAsia"/>
                      <w:sz w:val="18"/>
                      <w:szCs w:val="18"/>
                    </w:rPr>
                    <w:t>编辑</w:t>
                  </w:r>
                </w:p>
              </w:tc>
              <w:tc>
                <w:tcPr>
                  <w:tcW w:w="3563" w:type="dxa"/>
                </w:tcPr>
                <w:p w14:paraId="14466E0C"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配货、部分配货</w:t>
                  </w:r>
                </w:p>
              </w:tc>
              <w:tc>
                <w:tcPr>
                  <w:tcW w:w="2433" w:type="dxa"/>
                  <w:vMerge w:val="restart"/>
                </w:tcPr>
                <w:p w14:paraId="6CF878AE" w14:textId="77777777" w:rsidR="004837C2" w:rsidRDefault="005F3D5F">
                  <w:pPr>
                    <w:rPr>
                      <w:rFonts w:ascii="Book Antiqua" w:hAnsi="Book Antiqua"/>
                      <w:sz w:val="18"/>
                      <w:szCs w:val="18"/>
                    </w:rPr>
                  </w:pPr>
                  <w:r>
                    <w:rPr>
                      <w:rFonts w:ascii="Book Antiqua" w:hAnsi="Book Antiqua" w:hint="eastAsia"/>
                      <w:sz w:val="18"/>
                      <w:szCs w:val="18"/>
                    </w:rPr>
                    <w:t>不可</w:t>
                  </w:r>
                  <w:r>
                    <w:rPr>
                      <w:rFonts w:ascii="Book Antiqua" w:hAnsi="Book Antiqua"/>
                      <w:sz w:val="18"/>
                      <w:szCs w:val="18"/>
                    </w:rPr>
                    <w:t>用时，按钮置灰不可点击</w:t>
                  </w:r>
                </w:p>
              </w:tc>
            </w:tr>
            <w:tr w:rsidR="004837C2" w14:paraId="628C2291" w14:textId="77777777">
              <w:tc>
                <w:tcPr>
                  <w:tcW w:w="1302" w:type="dxa"/>
                </w:tcPr>
                <w:p w14:paraId="4B05C7BE" w14:textId="77777777" w:rsidR="004837C2" w:rsidRDefault="005F3D5F">
                  <w:pPr>
                    <w:rPr>
                      <w:rFonts w:ascii="Book Antiqua" w:hAnsi="Book Antiqua"/>
                      <w:sz w:val="18"/>
                      <w:szCs w:val="18"/>
                    </w:rPr>
                  </w:pPr>
                  <w:r>
                    <w:rPr>
                      <w:rFonts w:ascii="Book Antiqua" w:hAnsi="Book Antiqua" w:hint="eastAsia"/>
                      <w:sz w:val="18"/>
                      <w:szCs w:val="18"/>
                    </w:rPr>
                    <w:t>拦截</w:t>
                  </w:r>
                  <w:r>
                    <w:rPr>
                      <w:rFonts w:ascii="Book Antiqua" w:hAnsi="Book Antiqua"/>
                      <w:sz w:val="18"/>
                      <w:szCs w:val="18"/>
                    </w:rPr>
                    <w:t>订单</w:t>
                  </w:r>
                </w:p>
              </w:tc>
              <w:tc>
                <w:tcPr>
                  <w:tcW w:w="3563" w:type="dxa"/>
                </w:tcPr>
                <w:p w14:paraId="37CCA07C"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发货、部分发货</w:t>
                  </w:r>
                </w:p>
              </w:tc>
              <w:tc>
                <w:tcPr>
                  <w:tcW w:w="2433" w:type="dxa"/>
                  <w:vMerge/>
                </w:tcPr>
                <w:p w14:paraId="4035946E" w14:textId="77777777" w:rsidR="004837C2" w:rsidRDefault="004837C2">
                  <w:pPr>
                    <w:rPr>
                      <w:rFonts w:ascii="Book Antiqua" w:hAnsi="Book Antiqua"/>
                      <w:sz w:val="18"/>
                      <w:szCs w:val="18"/>
                    </w:rPr>
                  </w:pPr>
                </w:p>
              </w:tc>
            </w:tr>
            <w:tr w:rsidR="004837C2" w14:paraId="52B9483C" w14:textId="77777777">
              <w:tc>
                <w:tcPr>
                  <w:tcW w:w="1302" w:type="dxa"/>
                </w:tcPr>
                <w:p w14:paraId="3516F004" w14:textId="77777777" w:rsidR="004837C2" w:rsidRDefault="005F3D5F">
                  <w:pPr>
                    <w:rPr>
                      <w:rFonts w:ascii="Book Antiqua" w:hAnsi="Book Antiqua"/>
                      <w:sz w:val="18"/>
                      <w:szCs w:val="18"/>
                    </w:rPr>
                  </w:pPr>
                  <w:r>
                    <w:rPr>
                      <w:rFonts w:ascii="Book Antiqua" w:hAnsi="Book Antiqua" w:hint="eastAsia"/>
                      <w:sz w:val="18"/>
                      <w:szCs w:val="18"/>
                    </w:rPr>
                    <w:t>取消</w:t>
                  </w:r>
                  <w:r>
                    <w:rPr>
                      <w:rFonts w:ascii="Book Antiqua" w:hAnsi="Book Antiqua"/>
                      <w:sz w:val="18"/>
                      <w:szCs w:val="18"/>
                    </w:rPr>
                    <w:t>订单</w:t>
                  </w:r>
                </w:p>
              </w:tc>
              <w:tc>
                <w:tcPr>
                  <w:tcW w:w="3563" w:type="dxa"/>
                </w:tcPr>
                <w:p w14:paraId="4C028D0A"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发货</w:t>
                  </w:r>
                </w:p>
              </w:tc>
              <w:tc>
                <w:tcPr>
                  <w:tcW w:w="2433" w:type="dxa"/>
                  <w:vMerge/>
                </w:tcPr>
                <w:p w14:paraId="18E98C55" w14:textId="77777777" w:rsidR="004837C2" w:rsidRDefault="004837C2">
                  <w:pPr>
                    <w:rPr>
                      <w:rFonts w:ascii="Book Antiqua" w:hAnsi="Book Antiqua"/>
                      <w:sz w:val="18"/>
                      <w:szCs w:val="18"/>
                    </w:rPr>
                  </w:pPr>
                </w:p>
              </w:tc>
            </w:tr>
            <w:tr w:rsidR="004837C2" w14:paraId="0BA5FCB3" w14:textId="77777777">
              <w:tc>
                <w:tcPr>
                  <w:tcW w:w="1302" w:type="dxa"/>
                </w:tcPr>
                <w:p w14:paraId="2914F7D8" w14:textId="77777777" w:rsidR="004837C2" w:rsidRDefault="005F3D5F">
                  <w:pPr>
                    <w:rPr>
                      <w:rFonts w:ascii="Book Antiqua" w:hAnsi="Book Antiqua"/>
                      <w:sz w:val="18"/>
                      <w:szCs w:val="18"/>
                    </w:rPr>
                  </w:pPr>
                  <w:r>
                    <w:rPr>
                      <w:rFonts w:ascii="Book Antiqua" w:hAnsi="Book Antiqua" w:hint="eastAsia"/>
                      <w:sz w:val="18"/>
                      <w:szCs w:val="18"/>
                    </w:rPr>
                    <w:t>部分</w:t>
                  </w:r>
                  <w:r>
                    <w:rPr>
                      <w:rFonts w:ascii="Book Antiqua" w:hAnsi="Book Antiqua"/>
                      <w:sz w:val="18"/>
                      <w:szCs w:val="18"/>
                    </w:rPr>
                    <w:t>退款</w:t>
                  </w:r>
                </w:p>
              </w:tc>
              <w:tc>
                <w:tcPr>
                  <w:tcW w:w="3563" w:type="dxa"/>
                </w:tcPr>
                <w:p w14:paraId="2474EF57"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发货、部分发货</w:t>
                  </w:r>
                </w:p>
              </w:tc>
              <w:tc>
                <w:tcPr>
                  <w:tcW w:w="2433" w:type="dxa"/>
                  <w:vMerge/>
                </w:tcPr>
                <w:p w14:paraId="350E963A" w14:textId="77777777" w:rsidR="004837C2" w:rsidRDefault="004837C2">
                  <w:pPr>
                    <w:rPr>
                      <w:rFonts w:ascii="Book Antiqua" w:hAnsi="Book Antiqua"/>
                      <w:sz w:val="18"/>
                      <w:szCs w:val="18"/>
                    </w:rPr>
                  </w:pPr>
                </w:p>
              </w:tc>
            </w:tr>
            <w:tr w:rsidR="004837C2" w14:paraId="21B3F285" w14:textId="77777777">
              <w:tc>
                <w:tcPr>
                  <w:tcW w:w="1302" w:type="dxa"/>
                </w:tcPr>
                <w:p w14:paraId="79DC1965"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售后单</w:t>
                  </w:r>
                </w:p>
              </w:tc>
              <w:tc>
                <w:tcPr>
                  <w:tcW w:w="3563" w:type="dxa"/>
                </w:tcPr>
                <w:p w14:paraId="0BC724A4" w14:textId="77777777" w:rsidR="004837C2" w:rsidRDefault="005F3D5F">
                  <w:pPr>
                    <w:rPr>
                      <w:rFonts w:ascii="Book Antiqua" w:hAnsi="Book Antiqua"/>
                      <w:sz w:val="18"/>
                      <w:szCs w:val="18"/>
                    </w:rPr>
                  </w:pPr>
                  <w:r>
                    <w:rPr>
                      <w:rFonts w:ascii="Book Antiqua" w:hAnsi="Book Antiqua" w:hint="eastAsia"/>
                      <w:sz w:val="18"/>
                      <w:szCs w:val="18"/>
                    </w:rPr>
                    <w:t>部分</w:t>
                  </w:r>
                  <w:r>
                    <w:rPr>
                      <w:rFonts w:ascii="Book Antiqua" w:hAnsi="Book Antiqua"/>
                      <w:sz w:val="18"/>
                      <w:szCs w:val="18"/>
                    </w:rPr>
                    <w:t>发货、已发货</w:t>
                  </w:r>
                </w:p>
              </w:tc>
              <w:tc>
                <w:tcPr>
                  <w:tcW w:w="2433" w:type="dxa"/>
                  <w:vMerge/>
                </w:tcPr>
                <w:p w14:paraId="71D55F3F" w14:textId="77777777" w:rsidR="004837C2" w:rsidRDefault="004837C2">
                  <w:pPr>
                    <w:rPr>
                      <w:rFonts w:ascii="Book Antiqua" w:hAnsi="Book Antiqua"/>
                      <w:sz w:val="18"/>
                      <w:szCs w:val="18"/>
                    </w:rPr>
                  </w:pPr>
                </w:p>
              </w:tc>
            </w:tr>
          </w:tbl>
          <w:p w14:paraId="0F6B8AE5" w14:textId="77777777" w:rsidR="004837C2" w:rsidRDefault="005F3D5F">
            <w:pPr>
              <w:pStyle w:val="afb"/>
              <w:numPr>
                <w:ilvl w:val="0"/>
                <w:numId w:val="49"/>
              </w:numPr>
              <w:rPr>
                <w:rFonts w:ascii="Book Antiqua" w:hAnsi="Book Antiqua"/>
                <w:sz w:val="18"/>
                <w:szCs w:val="18"/>
              </w:rPr>
            </w:pPr>
            <w:r>
              <w:rPr>
                <w:rFonts w:ascii="Book Antiqua" w:hAnsi="Book Antiqua"/>
                <w:sz w:val="18"/>
                <w:szCs w:val="18"/>
              </w:rPr>
              <w:t>日志生成规则</w:t>
            </w:r>
          </w:p>
          <w:tbl>
            <w:tblPr>
              <w:tblStyle w:val="af5"/>
              <w:tblW w:w="7298" w:type="dxa"/>
              <w:tblLayout w:type="fixed"/>
              <w:tblLook w:val="04A0" w:firstRow="1" w:lastRow="0" w:firstColumn="1" w:lastColumn="0" w:noHBand="0" w:noVBand="1"/>
            </w:tblPr>
            <w:tblGrid>
              <w:gridCol w:w="1824"/>
              <w:gridCol w:w="1824"/>
              <w:gridCol w:w="1825"/>
              <w:gridCol w:w="1825"/>
            </w:tblGrid>
            <w:tr w:rsidR="004837C2" w14:paraId="48C45110" w14:textId="77777777">
              <w:tc>
                <w:tcPr>
                  <w:tcW w:w="1824" w:type="dxa"/>
                </w:tcPr>
                <w:p w14:paraId="2BBC3DF9" w14:textId="77777777" w:rsidR="004837C2" w:rsidRDefault="005F3D5F">
                  <w:pPr>
                    <w:rPr>
                      <w:rFonts w:ascii="Book Antiqua" w:hAnsi="Book Antiqua"/>
                      <w:sz w:val="18"/>
                      <w:szCs w:val="18"/>
                    </w:rPr>
                  </w:pPr>
                  <w:r>
                    <w:rPr>
                      <w:rFonts w:ascii="Book Antiqua" w:hAnsi="Book Antiqua" w:hint="eastAsia"/>
                      <w:sz w:val="18"/>
                      <w:szCs w:val="18"/>
                    </w:rPr>
                    <w:t>操作</w:t>
                  </w:r>
                </w:p>
              </w:tc>
              <w:tc>
                <w:tcPr>
                  <w:tcW w:w="1824" w:type="dxa"/>
                </w:tcPr>
                <w:p w14:paraId="6FA23792" w14:textId="77777777" w:rsidR="004837C2" w:rsidRDefault="005F3D5F">
                  <w:pPr>
                    <w:rPr>
                      <w:rFonts w:ascii="Book Antiqua" w:hAnsi="Book Antiqua"/>
                      <w:sz w:val="18"/>
                      <w:szCs w:val="18"/>
                    </w:rPr>
                  </w:pPr>
                  <w:r>
                    <w:rPr>
                      <w:rFonts w:ascii="Book Antiqua" w:hAnsi="Book Antiqua" w:hint="eastAsia"/>
                      <w:sz w:val="18"/>
                      <w:szCs w:val="18"/>
                    </w:rPr>
                    <w:t>描述</w:t>
                  </w:r>
                </w:p>
              </w:tc>
              <w:tc>
                <w:tcPr>
                  <w:tcW w:w="1825" w:type="dxa"/>
                </w:tcPr>
                <w:p w14:paraId="3D3ACC22"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人</w:t>
                  </w:r>
                </w:p>
              </w:tc>
              <w:tc>
                <w:tcPr>
                  <w:tcW w:w="1825" w:type="dxa"/>
                </w:tcPr>
                <w:p w14:paraId="13B60401" w14:textId="77777777" w:rsidR="004837C2" w:rsidRDefault="005F3D5F">
                  <w:pPr>
                    <w:rPr>
                      <w:rFonts w:ascii="Book Antiqua" w:hAnsi="Book Antiqua"/>
                      <w:sz w:val="18"/>
                      <w:szCs w:val="18"/>
                    </w:rPr>
                  </w:pPr>
                  <w:r>
                    <w:rPr>
                      <w:rFonts w:ascii="Book Antiqua" w:hAnsi="Book Antiqua" w:hint="eastAsia"/>
                      <w:sz w:val="18"/>
                      <w:szCs w:val="18"/>
                    </w:rPr>
                    <w:t>时间</w:t>
                  </w:r>
                </w:p>
              </w:tc>
            </w:tr>
            <w:tr w:rsidR="004837C2" w14:paraId="0C912607" w14:textId="77777777">
              <w:tc>
                <w:tcPr>
                  <w:tcW w:w="1824" w:type="dxa"/>
                </w:tcPr>
                <w:p w14:paraId="2E669D3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订单</w:t>
                  </w:r>
                </w:p>
              </w:tc>
              <w:tc>
                <w:tcPr>
                  <w:tcW w:w="1824" w:type="dxa"/>
                </w:tcPr>
                <w:p w14:paraId="31AA2EFB"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订单</w:t>
                  </w:r>
                </w:p>
              </w:tc>
              <w:tc>
                <w:tcPr>
                  <w:tcW w:w="1825" w:type="dxa"/>
                </w:tcPr>
                <w:p w14:paraId="68D93184" w14:textId="77777777" w:rsidR="004837C2" w:rsidRDefault="005F3D5F">
                  <w:pPr>
                    <w:rPr>
                      <w:rFonts w:ascii="Book Antiqua" w:hAnsi="Book Antiqua"/>
                      <w:sz w:val="18"/>
                      <w:szCs w:val="18"/>
                    </w:rPr>
                  </w:pPr>
                  <w:r>
                    <w:rPr>
                      <w:rFonts w:ascii="Book Antiqua" w:hAnsi="Book Antiqua" w:hint="eastAsia"/>
                      <w:sz w:val="18"/>
                      <w:szCs w:val="18"/>
                    </w:rPr>
                    <w:t>系统</w:t>
                  </w:r>
                </w:p>
              </w:tc>
              <w:tc>
                <w:tcPr>
                  <w:tcW w:w="1825" w:type="dxa"/>
                </w:tcPr>
                <w:p w14:paraId="6F4D8917"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0FF317CE" w14:textId="77777777">
              <w:tc>
                <w:tcPr>
                  <w:tcW w:w="1824" w:type="dxa"/>
                </w:tcPr>
                <w:p w14:paraId="376C98F6" w14:textId="77777777" w:rsidR="004837C2" w:rsidRDefault="005F3D5F">
                  <w:pPr>
                    <w:rPr>
                      <w:rFonts w:ascii="Book Antiqua" w:hAnsi="Book Antiqua"/>
                      <w:sz w:val="18"/>
                      <w:szCs w:val="18"/>
                    </w:rPr>
                  </w:pPr>
                  <w:r>
                    <w:rPr>
                      <w:rFonts w:ascii="Book Antiqua" w:hAnsi="Book Antiqua" w:hint="eastAsia"/>
                      <w:sz w:val="18"/>
                      <w:szCs w:val="18"/>
                    </w:rPr>
                    <w:t>编辑</w:t>
                  </w:r>
                  <w:r>
                    <w:rPr>
                      <w:rFonts w:ascii="Book Antiqua" w:hAnsi="Book Antiqua"/>
                      <w:sz w:val="18"/>
                      <w:szCs w:val="18"/>
                    </w:rPr>
                    <w:t>订单</w:t>
                  </w:r>
                </w:p>
              </w:tc>
              <w:tc>
                <w:tcPr>
                  <w:tcW w:w="1824" w:type="dxa"/>
                </w:tcPr>
                <w:p w14:paraId="5C34D49B" w14:textId="77777777" w:rsidR="004837C2" w:rsidRDefault="005F3D5F">
                  <w:pPr>
                    <w:rPr>
                      <w:rFonts w:ascii="Book Antiqua" w:hAnsi="Book Antiqua"/>
                      <w:sz w:val="18"/>
                      <w:szCs w:val="18"/>
                    </w:rPr>
                  </w:pPr>
                  <w:r>
                    <w:rPr>
                      <w:rFonts w:ascii="Book Antiqua" w:hAnsi="Book Antiqua" w:hint="eastAsia"/>
                      <w:sz w:val="18"/>
                      <w:szCs w:val="18"/>
                    </w:rPr>
                    <w:t>删除</w:t>
                  </w:r>
                  <w:r>
                    <w:rPr>
                      <w:rFonts w:ascii="Book Antiqua" w:hAnsi="Book Antiqua"/>
                      <w:sz w:val="18"/>
                      <w:szCs w:val="18"/>
                    </w:rPr>
                    <w:t>SKU 7897888</w:t>
                  </w:r>
                </w:p>
              </w:tc>
              <w:tc>
                <w:tcPr>
                  <w:tcW w:w="1825" w:type="dxa"/>
                </w:tcPr>
                <w:p w14:paraId="71CD23D5"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65E4A74D"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5FD7323B" w14:textId="77777777">
              <w:tc>
                <w:tcPr>
                  <w:tcW w:w="1824" w:type="dxa"/>
                </w:tcPr>
                <w:p w14:paraId="7BE503B6" w14:textId="77777777" w:rsidR="004837C2" w:rsidRDefault="005F3D5F">
                  <w:pPr>
                    <w:rPr>
                      <w:rFonts w:ascii="Book Antiqua" w:hAnsi="Book Antiqua"/>
                      <w:sz w:val="18"/>
                      <w:szCs w:val="18"/>
                    </w:rPr>
                  </w:pPr>
                  <w:r>
                    <w:rPr>
                      <w:rFonts w:ascii="Book Antiqua" w:hAnsi="Book Antiqua" w:hint="eastAsia"/>
                      <w:sz w:val="18"/>
                      <w:szCs w:val="18"/>
                    </w:rPr>
                    <w:t>编辑</w:t>
                  </w:r>
                  <w:r>
                    <w:rPr>
                      <w:rFonts w:ascii="Book Antiqua" w:hAnsi="Book Antiqua"/>
                      <w:sz w:val="18"/>
                      <w:szCs w:val="18"/>
                    </w:rPr>
                    <w:t>订单</w:t>
                  </w:r>
                </w:p>
              </w:tc>
              <w:tc>
                <w:tcPr>
                  <w:tcW w:w="1824" w:type="dxa"/>
                </w:tcPr>
                <w:p w14:paraId="1BCC6112" w14:textId="77777777" w:rsidR="004837C2" w:rsidRDefault="005F3D5F">
                  <w:pPr>
                    <w:rPr>
                      <w:rFonts w:ascii="Book Antiqua" w:hAnsi="Book Antiqua"/>
                      <w:sz w:val="18"/>
                      <w:szCs w:val="18"/>
                    </w:rPr>
                  </w:pPr>
                  <w:r>
                    <w:rPr>
                      <w:rFonts w:ascii="Book Antiqua" w:hAnsi="Book Antiqua" w:hint="eastAsia"/>
                      <w:sz w:val="18"/>
                      <w:szCs w:val="18"/>
                    </w:rPr>
                    <w:t>修改</w:t>
                  </w:r>
                  <w:r>
                    <w:rPr>
                      <w:rFonts w:ascii="Book Antiqua" w:hAnsi="Book Antiqua"/>
                      <w:sz w:val="18"/>
                      <w:szCs w:val="18"/>
                    </w:rPr>
                    <w:t>邮编</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为”</w:t>
                  </w:r>
                  <w:r>
                    <w:rPr>
                      <w:rFonts w:ascii="Book Antiqua" w:hAnsi="Book Antiqua" w:hint="eastAsia"/>
                      <w:sz w:val="18"/>
                      <w:szCs w:val="18"/>
                    </w:rPr>
                    <w:t>788677</w:t>
                  </w:r>
                  <w:r>
                    <w:rPr>
                      <w:rFonts w:ascii="Book Antiqua" w:hAnsi="Book Antiqua" w:hint="eastAsia"/>
                      <w:sz w:val="18"/>
                      <w:szCs w:val="18"/>
                    </w:rPr>
                    <w:t>“</w:t>
                  </w:r>
                </w:p>
              </w:tc>
              <w:tc>
                <w:tcPr>
                  <w:tcW w:w="1825" w:type="dxa"/>
                </w:tcPr>
                <w:p w14:paraId="0AB49E13"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4E20EAA9"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450533CF" w14:textId="77777777">
              <w:tc>
                <w:tcPr>
                  <w:tcW w:w="1824" w:type="dxa"/>
                </w:tcPr>
                <w:p w14:paraId="5DAEDD4B" w14:textId="77777777" w:rsidR="004837C2" w:rsidRDefault="005F3D5F">
                  <w:pPr>
                    <w:rPr>
                      <w:rFonts w:ascii="Book Antiqua" w:hAnsi="Book Antiqua"/>
                      <w:sz w:val="18"/>
                      <w:szCs w:val="18"/>
                    </w:rPr>
                  </w:pPr>
                  <w:r>
                    <w:rPr>
                      <w:rFonts w:ascii="Book Antiqua" w:hAnsi="Book Antiqua" w:hint="eastAsia"/>
                      <w:sz w:val="18"/>
                      <w:szCs w:val="18"/>
                    </w:rPr>
                    <w:t>取消</w:t>
                  </w:r>
                  <w:r>
                    <w:rPr>
                      <w:rFonts w:ascii="Book Antiqua" w:hAnsi="Book Antiqua"/>
                      <w:sz w:val="18"/>
                      <w:szCs w:val="18"/>
                    </w:rPr>
                    <w:t>订单</w:t>
                  </w:r>
                </w:p>
              </w:tc>
              <w:tc>
                <w:tcPr>
                  <w:tcW w:w="1824" w:type="dxa"/>
                </w:tcPr>
                <w:p w14:paraId="186C7A9D" w14:textId="77777777" w:rsidR="004837C2" w:rsidRDefault="005F3D5F">
                  <w:pPr>
                    <w:rPr>
                      <w:rFonts w:ascii="Book Antiqua" w:hAnsi="Book Antiqua"/>
                      <w:sz w:val="18"/>
                      <w:szCs w:val="18"/>
                    </w:rPr>
                  </w:pPr>
                  <w:r>
                    <w:rPr>
                      <w:rFonts w:ascii="Book Antiqua" w:hAnsi="Book Antiqua" w:hint="eastAsia"/>
                      <w:sz w:val="18"/>
                      <w:szCs w:val="18"/>
                    </w:rPr>
                    <w:t>取消</w:t>
                  </w:r>
                  <w:r>
                    <w:rPr>
                      <w:rFonts w:ascii="Book Antiqua" w:hAnsi="Book Antiqua"/>
                      <w:sz w:val="18"/>
                      <w:szCs w:val="18"/>
                    </w:rPr>
                    <w:t>订单</w:t>
                  </w:r>
                </w:p>
              </w:tc>
              <w:tc>
                <w:tcPr>
                  <w:tcW w:w="1825" w:type="dxa"/>
                </w:tcPr>
                <w:p w14:paraId="14A88FE3"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21A4A972"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7D6186B0" w14:textId="77777777">
              <w:tc>
                <w:tcPr>
                  <w:tcW w:w="1824" w:type="dxa"/>
                </w:tcPr>
                <w:p w14:paraId="73A16B48" w14:textId="77777777" w:rsidR="004837C2" w:rsidRDefault="005F3D5F">
                  <w:pPr>
                    <w:rPr>
                      <w:rFonts w:ascii="Book Antiqua" w:hAnsi="Book Antiqua"/>
                      <w:sz w:val="18"/>
                      <w:szCs w:val="18"/>
                    </w:rPr>
                  </w:pPr>
                  <w:r>
                    <w:rPr>
                      <w:rFonts w:ascii="Book Antiqua" w:hAnsi="Book Antiqua" w:hint="eastAsia"/>
                      <w:sz w:val="18"/>
                      <w:szCs w:val="18"/>
                    </w:rPr>
                    <w:t>拦截</w:t>
                  </w:r>
                  <w:r>
                    <w:rPr>
                      <w:rFonts w:ascii="Book Antiqua" w:hAnsi="Book Antiqua"/>
                      <w:sz w:val="18"/>
                      <w:szCs w:val="18"/>
                    </w:rPr>
                    <w:t>订单</w:t>
                  </w:r>
                </w:p>
              </w:tc>
              <w:tc>
                <w:tcPr>
                  <w:tcW w:w="1824" w:type="dxa"/>
                </w:tcPr>
                <w:p w14:paraId="129D9641" w14:textId="77777777" w:rsidR="004837C2" w:rsidRDefault="005F3D5F">
                  <w:pPr>
                    <w:rPr>
                      <w:rFonts w:ascii="Book Antiqua" w:hAnsi="Book Antiqua"/>
                      <w:sz w:val="18"/>
                      <w:szCs w:val="18"/>
                    </w:rPr>
                  </w:pPr>
                  <w:r>
                    <w:rPr>
                      <w:rFonts w:ascii="Book Antiqua" w:hAnsi="Book Antiqua" w:hint="eastAsia"/>
                      <w:sz w:val="18"/>
                      <w:szCs w:val="18"/>
                    </w:rPr>
                    <w:t>发起</w:t>
                  </w:r>
                  <w:r>
                    <w:rPr>
                      <w:rFonts w:ascii="Book Antiqua" w:hAnsi="Book Antiqua"/>
                      <w:sz w:val="18"/>
                      <w:szCs w:val="18"/>
                    </w:rPr>
                    <w:t>拦截</w:t>
                  </w:r>
                </w:p>
              </w:tc>
              <w:tc>
                <w:tcPr>
                  <w:tcW w:w="1825" w:type="dxa"/>
                </w:tcPr>
                <w:p w14:paraId="429A0112"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2927F7FE"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6A8B00D6" w14:textId="77777777">
              <w:tc>
                <w:tcPr>
                  <w:tcW w:w="1824" w:type="dxa"/>
                </w:tcPr>
                <w:p w14:paraId="21790FB7" w14:textId="77777777" w:rsidR="004837C2" w:rsidRDefault="005F3D5F">
                  <w:pPr>
                    <w:rPr>
                      <w:rFonts w:ascii="Book Antiqua" w:hAnsi="Book Antiqua"/>
                      <w:sz w:val="18"/>
                      <w:szCs w:val="18"/>
                    </w:rPr>
                  </w:pPr>
                  <w:r>
                    <w:rPr>
                      <w:rFonts w:ascii="Book Antiqua" w:hAnsi="Book Antiqua" w:hint="eastAsia"/>
                      <w:sz w:val="18"/>
                      <w:szCs w:val="18"/>
                    </w:rPr>
                    <w:t>拦截</w:t>
                  </w:r>
                  <w:r>
                    <w:rPr>
                      <w:rFonts w:ascii="Book Antiqua" w:hAnsi="Book Antiqua"/>
                      <w:sz w:val="18"/>
                      <w:szCs w:val="18"/>
                    </w:rPr>
                    <w:t>订单</w:t>
                  </w:r>
                </w:p>
              </w:tc>
              <w:tc>
                <w:tcPr>
                  <w:tcW w:w="1824" w:type="dxa"/>
                </w:tcPr>
                <w:p w14:paraId="3C5CAA09" w14:textId="77777777" w:rsidR="004837C2" w:rsidRDefault="005F3D5F">
                  <w:pPr>
                    <w:rPr>
                      <w:rFonts w:ascii="Book Antiqua" w:hAnsi="Book Antiqua"/>
                      <w:sz w:val="18"/>
                      <w:szCs w:val="18"/>
                    </w:rPr>
                  </w:pPr>
                  <w:r>
                    <w:rPr>
                      <w:rFonts w:ascii="Book Antiqua" w:hAnsi="Book Antiqua" w:hint="eastAsia"/>
                      <w:sz w:val="18"/>
                      <w:szCs w:val="18"/>
                    </w:rPr>
                    <w:t>拦截</w:t>
                  </w:r>
                  <w:r>
                    <w:rPr>
                      <w:rFonts w:ascii="Book Antiqua" w:hAnsi="Book Antiqua"/>
                      <w:sz w:val="18"/>
                      <w:szCs w:val="18"/>
                    </w:rPr>
                    <w:t>成功</w:t>
                  </w:r>
                </w:p>
              </w:tc>
              <w:tc>
                <w:tcPr>
                  <w:tcW w:w="1825" w:type="dxa"/>
                </w:tcPr>
                <w:p w14:paraId="49F3EAD8"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2D853690"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6EC315F6" w14:textId="77777777">
              <w:tc>
                <w:tcPr>
                  <w:tcW w:w="1824" w:type="dxa"/>
                </w:tcPr>
                <w:p w14:paraId="71ABF95E" w14:textId="77777777" w:rsidR="004837C2" w:rsidRDefault="005F3D5F">
                  <w:pPr>
                    <w:rPr>
                      <w:rFonts w:ascii="Book Antiqua" w:hAnsi="Book Antiqua"/>
                      <w:sz w:val="18"/>
                      <w:szCs w:val="18"/>
                    </w:rPr>
                  </w:pPr>
                  <w:r>
                    <w:rPr>
                      <w:rFonts w:ascii="Book Antiqua" w:hAnsi="Book Antiqua" w:hint="eastAsia"/>
                      <w:sz w:val="18"/>
                      <w:szCs w:val="18"/>
                    </w:rPr>
                    <w:t>部分</w:t>
                  </w:r>
                  <w:r>
                    <w:rPr>
                      <w:rFonts w:ascii="Book Antiqua" w:hAnsi="Book Antiqua"/>
                      <w:sz w:val="18"/>
                      <w:szCs w:val="18"/>
                    </w:rPr>
                    <w:t>退款</w:t>
                  </w:r>
                </w:p>
              </w:tc>
              <w:tc>
                <w:tcPr>
                  <w:tcW w:w="1824" w:type="dxa"/>
                </w:tcPr>
                <w:p w14:paraId="6D8A6D01" w14:textId="77777777" w:rsidR="004837C2" w:rsidRDefault="005F3D5F">
                  <w:pPr>
                    <w:rPr>
                      <w:rFonts w:ascii="Book Antiqua" w:hAnsi="Book Antiqua"/>
                      <w:sz w:val="18"/>
                      <w:szCs w:val="18"/>
                    </w:rPr>
                  </w:pPr>
                  <w:r>
                    <w:rPr>
                      <w:rFonts w:ascii="Book Antiqua" w:hAnsi="Book Antiqua" w:hint="eastAsia"/>
                      <w:sz w:val="18"/>
                      <w:szCs w:val="18"/>
                    </w:rPr>
                    <w:t>SKU</w:t>
                  </w:r>
                  <w:r>
                    <w:rPr>
                      <w:rFonts w:ascii="Book Antiqua" w:hAnsi="Book Antiqua"/>
                      <w:sz w:val="18"/>
                      <w:szCs w:val="18"/>
                    </w:rPr>
                    <w:t xml:space="preserve"> 556</w:t>
                  </w:r>
                  <w:r>
                    <w:rPr>
                      <w:rFonts w:ascii="Book Antiqua" w:hAnsi="Book Antiqua" w:hint="eastAsia"/>
                      <w:sz w:val="18"/>
                      <w:szCs w:val="18"/>
                    </w:rPr>
                    <w:t>部分</w:t>
                  </w:r>
                  <w:r>
                    <w:rPr>
                      <w:rFonts w:ascii="Book Antiqua" w:hAnsi="Book Antiqua"/>
                      <w:sz w:val="18"/>
                      <w:szCs w:val="18"/>
                    </w:rPr>
                    <w:t>退款</w:t>
                  </w:r>
                </w:p>
              </w:tc>
              <w:tc>
                <w:tcPr>
                  <w:tcW w:w="1825" w:type="dxa"/>
                </w:tcPr>
                <w:p w14:paraId="7284A1E4" w14:textId="77777777" w:rsidR="004837C2" w:rsidRDefault="005F3D5F">
                  <w:pPr>
                    <w:rPr>
                      <w:rFonts w:ascii="Book Antiqua" w:hAnsi="Book Antiqua"/>
                      <w:sz w:val="18"/>
                      <w:szCs w:val="18"/>
                    </w:rPr>
                  </w:pPr>
                  <w:r>
                    <w:rPr>
                      <w:rFonts w:ascii="Book Antiqua" w:hAnsi="Book Antiqua" w:hint="eastAsia"/>
                      <w:sz w:val="18"/>
                      <w:szCs w:val="18"/>
                    </w:rPr>
                    <w:t>系统</w:t>
                  </w:r>
                </w:p>
              </w:tc>
              <w:tc>
                <w:tcPr>
                  <w:tcW w:w="1825" w:type="dxa"/>
                </w:tcPr>
                <w:p w14:paraId="6543A2A2"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6545C94A" w14:textId="77777777">
              <w:tc>
                <w:tcPr>
                  <w:tcW w:w="1824" w:type="dxa"/>
                </w:tcPr>
                <w:p w14:paraId="4D2E7AE6" w14:textId="77777777" w:rsidR="004837C2" w:rsidRDefault="005F3D5F">
                  <w:pPr>
                    <w:rPr>
                      <w:rFonts w:ascii="Book Antiqua" w:hAnsi="Book Antiqua"/>
                      <w:sz w:val="18"/>
                      <w:szCs w:val="18"/>
                    </w:rPr>
                  </w:pPr>
                  <w:r>
                    <w:rPr>
                      <w:rFonts w:ascii="Book Antiqua" w:hAnsi="Book Antiqua" w:hint="eastAsia"/>
                      <w:sz w:val="18"/>
                      <w:szCs w:val="18"/>
                    </w:rPr>
                    <w:t>配货</w:t>
                  </w:r>
                </w:p>
              </w:tc>
              <w:tc>
                <w:tcPr>
                  <w:tcW w:w="1824" w:type="dxa"/>
                </w:tcPr>
                <w:p w14:paraId="0B2D9F34" w14:textId="77777777" w:rsidR="004837C2" w:rsidRDefault="005F3D5F">
                  <w:pPr>
                    <w:rPr>
                      <w:rFonts w:ascii="Book Antiqua" w:hAnsi="Book Antiqua"/>
                      <w:sz w:val="18"/>
                      <w:szCs w:val="18"/>
                    </w:rPr>
                  </w:pPr>
                  <w:r>
                    <w:rPr>
                      <w:rFonts w:ascii="Book Antiqua" w:hAnsi="Book Antiqua" w:hint="eastAsia"/>
                      <w:sz w:val="18"/>
                      <w:szCs w:val="18"/>
                    </w:rPr>
                    <w:t>部分</w:t>
                  </w:r>
                  <w:r>
                    <w:rPr>
                      <w:rFonts w:ascii="Book Antiqua" w:hAnsi="Book Antiqua"/>
                      <w:sz w:val="18"/>
                      <w:szCs w:val="18"/>
                    </w:rPr>
                    <w:t>配货</w:t>
                  </w:r>
                </w:p>
              </w:tc>
              <w:tc>
                <w:tcPr>
                  <w:tcW w:w="1825" w:type="dxa"/>
                </w:tcPr>
                <w:p w14:paraId="7041329A" w14:textId="77777777" w:rsidR="004837C2" w:rsidRDefault="005F3D5F">
                  <w:pPr>
                    <w:rPr>
                      <w:rFonts w:ascii="Book Antiqua" w:hAnsi="Book Antiqua"/>
                      <w:sz w:val="18"/>
                      <w:szCs w:val="18"/>
                    </w:rPr>
                  </w:pPr>
                  <w:proofErr w:type="spellStart"/>
                  <w:r>
                    <w:rPr>
                      <w:rFonts w:ascii="Book Antiqua" w:hAnsi="Book Antiqua" w:hint="eastAsia"/>
                      <w:sz w:val="18"/>
                      <w:szCs w:val="18"/>
                    </w:rPr>
                    <w:t>Mico</w:t>
                  </w:r>
                  <w:proofErr w:type="spellEnd"/>
                </w:p>
              </w:tc>
              <w:tc>
                <w:tcPr>
                  <w:tcW w:w="1825" w:type="dxa"/>
                </w:tcPr>
                <w:p w14:paraId="103F3E4D"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74CCBD2B" w14:textId="77777777">
              <w:tc>
                <w:tcPr>
                  <w:tcW w:w="1824" w:type="dxa"/>
                </w:tcPr>
                <w:p w14:paraId="41481A5D" w14:textId="77777777" w:rsidR="004837C2" w:rsidRDefault="005F3D5F">
                  <w:pPr>
                    <w:rPr>
                      <w:rFonts w:ascii="Book Antiqua" w:hAnsi="Book Antiqua"/>
                      <w:sz w:val="18"/>
                      <w:szCs w:val="18"/>
                    </w:rPr>
                  </w:pPr>
                  <w:r>
                    <w:rPr>
                      <w:rFonts w:ascii="Book Antiqua" w:hAnsi="Book Antiqua" w:hint="eastAsia"/>
                      <w:sz w:val="18"/>
                      <w:szCs w:val="18"/>
                    </w:rPr>
                    <w:t>配货</w:t>
                  </w:r>
                </w:p>
              </w:tc>
              <w:tc>
                <w:tcPr>
                  <w:tcW w:w="1824" w:type="dxa"/>
                </w:tcPr>
                <w:p w14:paraId="06282CA4" w14:textId="77777777" w:rsidR="004837C2" w:rsidRDefault="005F3D5F">
                  <w:pPr>
                    <w:rPr>
                      <w:rFonts w:ascii="Book Antiqua" w:hAnsi="Book Antiqua"/>
                      <w:sz w:val="18"/>
                      <w:szCs w:val="18"/>
                    </w:rPr>
                  </w:pPr>
                  <w:r>
                    <w:rPr>
                      <w:rFonts w:ascii="Book Antiqua" w:hAnsi="Book Antiqua" w:hint="eastAsia"/>
                      <w:sz w:val="18"/>
                      <w:szCs w:val="18"/>
                    </w:rPr>
                    <w:t>完全</w:t>
                  </w:r>
                  <w:r>
                    <w:rPr>
                      <w:rFonts w:ascii="Book Antiqua" w:hAnsi="Book Antiqua"/>
                      <w:sz w:val="18"/>
                      <w:szCs w:val="18"/>
                    </w:rPr>
                    <w:t>配货</w:t>
                  </w:r>
                </w:p>
              </w:tc>
              <w:tc>
                <w:tcPr>
                  <w:tcW w:w="1825" w:type="dxa"/>
                </w:tcPr>
                <w:p w14:paraId="4E4554A9" w14:textId="77777777" w:rsidR="004837C2" w:rsidRDefault="005F3D5F">
                  <w:pPr>
                    <w:rPr>
                      <w:rFonts w:ascii="Book Antiqua" w:hAnsi="Book Antiqua"/>
                      <w:sz w:val="18"/>
                      <w:szCs w:val="18"/>
                    </w:rPr>
                  </w:pPr>
                  <w:r>
                    <w:rPr>
                      <w:rFonts w:ascii="Book Antiqua" w:hAnsi="Book Antiqua" w:hint="eastAsia"/>
                      <w:sz w:val="18"/>
                      <w:szCs w:val="18"/>
                    </w:rPr>
                    <w:t>系统</w:t>
                  </w:r>
                </w:p>
              </w:tc>
              <w:tc>
                <w:tcPr>
                  <w:tcW w:w="1825" w:type="dxa"/>
                </w:tcPr>
                <w:p w14:paraId="54CDC35E"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43467694" w14:textId="77777777">
              <w:tc>
                <w:tcPr>
                  <w:tcW w:w="1824" w:type="dxa"/>
                </w:tcPr>
                <w:p w14:paraId="6D821A85" w14:textId="77777777" w:rsidR="004837C2" w:rsidRDefault="005F3D5F">
                  <w:pPr>
                    <w:rPr>
                      <w:rFonts w:ascii="Book Antiqua" w:hAnsi="Book Antiqua"/>
                      <w:sz w:val="18"/>
                      <w:szCs w:val="18"/>
                    </w:rPr>
                  </w:pPr>
                  <w:r>
                    <w:rPr>
                      <w:rFonts w:ascii="Book Antiqua" w:hAnsi="Book Antiqua" w:hint="eastAsia"/>
                      <w:sz w:val="18"/>
                      <w:szCs w:val="18"/>
                    </w:rPr>
                    <w:t>发货</w:t>
                  </w:r>
                </w:p>
              </w:tc>
              <w:tc>
                <w:tcPr>
                  <w:tcW w:w="1824" w:type="dxa"/>
                </w:tcPr>
                <w:p w14:paraId="334062EB" w14:textId="77777777" w:rsidR="004837C2" w:rsidRDefault="005F3D5F">
                  <w:pPr>
                    <w:rPr>
                      <w:rFonts w:ascii="Book Antiqua" w:hAnsi="Book Antiqua"/>
                      <w:sz w:val="18"/>
                      <w:szCs w:val="18"/>
                    </w:rPr>
                  </w:pPr>
                  <w:r>
                    <w:rPr>
                      <w:rFonts w:ascii="Book Antiqua" w:hAnsi="Book Antiqua" w:hint="eastAsia"/>
                      <w:sz w:val="18"/>
                      <w:szCs w:val="18"/>
                    </w:rPr>
                    <w:t>部分</w:t>
                  </w:r>
                  <w:r>
                    <w:rPr>
                      <w:rFonts w:ascii="Book Antiqua" w:hAnsi="Book Antiqua"/>
                      <w:sz w:val="18"/>
                      <w:szCs w:val="18"/>
                    </w:rPr>
                    <w:t>发货</w:t>
                  </w:r>
                </w:p>
              </w:tc>
              <w:tc>
                <w:tcPr>
                  <w:tcW w:w="1825" w:type="dxa"/>
                </w:tcPr>
                <w:p w14:paraId="481F9BED" w14:textId="77777777" w:rsidR="004837C2" w:rsidRDefault="005F3D5F">
                  <w:pPr>
                    <w:rPr>
                      <w:rFonts w:ascii="Book Antiqua" w:hAnsi="Book Antiqua"/>
                      <w:sz w:val="18"/>
                      <w:szCs w:val="18"/>
                    </w:rPr>
                  </w:pPr>
                  <w:r>
                    <w:rPr>
                      <w:rFonts w:ascii="Book Antiqua" w:hAnsi="Book Antiqua" w:hint="eastAsia"/>
                      <w:sz w:val="18"/>
                      <w:szCs w:val="18"/>
                    </w:rPr>
                    <w:t>系统</w:t>
                  </w:r>
                </w:p>
              </w:tc>
              <w:tc>
                <w:tcPr>
                  <w:tcW w:w="1825" w:type="dxa"/>
                </w:tcPr>
                <w:p w14:paraId="7FADA2AB"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r w:rsidR="004837C2" w14:paraId="033B2A02" w14:textId="77777777">
              <w:tc>
                <w:tcPr>
                  <w:tcW w:w="1824" w:type="dxa"/>
                </w:tcPr>
                <w:p w14:paraId="013FDA5F" w14:textId="77777777" w:rsidR="004837C2" w:rsidRDefault="005F3D5F">
                  <w:pPr>
                    <w:rPr>
                      <w:rFonts w:ascii="Book Antiqua" w:hAnsi="Book Antiqua"/>
                      <w:sz w:val="18"/>
                      <w:szCs w:val="18"/>
                    </w:rPr>
                  </w:pPr>
                  <w:r>
                    <w:rPr>
                      <w:rFonts w:ascii="Book Antiqua" w:hAnsi="Book Antiqua" w:hint="eastAsia"/>
                      <w:sz w:val="18"/>
                      <w:szCs w:val="18"/>
                    </w:rPr>
                    <w:t>发货</w:t>
                  </w:r>
                </w:p>
              </w:tc>
              <w:tc>
                <w:tcPr>
                  <w:tcW w:w="1824" w:type="dxa"/>
                </w:tcPr>
                <w:p w14:paraId="09A91062" w14:textId="77777777" w:rsidR="004837C2" w:rsidRDefault="005F3D5F">
                  <w:pPr>
                    <w:rPr>
                      <w:rFonts w:ascii="Book Antiqua" w:hAnsi="Book Antiqua"/>
                      <w:sz w:val="18"/>
                      <w:szCs w:val="18"/>
                    </w:rPr>
                  </w:pPr>
                  <w:r>
                    <w:rPr>
                      <w:rFonts w:ascii="Book Antiqua" w:hAnsi="Book Antiqua" w:hint="eastAsia"/>
                      <w:sz w:val="18"/>
                      <w:szCs w:val="18"/>
                    </w:rPr>
                    <w:t>完全</w:t>
                  </w:r>
                  <w:r>
                    <w:rPr>
                      <w:rFonts w:ascii="Book Antiqua" w:hAnsi="Book Antiqua"/>
                      <w:sz w:val="18"/>
                      <w:szCs w:val="18"/>
                    </w:rPr>
                    <w:t>发货</w:t>
                  </w:r>
                </w:p>
              </w:tc>
              <w:tc>
                <w:tcPr>
                  <w:tcW w:w="1825" w:type="dxa"/>
                </w:tcPr>
                <w:p w14:paraId="35E636FA" w14:textId="77777777" w:rsidR="004837C2" w:rsidRDefault="005F3D5F">
                  <w:pPr>
                    <w:rPr>
                      <w:rFonts w:ascii="Book Antiqua" w:hAnsi="Book Antiqua"/>
                      <w:sz w:val="18"/>
                      <w:szCs w:val="18"/>
                    </w:rPr>
                  </w:pPr>
                  <w:r>
                    <w:rPr>
                      <w:rFonts w:ascii="Book Antiqua" w:hAnsi="Book Antiqua" w:hint="eastAsia"/>
                      <w:sz w:val="18"/>
                      <w:szCs w:val="18"/>
                    </w:rPr>
                    <w:t>系统</w:t>
                  </w:r>
                </w:p>
              </w:tc>
              <w:tc>
                <w:tcPr>
                  <w:tcW w:w="1825" w:type="dxa"/>
                </w:tcPr>
                <w:p w14:paraId="5BD7DCB6" w14:textId="77777777" w:rsidR="004837C2" w:rsidRDefault="005F3D5F">
                  <w:pPr>
                    <w:rPr>
                      <w:rFonts w:ascii="Book Antiqua" w:hAnsi="Book Antiqua"/>
                      <w:sz w:val="18"/>
                      <w:szCs w:val="18"/>
                    </w:rPr>
                  </w:pPr>
                  <w:r>
                    <w:rPr>
                      <w:rFonts w:ascii="Book Antiqua" w:hAnsi="Book Antiqua" w:hint="eastAsia"/>
                      <w:sz w:val="18"/>
                      <w:szCs w:val="18"/>
                    </w:rPr>
                    <w:t>2019</w:t>
                  </w:r>
                  <w:r>
                    <w:rPr>
                      <w:rFonts w:ascii="Book Antiqua" w:hAnsi="Book Antiqua"/>
                      <w:sz w:val="18"/>
                      <w:szCs w:val="18"/>
                    </w:rPr>
                    <w:t>-3-7 12</w:t>
                  </w:r>
                  <w:r>
                    <w:rPr>
                      <w:rFonts w:ascii="Book Antiqua" w:hAnsi="Book Antiqua" w:hint="eastAsia"/>
                      <w:sz w:val="18"/>
                      <w:szCs w:val="18"/>
                    </w:rPr>
                    <w:t>:22:22</w:t>
                  </w:r>
                </w:p>
              </w:tc>
            </w:tr>
          </w:tbl>
          <w:p w14:paraId="0FC733D2" w14:textId="77777777" w:rsidR="004837C2" w:rsidRDefault="004837C2">
            <w:pPr>
              <w:rPr>
                <w:rFonts w:ascii="Book Antiqua" w:hAnsi="Book Antiqua"/>
                <w:sz w:val="18"/>
                <w:szCs w:val="18"/>
              </w:rPr>
            </w:pPr>
          </w:p>
        </w:tc>
      </w:tr>
      <w:tr w:rsidR="004837C2" w14:paraId="289C6F5C" w14:textId="77777777">
        <w:trPr>
          <w:trHeight w:val="1501"/>
          <w:jc w:val="center"/>
        </w:trPr>
        <w:tc>
          <w:tcPr>
            <w:tcW w:w="1583" w:type="dxa"/>
            <w:shd w:val="clear" w:color="auto" w:fill="F8F8F8"/>
            <w:vAlign w:val="center"/>
          </w:tcPr>
          <w:p w14:paraId="092497B4"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5BDC77FB" w14:textId="77777777" w:rsidR="004837C2" w:rsidRDefault="005F3D5F">
            <w:pPr>
              <w:rPr>
                <w:rFonts w:ascii="Book Antiqua" w:hAnsi="Book Antiqua"/>
                <w:b/>
                <w:sz w:val="18"/>
                <w:szCs w:val="18"/>
              </w:rPr>
            </w:pPr>
            <w:r>
              <w:rPr>
                <w:noProof/>
              </w:rPr>
              <w:drawing>
                <wp:inline distT="0" distB="0" distL="0" distR="0" wp14:anchorId="2BF89AFD" wp14:editId="7B5E99CC">
                  <wp:extent cx="4643755" cy="542925"/>
                  <wp:effectExtent l="0" t="0" r="444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66"/>
                          <a:stretch>
                            <a:fillRect/>
                          </a:stretch>
                        </pic:blipFill>
                        <pic:spPr>
                          <a:xfrm>
                            <a:off x="0" y="0"/>
                            <a:ext cx="4643755" cy="542925"/>
                          </a:xfrm>
                          <a:prstGeom prst="rect">
                            <a:avLst/>
                          </a:prstGeom>
                        </pic:spPr>
                      </pic:pic>
                    </a:graphicData>
                  </a:graphic>
                </wp:inline>
              </w:drawing>
            </w:r>
          </w:p>
          <w:p w14:paraId="33F3BCBD" w14:textId="77777777" w:rsidR="004837C2" w:rsidRDefault="005F3D5F">
            <w:pPr>
              <w:jc w:val="center"/>
              <w:rPr>
                <w:rFonts w:ascii="Book Antiqua" w:hAnsi="Book Antiqua"/>
                <w:sz w:val="18"/>
                <w:szCs w:val="18"/>
              </w:rPr>
            </w:pPr>
            <w:r>
              <w:rPr>
                <w:rFonts w:ascii="Book Antiqua" w:hAnsi="Book Antiqua" w:hint="eastAsia"/>
                <w:sz w:val="18"/>
                <w:szCs w:val="18"/>
              </w:rPr>
              <w:t>图</w:t>
            </w:r>
            <w:r>
              <w:rPr>
                <w:rFonts w:ascii="Book Antiqua" w:hAnsi="Book Antiqua"/>
                <w:sz w:val="18"/>
                <w:szCs w:val="18"/>
              </w:rPr>
              <w:t>-</w:t>
            </w:r>
            <w:r>
              <w:rPr>
                <w:rFonts w:ascii="Book Antiqua" w:hAnsi="Book Antiqua"/>
                <w:sz w:val="18"/>
                <w:szCs w:val="18"/>
              </w:rPr>
              <w:t>导出</w:t>
            </w:r>
            <w:r>
              <w:rPr>
                <w:rFonts w:ascii="Book Antiqua" w:hAnsi="Book Antiqua" w:hint="eastAsia"/>
                <w:sz w:val="18"/>
                <w:szCs w:val="18"/>
              </w:rPr>
              <w:t>订单栏位</w:t>
            </w:r>
          </w:p>
        </w:tc>
      </w:tr>
      <w:tr w:rsidR="004837C2" w14:paraId="379F39E7" w14:textId="77777777">
        <w:trPr>
          <w:trHeight w:val="339"/>
          <w:jc w:val="center"/>
        </w:trPr>
        <w:tc>
          <w:tcPr>
            <w:tcW w:w="1583" w:type="dxa"/>
            <w:shd w:val="clear" w:color="auto" w:fill="F8F8F8"/>
            <w:vAlign w:val="center"/>
          </w:tcPr>
          <w:p w14:paraId="1468E7F4" w14:textId="77777777" w:rsidR="004837C2" w:rsidRDefault="005F3D5F">
            <w:pPr>
              <w:rPr>
                <w:rFonts w:ascii="Book Antiqua" w:hAnsi="Book Antiqua"/>
                <w:sz w:val="18"/>
                <w:szCs w:val="18"/>
              </w:rPr>
            </w:pPr>
            <w:r>
              <w:rPr>
                <w:rFonts w:ascii="Book Antiqua" w:hAnsi="Book Antiqua" w:hint="eastAsia"/>
                <w:sz w:val="18"/>
                <w:szCs w:val="18"/>
              </w:rPr>
              <w:t>规则</w:t>
            </w:r>
            <w:r>
              <w:rPr>
                <w:rFonts w:ascii="Book Antiqua" w:hAnsi="Book Antiqua"/>
                <w:sz w:val="18"/>
                <w:szCs w:val="18"/>
              </w:rPr>
              <w:t>描述</w:t>
            </w:r>
            <w:r>
              <w:rPr>
                <w:rFonts w:ascii="Book Antiqua" w:hAnsi="Book Antiqua" w:hint="eastAsia"/>
                <w:sz w:val="18"/>
                <w:szCs w:val="18"/>
              </w:rPr>
              <w:t>2</w:t>
            </w:r>
          </w:p>
        </w:tc>
        <w:tc>
          <w:tcPr>
            <w:tcW w:w="7529" w:type="dxa"/>
          </w:tcPr>
          <w:p w14:paraId="179732B7" w14:textId="77777777" w:rsidR="004837C2" w:rsidRDefault="005F3D5F">
            <w:pPr>
              <w:rPr>
                <w:rFonts w:ascii="Book Antiqua" w:hAnsi="Book Antiqua"/>
                <w:b/>
                <w:sz w:val="18"/>
                <w:szCs w:val="18"/>
              </w:rPr>
            </w:pPr>
            <w:r>
              <w:rPr>
                <w:rFonts w:ascii="Book Antiqua" w:hAnsi="Book Antiqua" w:hint="eastAsia"/>
                <w:b/>
                <w:sz w:val="18"/>
                <w:szCs w:val="18"/>
              </w:rPr>
              <w:t>描述</w:t>
            </w:r>
          </w:p>
          <w:p w14:paraId="1E815D5D" w14:textId="77777777" w:rsidR="004837C2" w:rsidRDefault="005F3D5F">
            <w:pPr>
              <w:pStyle w:val="afb"/>
              <w:numPr>
                <w:ilvl w:val="0"/>
                <w:numId w:val="50"/>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导出</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栏位如上图所示；</w:t>
            </w:r>
          </w:p>
          <w:p w14:paraId="63E78C2E" w14:textId="77777777" w:rsidR="004837C2" w:rsidRDefault="005F3D5F">
            <w:pPr>
              <w:pStyle w:val="afb"/>
              <w:numPr>
                <w:ilvl w:val="0"/>
                <w:numId w:val="50"/>
              </w:numPr>
              <w:rPr>
                <w:rFonts w:ascii="Book Antiqua" w:hAnsi="Book Antiqua"/>
                <w:sz w:val="18"/>
                <w:szCs w:val="18"/>
              </w:rPr>
            </w:pPr>
            <w:r>
              <w:rPr>
                <w:rFonts w:ascii="Book Antiqua" w:hAnsi="Book Antiqua" w:hint="eastAsia"/>
                <w:sz w:val="18"/>
                <w:szCs w:val="18"/>
              </w:rPr>
              <w:t>一个订单的一个</w:t>
            </w:r>
            <w:r>
              <w:rPr>
                <w:rFonts w:ascii="Book Antiqua" w:hAnsi="Book Antiqua"/>
                <w:sz w:val="18"/>
                <w:szCs w:val="18"/>
              </w:rPr>
              <w:t>SKU</w:t>
            </w:r>
            <w:r>
              <w:rPr>
                <w:rFonts w:ascii="Book Antiqua" w:hAnsi="Book Antiqua" w:hint="eastAsia"/>
                <w:sz w:val="18"/>
                <w:szCs w:val="18"/>
              </w:rPr>
              <w:t>，导出一行信息；</w:t>
            </w:r>
          </w:p>
          <w:p w14:paraId="44F9A0EB" w14:textId="77777777" w:rsidR="004837C2" w:rsidRDefault="005F3D5F">
            <w:pPr>
              <w:pStyle w:val="afb"/>
              <w:numPr>
                <w:ilvl w:val="0"/>
                <w:numId w:val="50"/>
              </w:numPr>
              <w:rPr>
                <w:rFonts w:ascii="Book Antiqua" w:hAnsi="Book Antiqua"/>
                <w:sz w:val="18"/>
                <w:szCs w:val="18"/>
              </w:rPr>
            </w:pPr>
            <w:r>
              <w:rPr>
                <w:rFonts w:ascii="Book Antiqua" w:hAnsi="Book Antiqua" w:hint="eastAsia"/>
                <w:sz w:val="18"/>
                <w:szCs w:val="18"/>
              </w:rPr>
              <w:t>未勾选明细，点击导出订单按钮，提示：请选择需要导出的记录！</w:t>
            </w:r>
          </w:p>
        </w:tc>
      </w:tr>
      <w:tr w:rsidR="004837C2" w14:paraId="1B2D2E96" w14:textId="77777777">
        <w:trPr>
          <w:trHeight w:val="339"/>
          <w:jc w:val="center"/>
        </w:trPr>
        <w:tc>
          <w:tcPr>
            <w:tcW w:w="9112" w:type="dxa"/>
            <w:gridSpan w:val="2"/>
            <w:shd w:val="clear" w:color="auto" w:fill="F8F8F8"/>
            <w:vAlign w:val="center"/>
          </w:tcPr>
          <w:p w14:paraId="727D2749" w14:textId="77777777" w:rsidR="004837C2" w:rsidRDefault="005F3D5F">
            <w:pPr>
              <w:rPr>
                <w:rFonts w:ascii="Book Antiqua" w:hAnsi="Book Antiqua"/>
                <w:b/>
                <w:sz w:val="18"/>
                <w:szCs w:val="18"/>
              </w:rPr>
            </w:pPr>
            <w:r>
              <w:rPr>
                <w:rFonts w:ascii="Book Antiqua" w:hAnsi="Book Antiqua" w:hint="eastAsia"/>
                <w:b/>
                <w:sz w:val="18"/>
                <w:szCs w:val="18"/>
              </w:rPr>
              <w:t>订单</w:t>
            </w:r>
            <w:r>
              <w:rPr>
                <w:rFonts w:ascii="Book Antiqua" w:hAnsi="Book Antiqua"/>
                <w:b/>
                <w:sz w:val="18"/>
                <w:szCs w:val="18"/>
              </w:rPr>
              <w:t>状态说明</w:t>
            </w:r>
          </w:p>
          <w:tbl>
            <w:tblPr>
              <w:tblW w:w="8668" w:type="dxa"/>
              <w:tblLayout w:type="fixed"/>
              <w:tblCellMar>
                <w:top w:w="15" w:type="dxa"/>
                <w:left w:w="15" w:type="dxa"/>
                <w:bottom w:w="15" w:type="dxa"/>
                <w:right w:w="15" w:type="dxa"/>
              </w:tblCellMar>
              <w:tblLook w:val="04A0" w:firstRow="1" w:lastRow="0" w:firstColumn="1" w:lastColumn="0" w:noHBand="0" w:noVBand="1"/>
            </w:tblPr>
            <w:tblGrid>
              <w:gridCol w:w="1152"/>
              <w:gridCol w:w="2268"/>
              <w:gridCol w:w="5248"/>
            </w:tblGrid>
            <w:tr w:rsidR="004837C2" w14:paraId="2930E709" w14:textId="77777777">
              <w:tc>
                <w:tcPr>
                  <w:tcW w:w="1152" w:type="dxa"/>
                  <w:tcBorders>
                    <w:top w:val="single" w:sz="6" w:space="0" w:color="D9B800"/>
                    <w:left w:val="single" w:sz="6" w:space="0" w:color="D9B800"/>
                    <w:bottom w:val="single" w:sz="6" w:space="0" w:color="D9B800"/>
                    <w:right w:val="single" w:sz="6" w:space="0" w:color="D9B800"/>
                  </w:tcBorders>
                  <w:shd w:val="clear" w:color="auto" w:fill="A6A6A6" w:themeFill="background1" w:themeFillShade="A6"/>
                  <w:vAlign w:val="center"/>
                </w:tcPr>
                <w:p w14:paraId="46590997" w14:textId="77777777" w:rsidR="004837C2" w:rsidRDefault="005F3D5F">
                  <w:pPr>
                    <w:widowControl/>
                    <w:spacing w:before="100" w:beforeAutospacing="1" w:after="100" w:afterAutospacing="1"/>
                    <w:jc w:val="left"/>
                    <w:rPr>
                      <w:rFonts w:ascii="宋体" w:hAnsi="宋体" w:cs="宋体"/>
                      <w:b/>
                      <w:kern w:val="0"/>
                      <w:sz w:val="24"/>
                    </w:rPr>
                  </w:pPr>
                  <w:r>
                    <w:rPr>
                      <w:rFonts w:ascii="宋体" w:hAnsi="宋体" w:cs="宋体"/>
                      <w:b/>
                      <w:kern w:val="0"/>
                      <w:sz w:val="24"/>
                    </w:rPr>
                    <w:t>类型</w:t>
                  </w:r>
                </w:p>
              </w:tc>
              <w:tc>
                <w:tcPr>
                  <w:tcW w:w="2268" w:type="dxa"/>
                  <w:tcBorders>
                    <w:top w:val="single" w:sz="6" w:space="0" w:color="D9B800"/>
                    <w:left w:val="single" w:sz="6" w:space="0" w:color="D9B800"/>
                    <w:bottom w:val="single" w:sz="6" w:space="0" w:color="D9B800"/>
                    <w:right w:val="single" w:sz="6" w:space="0" w:color="D9B800"/>
                  </w:tcBorders>
                  <w:shd w:val="clear" w:color="auto" w:fill="A6A6A6" w:themeFill="background1" w:themeFillShade="A6"/>
                  <w:vAlign w:val="center"/>
                </w:tcPr>
                <w:p w14:paraId="60D1B940" w14:textId="77777777" w:rsidR="004837C2" w:rsidRDefault="005F3D5F">
                  <w:pPr>
                    <w:widowControl/>
                    <w:spacing w:before="100" w:beforeAutospacing="1" w:after="100" w:afterAutospacing="1"/>
                    <w:jc w:val="left"/>
                    <w:rPr>
                      <w:rFonts w:ascii="宋体" w:hAnsi="宋体" w:cs="宋体"/>
                      <w:b/>
                      <w:kern w:val="0"/>
                      <w:sz w:val="24"/>
                    </w:rPr>
                  </w:pPr>
                  <w:r>
                    <w:rPr>
                      <w:rFonts w:ascii="宋体" w:hAnsi="宋体" w:cs="宋体"/>
                      <w:b/>
                      <w:kern w:val="0"/>
                      <w:sz w:val="24"/>
                    </w:rPr>
                    <w:t>值</w:t>
                  </w:r>
                </w:p>
              </w:tc>
              <w:tc>
                <w:tcPr>
                  <w:tcW w:w="5248" w:type="dxa"/>
                  <w:tcBorders>
                    <w:top w:val="single" w:sz="6" w:space="0" w:color="D9B800"/>
                    <w:left w:val="single" w:sz="6" w:space="0" w:color="D9B800"/>
                    <w:bottom w:val="single" w:sz="6" w:space="0" w:color="D9B800"/>
                    <w:right w:val="single" w:sz="6" w:space="0" w:color="D9B800"/>
                  </w:tcBorders>
                  <w:shd w:val="clear" w:color="auto" w:fill="A6A6A6" w:themeFill="background1" w:themeFillShade="A6"/>
                  <w:vAlign w:val="center"/>
                </w:tcPr>
                <w:p w14:paraId="68BCAC75" w14:textId="77777777" w:rsidR="004837C2" w:rsidRDefault="005F3D5F">
                  <w:pPr>
                    <w:widowControl/>
                    <w:spacing w:before="100" w:beforeAutospacing="1" w:after="100" w:afterAutospacing="1"/>
                    <w:jc w:val="left"/>
                    <w:rPr>
                      <w:rFonts w:ascii="宋体" w:hAnsi="宋体" w:cs="宋体"/>
                      <w:b/>
                      <w:kern w:val="0"/>
                      <w:sz w:val="24"/>
                    </w:rPr>
                  </w:pPr>
                  <w:r>
                    <w:rPr>
                      <w:rFonts w:ascii="宋体" w:hAnsi="宋体" w:cs="宋体"/>
                      <w:b/>
                      <w:kern w:val="0"/>
                      <w:sz w:val="24"/>
                    </w:rPr>
                    <w:t>说明</w:t>
                  </w:r>
                </w:p>
              </w:tc>
            </w:tr>
            <w:tr w:rsidR="004837C2" w14:paraId="2290D359" w14:textId="77777777">
              <w:tc>
                <w:tcPr>
                  <w:tcW w:w="1152" w:type="dxa"/>
                  <w:vMerge w:val="restart"/>
                  <w:tcBorders>
                    <w:top w:val="single" w:sz="6" w:space="0" w:color="auto"/>
                    <w:left w:val="single" w:sz="6" w:space="0" w:color="auto"/>
                    <w:bottom w:val="single" w:sz="6" w:space="0" w:color="auto"/>
                    <w:right w:val="single" w:sz="6" w:space="0" w:color="auto"/>
                  </w:tcBorders>
                  <w:vAlign w:val="center"/>
                </w:tcPr>
                <w:p w14:paraId="541C18A3"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配货、发</w:t>
                  </w:r>
                  <w:r>
                    <w:rPr>
                      <w:rFonts w:ascii="宋体" w:hAnsi="宋体" w:cs="宋体"/>
                      <w:kern w:val="0"/>
                      <w:sz w:val="24"/>
                    </w:rPr>
                    <w:lastRenderedPageBreak/>
                    <w:t>货状态</w:t>
                  </w:r>
                </w:p>
              </w:tc>
              <w:tc>
                <w:tcPr>
                  <w:tcW w:w="2268" w:type="dxa"/>
                  <w:tcBorders>
                    <w:top w:val="single" w:sz="6" w:space="0" w:color="auto"/>
                    <w:left w:val="single" w:sz="6" w:space="0" w:color="auto"/>
                    <w:bottom w:val="single" w:sz="6" w:space="0" w:color="auto"/>
                    <w:right w:val="single" w:sz="6" w:space="0" w:color="auto"/>
                  </w:tcBorders>
                  <w:vAlign w:val="center"/>
                </w:tcPr>
                <w:p w14:paraId="54EA1349"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lastRenderedPageBreak/>
                    <w:t>未配货、未发货</w:t>
                  </w:r>
                </w:p>
              </w:tc>
              <w:tc>
                <w:tcPr>
                  <w:tcW w:w="5248" w:type="dxa"/>
                  <w:tcBorders>
                    <w:top w:val="single" w:sz="6" w:space="0" w:color="auto"/>
                    <w:left w:val="single" w:sz="6" w:space="0" w:color="auto"/>
                    <w:bottom w:val="single" w:sz="6" w:space="0" w:color="auto"/>
                    <w:right w:val="single" w:sz="6" w:space="0" w:color="auto"/>
                  </w:tcBorders>
                  <w:vAlign w:val="center"/>
                </w:tcPr>
                <w:p w14:paraId="32F2AAD7"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还没有跑配货规则 or 订单还没匹配可用仓库 </w:t>
                  </w:r>
                  <w:r>
                    <w:rPr>
                      <w:rFonts w:ascii="宋体" w:hAnsi="宋体" w:cs="宋体"/>
                      <w:kern w:val="0"/>
                      <w:sz w:val="24"/>
                    </w:rPr>
                    <w:lastRenderedPageBreak/>
                    <w:t>or 可用仓库库存不足 or 订单还没匹配物流</w:t>
                  </w:r>
                </w:p>
              </w:tc>
            </w:tr>
            <w:tr w:rsidR="004837C2" w14:paraId="1010FA52"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2908BD9F"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4F5F50C1"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部分配货、未发货</w:t>
                  </w:r>
                </w:p>
              </w:tc>
              <w:tc>
                <w:tcPr>
                  <w:tcW w:w="5248" w:type="dxa"/>
                  <w:tcBorders>
                    <w:top w:val="single" w:sz="6" w:space="0" w:color="auto"/>
                    <w:left w:val="single" w:sz="6" w:space="0" w:color="auto"/>
                    <w:bottom w:val="single" w:sz="6" w:space="0" w:color="auto"/>
                    <w:right w:val="single" w:sz="6" w:space="0" w:color="auto"/>
                  </w:tcBorders>
                  <w:vAlign w:val="center"/>
                </w:tcPr>
                <w:p w14:paraId="16A9EDB5"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订单有货的部分先生成了配货单，但还没发货</w:t>
                  </w:r>
                </w:p>
              </w:tc>
            </w:tr>
            <w:tr w:rsidR="004837C2" w14:paraId="1831F11C"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765FCCCA"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544059A4"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部分配货、部分发货</w:t>
                  </w:r>
                </w:p>
              </w:tc>
              <w:tc>
                <w:tcPr>
                  <w:tcW w:w="5248" w:type="dxa"/>
                  <w:tcBorders>
                    <w:top w:val="single" w:sz="6" w:space="0" w:color="auto"/>
                    <w:left w:val="single" w:sz="6" w:space="0" w:color="auto"/>
                    <w:bottom w:val="single" w:sz="6" w:space="0" w:color="auto"/>
                    <w:right w:val="single" w:sz="6" w:space="0" w:color="auto"/>
                  </w:tcBorders>
                  <w:vAlign w:val="center"/>
                </w:tcPr>
                <w:p w14:paraId="43BBD6F3"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订单有货的部分先生成了配货单，并且发了货</w:t>
                  </w:r>
                </w:p>
              </w:tc>
            </w:tr>
            <w:tr w:rsidR="004837C2" w14:paraId="4223226E"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4EFB87ED"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229A7740"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已配货、未发货</w:t>
                  </w:r>
                </w:p>
              </w:tc>
              <w:tc>
                <w:tcPr>
                  <w:tcW w:w="5248" w:type="dxa"/>
                  <w:tcBorders>
                    <w:top w:val="single" w:sz="6" w:space="0" w:color="auto"/>
                    <w:left w:val="single" w:sz="6" w:space="0" w:color="auto"/>
                    <w:bottom w:val="single" w:sz="6" w:space="0" w:color="auto"/>
                    <w:right w:val="single" w:sz="6" w:space="0" w:color="auto"/>
                  </w:tcBorders>
                  <w:vAlign w:val="center"/>
                </w:tcPr>
                <w:p w14:paraId="1ADD9829"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订单跑配货规则通过，有可用仓库、物流方式、有库存；但还没发货</w:t>
                  </w:r>
                </w:p>
              </w:tc>
            </w:tr>
            <w:tr w:rsidR="004837C2" w14:paraId="1B55A530"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58EC9F04"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089D3A1E"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已配货、部分发货</w:t>
                  </w:r>
                </w:p>
              </w:tc>
              <w:tc>
                <w:tcPr>
                  <w:tcW w:w="5248" w:type="dxa"/>
                  <w:tcBorders>
                    <w:top w:val="single" w:sz="6" w:space="0" w:color="auto"/>
                    <w:left w:val="single" w:sz="6" w:space="0" w:color="auto"/>
                    <w:bottom w:val="single" w:sz="6" w:space="0" w:color="auto"/>
                    <w:right w:val="single" w:sz="6" w:space="0" w:color="auto"/>
                  </w:tcBorders>
                  <w:vAlign w:val="center"/>
                </w:tcPr>
                <w:p w14:paraId="12CB4653"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订单生成了多个配货单，只有部分配货单发了货</w:t>
                  </w:r>
                </w:p>
              </w:tc>
            </w:tr>
            <w:tr w:rsidR="004837C2" w14:paraId="3D638D73"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3FAEDD68"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3270B6C0"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已配货、已发货</w:t>
                  </w:r>
                </w:p>
              </w:tc>
              <w:tc>
                <w:tcPr>
                  <w:tcW w:w="5248" w:type="dxa"/>
                  <w:tcBorders>
                    <w:top w:val="single" w:sz="6" w:space="0" w:color="auto"/>
                    <w:left w:val="single" w:sz="6" w:space="0" w:color="auto"/>
                    <w:bottom w:val="single" w:sz="6" w:space="0" w:color="auto"/>
                    <w:right w:val="single" w:sz="6" w:space="0" w:color="auto"/>
                  </w:tcBorders>
                  <w:vAlign w:val="center"/>
                </w:tcPr>
                <w:p w14:paraId="291FA0AB"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订单生成了配货单，且发了货</w:t>
                  </w:r>
                </w:p>
              </w:tc>
            </w:tr>
            <w:tr w:rsidR="004837C2" w14:paraId="486A7BE9" w14:textId="77777777">
              <w:tc>
                <w:tcPr>
                  <w:tcW w:w="1152" w:type="dxa"/>
                  <w:tcBorders>
                    <w:top w:val="single" w:sz="6" w:space="0" w:color="auto"/>
                    <w:left w:val="single" w:sz="6" w:space="0" w:color="auto"/>
                    <w:bottom w:val="single" w:sz="6" w:space="0" w:color="auto"/>
                    <w:right w:val="single" w:sz="6" w:space="0" w:color="auto"/>
                  </w:tcBorders>
                  <w:vAlign w:val="center"/>
                </w:tcPr>
                <w:p w14:paraId="2F3639A3"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付款状态</w:t>
                  </w:r>
                </w:p>
              </w:tc>
              <w:tc>
                <w:tcPr>
                  <w:tcW w:w="2268" w:type="dxa"/>
                  <w:tcBorders>
                    <w:top w:val="single" w:sz="6" w:space="0" w:color="auto"/>
                    <w:left w:val="single" w:sz="6" w:space="0" w:color="auto"/>
                    <w:bottom w:val="single" w:sz="6" w:space="0" w:color="auto"/>
                    <w:right w:val="single" w:sz="6" w:space="0" w:color="auto"/>
                  </w:tcBorders>
                  <w:vAlign w:val="center"/>
                </w:tcPr>
                <w:p w14:paraId="4E4DF948"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已付款</w:t>
                  </w:r>
                </w:p>
              </w:tc>
              <w:tc>
                <w:tcPr>
                  <w:tcW w:w="5248" w:type="dxa"/>
                  <w:tcBorders>
                    <w:top w:val="single" w:sz="6" w:space="0" w:color="auto"/>
                    <w:left w:val="single" w:sz="6" w:space="0" w:color="auto"/>
                    <w:bottom w:val="single" w:sz="6" w:space="0" w:color="auto"/>
                    <w:right w:val="single" w:sz="6" w:space="0" w:color="auto"/>
                  </w:tcBorders>
                  <w:vAlign w:val="center"/>
                </w:tcPr>
                <w:p w14:paraId="20611B8C"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订单付款完成</w:t>
                  </w:r>
                </w:p>
              </w:tc>
            </w:tr>
            <w:tr w:rsidR="004837C2" w14:paraId="7F823FE5" w14:textId="77777777">
              <w:tc>
                <w:tcPr>
                  <w:tcW w:w="1152" w:type="dxa"/>
                  <w:vMerge w:val="restart"/>
                  <w:tcBorders>
                    <w:top w:val="single" w:sz="6" w:space="0" w:color="auto"/>
                    <w:left w:val="single" w:sz="6" w:space="0" w:color="auto"/>
                    <w:bottom w:val="single" w:sz="6" w:space="0" w:color="auto"/>
                    <w:right w:val="single" w:sz="6" w:space="0" w:color="auto"/>
                  </w:tcBorders>
                  <w:vAlign w:val="center"/>
                </w:tcPr>
                <w:p w14:paraId="3820805F"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拦截状态</w:t>
                  </w:r>
                </w:p>
              </w:tc>
              <w:tc>
                <w:tcPr>
                  <w:tcW w:w="2268" w:type="dxa"/>
                  <w:tcBorders>
                    <w:top w:val="single" w:sz="6" w:space="0" w:color="auto"/>
                    <w:left w:val="single" w:sz="6" w:space="0" w:color="auto"/>
                    <w:bottom w:val="single" w:sz="6" w:space="0" w:color="auto"/>
                    <w:right w:val="single" w:sz="6" w:space="0" w:color="auto"/>
                  </w:tcBorders>
                  <w:vAlign w:val="center"/>
                </w:tcPr>
                <w:p w14:paraId="51E99779"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拦截中</w:t>
                  </w:r>
                </w:p>
              </w:tc>
              <w:tc>
                <w:tcPr>
                  <w:tcW w:w="5248" w:type="dxa"/>
                  <w:tcBorders>
                    <w:top w:val="single" w:sz="6" w:space="0" w:color="auto"/>
                    <w:left w:val="single" w:sz="6" w:space="0" w:color="auto"/>
                    <w:bottom w:val="single" w:sz="6" w:space="0" w:color="auto"/>
                    <w:right w:val="single" w:sz="6" w:space="0" w:color="auto"/>
                  </w:tcBorders>
                  <w:vAlign w:val="center"/>
                </w:tcPr>
                <w:p w14:paraId="0964EA6E"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发起拦截，此时指令还在处理中</w:t>
                  </w:r>
                </w:p>
              </w:tc>
            </w:tr>
            <w:tr w:rsidR="004837C2" w14:paraId="6F0B833D"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42DA2E66"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4732E2C9"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拦截成功</w:t>
                  </w:r>
                </w:p>
              </w:tc>
              <w:tc>
                <w:tcPr>
                  <w:tcW w:w="5248" w:type="dxa"/>
                  <w:tcBorders>
                    <w:top w:val="single" w:sz="6" w:space="0" w:color="auto"/>
                    <w:left w:val="single" w:sz="6" w:space="0" w:color="auto"/>
                    <w:bottom w:val="single" w:sz="6" w:space="0" w:color="auto"/>
                    <w:right w:val="single" w:sz="6" w:space="0" w:color="auto"/>
                  </w:tcBorders>
                  <w:vAlign w:val="center"/>
                </w:tcPr>
                <w:p w14:paraId="063309CC"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发起拦截指令，并且拦截成功</w:t>
                  </w:r>
                </w:p>
              </w:tc>
            </w:tr>
            <w:tr w:rsidR="004837C2" w14:paraId="11B05B00"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27B6BAD7"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282A915D"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拦截失败</w:t>
                  </w:r>
                </w:p>
              </w:tc>
              <w:tc>
                <w:tcPr>
                  <w:tcW w:w="5248" w:type="dxa"/>
                  <w:tcBorders>
                    <w:top w:val="single" w:sz="6" w:space="0" w:color="auto"/>
                    <w:left w:val="single" w:sz="6" w:space="0" w:color="auto"/>
                    <w:bottom w:val="single" w:sz="6" w:space="0" w:color="auto"/>
                    <w:right w:val="single" w:sz="6" w:space="0" w:color="auto"/>
                  </w:tcBorders>
                  <w:vAlign w:val="center"/>
                </w:tcPr>
                <w:p w14:paraId="04176CAA"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发起拦截指令，但拦截失败</w:t>
                  </w:r>
                </w:p>
              </w:tc>
            </w:tr>
            <w:tr w:rsidR="004837C2" w14:paraId="05D18494" w14:textId="77777777">
              <w:tc>
                <w:tcPr>
                  <w:tcW w:w="1152" w:type="dxa"/>
                  <w:vMerge w:val="restart"/>
                  <w:tcBorders>
                    <w:top w:val="single" w:sz="6" w:space="0" w:color="auto"/>
                    <w:left w:val="single" w:sz="6" w:space="0" w:color="auto"/>
                    <w:bottom w:val="single" w:sz="6" w:space="0" w:color="auto"/>
                    <w:right w:val="single" w:sz="6" w:space="0" w:color="auto"/>
                  </w:tcBorders>
                  <w:vAlign w:val="center"/>
                </w:tcPr>
                <w:p w14:paraId="359FCD0B"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售中状态</w:t>
                  </w:r>
                </w:p>
              </w:tc>
              <w:tc>
                <w:tcPr>
                  <w:tcW w:w="2268" w:type="dxa"/>
                  <w:tcBorders>
                    <w:top w:val="single" w:sz="6" w:space="0" w:color="auto"/>
                    <w:left w:val="single" w:sz="6" w:space="0" w:color="auto"/>
                    <w:bottom w:val="single" w:sz="6" w:space="0" w:color="auto"/>
                    <w:right w:val="single" w:sz="6" w:space="0" w:color="auto"/>
                  </w:tcBorders>
                  <w:vAlign w:val="center"/>
                </w:tcPr>
                <w:p w14:paraId="4E89E1C2"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部分退款</w:t>
                  </w:r>
                </w:p>
              </w:tc>
              <w:tc>
                <w:tcPr>
                  <w:tcW w:w="5248" w:type="dxa"/>
                  <w:tcBorders>
                    <w:top w:val="single" w:sz="6" w:space="0" w:color="auto"/>
                    <w:left w:val="single" w:sz="6" w:space="0" w:color="auto"/>
                    <w:bottom w:val="single" w:sz="6" w:space="0" w:color="auto"/>
                    <w:right w:val="single" w:sz="6" w:space="0" w:color="auto"/>
                  </w:tcBorders>
                  <w:vAlign w:val="center"/>
                </w:tcPr>
                <w:p w14:paraId="1AA6A340"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未发货订单才能退款；订单中部分商品发货，部分商品无需发货。</w:t>
                  </w:r>
                </w:p>
              </w:tc>
            </w:tr>
            <w:tr w:rsidR="004837C2" w14:paraId="2BB10593"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51D7C954"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5E5371C2"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已取消</w:t>
                  </w:r>
                </w:p>
              </w:tc>
              <w:tc>
                <w:tcPr>
                  <w:tcW w:w="5248" w:type="dxa"/>
                  <w:tcBorders>
                    <w:top w:val="single" w:sz="6" w:space="0" w:color="auto"/>
                    <w:left w:val="single" w:sz="6" w:space="0" w:color="auto"/>
                    <w:bottom w:val="single" w:sz="6" w:space="0" w:color="auto"/>
                    <w:right w:val="single" w:sz="6" w:space="0" w:color="auto"/>
                  </w:tcBorders>
                  <w:vAlign w:val="center"/>
                </w:tcPr>
                <w:p w14:paraId="423FFBF0"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未发货订单才能退款；订单中所有商品都无需发货。</w:t>
                  </w:r>
                </w:p>
              </w:tc>
            </w:tr>
            <w:tr w:rsidR="004837C2" w14:paraId="19B666B9" w14:textId="77777777">
              <w:trPr>
                <w:trHeight w:val="465"/>
              </w:trPr>
              <w:tc>
                <w:tcPr>
                  <w:tcW w:w="1152" w:type="dxa"/>
                  <w:vMerge w:val="restart"/>
                  <w:tcBorders>
                    <w:top w:val="single" w:sz="6" w:space="0" w:color="auto"/>
                    <w:left w:val="single" w:sz="6" w:space="0" w:color="auto"/>
                    <w:bottom w:val="single" w:sz="6" w:space="0" w:color="auto"/>
                    <w:right w:val="single" w:sz="6" w:space="0" w:color="auto"/>
                  </w:tcBorders>
                  <w:vAlign w:val="center"/>
                </w:tcPr>
                <w:p w14:paraId="412F94A5"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完结状态</w:t>
                  </w:r>
                </w:p>
              </w:tc>
              <w:tc>
                <w:tcPr>
                  <w:tcW w:w="2268" w:type="dxa"/>
                  <w:tcBorders>
                    <w:top w:val="single" w:sz="6" w:space="0" w:color="auto"/>
                    <w:left w:val="single" w:sz="6" w:space="0" w:color="auto"/>
                    <w:bottom w:val="single" w:sz="6" w:space="0" w:color="auto"/>
                    <w:right w:val="single" w:sz="6" w:space="0" w:color="auto"/>
                  </w:tcBorders>
                  <w:vAlign w:val="center"/>
                </w:tcPr>
                <w:p w14:paraId="59665947"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未完结</w:t>
                  </w:r>
                </w:p>
              </w:tc>
              <w:tc>
                <w:tcPr>
                  <w:tcW w:w="5248" w:type="dxa"/>
                  <w:tcBorders>
                    <w:top w:val="single" w:sz="6" w:space="0" w:color="auto"/>
                    <w:left w:val="single" w:sz="6" w:space="0" w:color="auto"/>
                    <w:bottom w:val="single" w:sz="6" w:space="0" w:color="auto"/>
                    <w:right w:val="single" w:sz="6" w:space="0" w:color="auto"/>
                  </w:tcBorders>
                  <w:vAlign w:val="center"/>
                </w:tcPr>
                <w:p w14:paraId="467BE2BE"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在处理的订单，都是未完结</w:t>
                  </w:r>
                </w:p>
              </w:tc>
            </w:tr>
            <w:tr w:rsidR="004837C2" w14:paraId="26AB1E05"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058F7691"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6BC4445B"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已完结</w:t>
                  </w:r>
                </w:p>
              </w:tc>
              <w:tc>
                <w:tcPr>
                  <w:tcW w:w="5248" w:type="dxa"/>
                  <w:tcBorders>
                    <w:top w:val="single" w:sz="6" w:space="0" w:color="auto"/>
                    <w:left w:val="single" w:sz="6" w:space="0" w:color="auto"/>
                    <w:bottom w:val="single" w:sz="6" w:space="0" w:color="auto"/>
                    <w:right w:val="single" w:sz="6" w:space="0" w:color="auto"/>
                  </w:tcBorders>
                  <w:vAlign w:val="center"/>
                </w:tcPr>
                <w:p w14:paraId="637F534A"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不会再进行任何处理的订单，称为已完结</w:t>
                  </w:r>
                </w:p>
              </w:tc>
            </w:tr>
            <w:tr w:rsidR="004837C2" w14:paraId="60F4C6BB" w14:textId="77777777">
              <w:tc>
                <w:tcPr>
                  <w:tcW w:w="1152" w:type="dxa"/>
                  <w:vMerge/>
                  <w:tcBorders>
                    <w:top w:val="single" w:sz="6" w:space="0" w:color="auto"/>
                    <w:left w:val="single" w:sz="6" w:space="0" w:color="auto"/>
                    <w:bottom w:val="single" w:sz="6" w:space="0" w:color="auto"/>
                    <w:right w:val="single" w:sz="6" w:space="0" w:color="auto"/>
                  </w:tcBorders>
                  <w:vAlign w:val="center"/>
                </w:tcPr>
                <w:p w14:paraId="0DAB5B05" w14:textId="77777777" w:rsidR="004837C2" w:rsidRDefault="004837C2">
                  <w:pPr>
                    <w:widowControl/>
                    <w:jc w:val="left"/>
                    <w:rPr>
                      <w:rFonts w:ascii="宋体" w:hAnsi="宋体" w:cs="宋体"/>
                      <w:kern w:val="0"/>
                      <w:sz w:val="24"/>
                    </w:rPr>
                  </w:pPr>
                </w:p>
              </w:tc>
              <w:tc>
                <w:tcPr>
                  <w:tcW w:w="2268" w:type="dxa"/>
                  <w:tcBorders>
                    <w:top w:val="single" w:sz="6" w:space="0" w:color="auto"/>
                    <w:left w:val="single" w:sz="6" w:space="0" w:color="auto"/>
                    <w:bottom w:val="single" w:sz="6" w:space="0" w:color="auto"/>
                    <w:right w:val="single" w:sz="6" w:space="0" w:color="auto"/>
                  </w:tcBorders>
                  <w:vAlign w:val="center"/>
                </w:tcPr>
                <w:p w14:paraId="01CF80F3"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已作废</w:t>
                  </w:r>
                </w:p>
              </w:tc>
              <w:tc>
                <w:tcPr>
                  <w:tcW w:w="5248" w:type="dxa"/>
                  <w:tcBorders>
                    <w:top w:val="single" w:sz="6" w:space="0" w:color="auto"/>
                    <w:left w:val="single" w:sz="6" w:space="0" w:color="auto"/>
                    <w:bottom w:val="single" w:sz="6" w:space="0" w:color="auto"/>
                    <w:right w:val="single" w:sz="6" w:space="0" w:color="auto"/>
                  </w:tcBorders>
                  <w:vAlign w:val="center"/>
                </w:tcPr>
                <w:p w14:paraId="10928B40" w14:textId="77777777" w:rsidR="004837C2" w:rsidRDefault="005F3D5F">
                  <w:pPr>
                    <w:widowControl/>
                    <w:spacing w:before="100" w:beforeAutospacing="1" w:after="100" w:afterAutospacing="1"/>
                    <w:jc w:val="left"/>
                    <w:rPr>
                      <w:rFonts w:ascii="宋体" w:hAnsi="宋体" w:cs="宋体"/>
                      <w:kern w:val="0"/>
                      <w:sz w:val="24"/>
                    </w:rPr>
                  </w:pPr>
                  <w:r>
                    <w:rPr>
                      <w:rFonts w:ascii="宋体" w:hAnsi="宋体" w:cs="宋体"/>
                      <w:kern w:val="0"/>
                      <w:sz w:val="24"/>
                    </w:rPr>
                    <w:t>废弃的订单；拆单/合单的原始订单都会作废掉</w:t>
                  </w:r>
                </w:p>
              </w:tc>
            </w:tr>
          </w:tbl>
          <w:p w14:paraId="2978D26B" w14:textId="77777777" w:rsidR="004837C2" w:rsidRDefault="004837C2">
            <w:pPr>
              <w:rPr>
                <w:rFonts w:ascii="Book Antiqua" w:hAnsi="Book Antiqua"/>
                <w:sz w:val="18"/>
                <w:szCs w:val="18"/>
              </w:rPr>
            </w:pPr>
          </w:p>
        </w:tc>
      </w:tr>
      <w:tr w:rsidR="004837C2" w14:paraId="32B646C8" w14:textId="77777777">
        <w:trPr>
          <w:trHeight w:val="561"/>
          <w:jc w:val="center"/>
        </w:trPr>
        <w:tc>
          <w:tcPr>
            <w:tcW w:w="9112" w:type="dxa"/>
            <w:gridSpan w:val="2"/>
            <w:shd w:val="clear" w:color="auto" w:fill="F8F8F8"/>
            <w:vAlign w:val="center"/>
          </w:tcPr>
          <w:p w14:paraId="2F60F08F" w14:textId="77777777" w:rsidR="004837C2" w:rsidRDefault="005F3D5F">
            <w:pPr>
              <w:rPr>
                <w:rFonts w:ascii="Book Antiqua" w:hAnsi="Book Antiqua"/>
                <w:b/>
                <w:sz w:val="18"/>
                <w:szCs w:val="18"/>
              </w:rPr>
            </w:pPr>
            <w:r>
              <w:rPr>
                <w:rFonts w:ascii="Book Antiqua" w:hAnsi="Book Antiqua" w:hint="eastAsia"/>
                <w:b/>
                <w:sz w:val="18"/>
                <w:szCs w:val="18"/>
              </w:rPr>
              <w:lastRenderedPageBreak/>
              <w:t>订单</w:t>
            </w:r>
            <w:r>
              <w:rPr>
                <w:rFonts w:ascii="Book Antiqua" w:hAnsi="Book Antiqua"/>
                <w:b/>
                <w:sz w:val="18"/>
                <w:szCs w:val="18"/>
              </w:rPr>
              <w:t>字段（仅供参考）</w:t>
            </w:r>
          </w:p>
          <w:tbl>
            <w:tblPr>
              <w:tblW w:w="8671" w:type="dxa"/>
              <w:tblLayout w:type="fixed"/>
              <w:tblLook w:val="04A0" w:firstRow="1" w:lastRow="0" w:firstColumn="1" w:lastColumn="0" w:noHBand="0" w:noVBand="1"/>
            </w:tblPr>
            <w:tblGrid>
              <w:gridCol w:w="1609"/>
              <w:gridCol w:w="1134"/>
              <w:gridCol w:w="992"/>
              <w:gridCol w:w="4936"/>
            </w:tblGrid>
            <w:tr w:rsidR="004837C2" w14:paraId="4F2509E1" w14:textId="77777777">
              <w:trPr>
                <w:trHeight w:val="270"/>
              </w:trPr>
              <w:tc>
                <w:tcPr>
                  <w:tcW w:w="160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4F95D0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134" w:type="dxa"/>
                  <w:tcBorders>
                    <w:top w:val="single" w:sz="4" w:space="0" w:color="auto"/>
                    <w:left w:val="nil"/>
                    <w:bottom w:val="single" w:sz="6" w:space="0" w:color="auto"/>
                    <w:right w:val="single" w:sz="6" w:space="0" w:color="auto"/>
                  </w:tcBorders>
                  <w:shd w:val="clear" w:color="000000" w:fill="D9D9D9"/>
                </w:tcPr>
                <w:p w14:paraId="5D73203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992" w:type="dxa"/>
                  <w:tcBorders>
                    <w:top w:val="single" w:sz="4" w:space="0" w:color="auto"/>
                    <w:left w:val="single" w:sz="6" w:space="0" w:color="auto"/>
                    <w:bottom w:val="single" w:sz="6" w:space="0" w:color="auto"/>
                    <w:right w:val="single" w:sz="4" w:space="0" w:color="auto"/>
                  </w:tcBorders>
                  <w:shd w:val="clear" w:color="000000" w:fill="D9D9D9"/>
                </w:tcPr>
                <w:p w14:paraId="24A8118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4936" w:type="dxa"/>
                  <w:tcBorders>
                    <w:top w:val="single" w:sz="4" w:space="0" w:color="auto"/>
                    <w:left w:val="nil"/>
                    <w:bottom w:val="single" w:sz="4" w:space="0" w:color="auto"/>
                    <w:right w:val="single" w:sz="4" w:space="0" w:color="auto"/>
                  </w:tcBorders>
                  <w:shd w:val="clear" w:color="000000" w:fill="D9D9D9"/>
                  <w:noWrap/>
                  <w:vAlign w:val="center"/>
                </w:tcPr>
                <w:p w14:paraId="5EB48A2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0B79C9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AF8E569" w14:textId="77777777" w:rsidR="004837C2" w:rsidRDefault="005F3D5F">
                  <w:pPr>
                    <w:widowControl/>
                    <w:jc w:val="left"/>
                    <w:rPr>
                      <w:rFonts w:ascii="宋体" w:hAnsi="宋体" w:cs="宋体"/>
                      <w:color w:val="000000"/>
                      <w:kern w:val="0"/>
                      <w:sz w:val="22"/>
                      <w:szCs w:val="22"/>
                    </w:rPr>
                  </w:pPr>
                  <w:r>
                    <w:rPr>
                      <w:rStyle w:val="ql-author-1041246"/>
                    </w:rPr>
                    <w:t>订单号</w:t>
                  </w:r>
                </w:p>
              </w:tc>
              <w:tc>
                <w:tcPr>
                  <w:tcW w:w="1134" w:type="dxa"/>
                  <w:tcBorders>
                    <w:top w:val="single" w:sz="6" w:space="0" w:color="auto"/>
                    <w:left w:val="nil"/>
                    <w:bottom w:val="single" w:sz="6" w:space="0" w:color="auto"/>
                    <w:right w:val="single" w:sz="6" w:space="0" w:color="auto"/>
                  </w:tcBorders>
                  <w:vAlign w:val="center"/>
                </w:tcPr>
                <w:p w14:paraId="1985E3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08231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5DAF14A3" w14:textId="77777777" w:rsidR="004837C2" w:rsidRDefault="004837C2">
                  <w:pPr>
                    <w:widowControl/>
                    <w:jc w:val="left"/>
                    <w:rPr>
                      <w:rFonts w:ascii="宋体" w:hAnsi="宋体" w:cs="宋体"/>
                      <w:b/>
                      <w:bCs/>
                      <w:color w:val="000000"/>
                      <w:kern w:val="0"/>
                      <w:sz w:val="22"/>
                      <w:szCs w:val="22"/>
                    </w:rPr>
                  </w:pPr>
                </w:p>
              </w:tc>
            </w:tr>
            <w:tr w:rsidR="004837C2" w14:paraId="3063211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EFF0B7F" w14:textId="77777777" w:rsidR="004837C2" w:rsidRDefault="005F3D5F">
                  <w:pPr>
                    <w:widowControl/>
                    <w:jc w:val="left"/>
                    <w:rPr>
                      <w:rFonts w:ascii="宋体" w:hAnsi="宋体" w:cs="宋体"/>
                      <w:color w:val="000000"/>
                      <w:kern w:val="0"/>
                      <w:sz w:val="22"/>
                      <w:szCs w:val="22"/>
                    </w:rPr>
                  </w:pPr>
                  <w:r>
                    <w:rPr>
                      <w:rStyle w:val="ql-author-1041246"/>
                      <w:rFonts w:hint="eastAsia"/>
                    </w:rPr>
                    <w:t>电商</w:t>
                  </w:r>
                  <w:r>
                    <w:rPr>
                      <w:rStyle w:val="ql-author-1041246"/>
                    </w:rPr>
                    <w:t>订单号</w:t>
                  </w:r>
                </w:p>
              </w:tc>
              <w:tc>
                <w:tcPr>
                  <w:tcW w:w="1134" w:type="dxa"/>
                  <w:tcBorders>
                    <w:top w:val="single" w:sz="6" w:space="0" w:color="auto"/>
                    <w:left w:val="nil"/>
                    <w:bottom w:val="single" w:sz="6" w:space="0" w:color="auto"/>
                    <w:right w:val="single" w:sz="6" w:space="0" w:color="auto"/>
                  </w:tcBorders>
                  <w:vAlign w:val="center"/>
                </w:tcPr>
                <w:p w14:paraId="5968DB4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6B1325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6E45378" w14:textId="77777777" w:rsidR="004837C2" w:rsidRDefault="004837C2">
                  <w:pPr>
                    <w:widowControl/>
                    <w:jc w:val="left"/>
                    <w:rPr>
                      <w:rFonts w:ascii="宋体" w:hAnsi="宋体" w:cs="宋体"/>
                      <w:b/>
                      <w:bCs/>
                      <w:color w:val="000000"/>
                      <w:kern w:val="0"/>
                      <w:sz w:val="22"/>
                      <w:szCs w:val="22"/>
                    </w:rPr>
                  </w:pPr>
                </w:p>
              </w:tc>
            </w:tr>
            <w:tr w:rsidR="004837C2" w14:paraId="6828F90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5F8A0C1" w14:textId="77777777" w:rsidR="004837C2" w:rsidRDefault="005F3D5F">
                  <w:pPr>
                    <w:widowControl/>
                    <w:jc w:val="left"/>
                    <w:rPr>
                      <w:rStyle w:val="ql-author-1041246"/>
                    </w:rPr>
                  </w:pPr>
                  <w:r>
                    <w:rPr>
                      <w:rStyle w:val="ql-author-1041246"/>
                      <w:rFonts w:hint="eastAsia"/>
                    </w:rPr>
                    <w:t>关联</w:t>
                  </w:r>
                  <w:r>
                    <w:rPr>
                      <w:rStyle w:val="ql-author-1041246"/>
                    </w:rPr>
                    <w:t>订单号</w:t>
                  </w:r>
                </w:p>
              </w:tc>
              <w:tc>
                <w:tcPr>
                  <w:tcW w:w="1134" w:type="dxa"/>
                  <w:tcBorders>
                    <w:top w:val="single" w:sz="6" w:space="0" w:color="auto"/>
                    <w:left w:val="nil"/>
                    <w:bottom w:val="single" w:sz="6" w:space="0" w:color="auto"/>
                    <w:right w:val="single" w:sz="6" w:space="0" w:color="auto"/>
                  </w:tcBorders>
                  <w:vAlign w:val="center"/>
                </w:tcPr>
                <w:p w14:paraId="0E3BF79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2D9514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B5071C2"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拆单、合单会关联原始订单号</w:t>
                  </w:r>
                </w:p>
              </w:tc>
            </w:tr>
            <w:tr w:rsidR="004837C2" w14:paraId="46D7355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6E5EA9E" w14:textId="77777777" w:rsidR="004837C2" w:rsidRDefault="005F3D5F">
                  <w:pPr>
                    <w:widowControl/>
                    <w:jc w:val="left"/>
                    <w:rPr>
                      <w:rStyle w:val="ql-author-1041246"/>
                    </w:rPr>
                  </w:pPr>
                  <w:r>
                    <w:t>关联配货单号</w:t>
                  </w:r>
                </w:p>
              </w:tc>
              <w:tc>
                <w:tcPr>
                  <w:tcW w:w="1134" w:type="dxa"/>
                  <w:tcBorders>
                    <w:top w:val="single" w:sz="6" w:space="0" w:color="auto"/>
                    <w:left w:val="nil"/>
                    <w:bottom w:val="single" w:sz="6" w:space="0" w:color="auto"/>
                    <w:right w:val="single" w:sz="6" w:space="0" w:color="auto"/>
                  </w:tcBorders>
                  <w:vAlign w:val="center"/>
                </w:tcPr>
                <w:p w14:paraId="3D6672E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E5321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6341359" w14:textId="77777777" w:rsidR="004837C2" w:rsidRDefault="004837C2">
                  <w:pPr>
                    <w:widowControl/>
                    <w:jc w:val="left"/>
                    <w:rPr>
                      <w:rFonts w:ascii="宋体" w:hAnsi="宋体" w:cs="宋体"/>
                      <w:b/>
                      <w:bCs/>
                      <w:color w:val="000000"/>
                      <w:kern w:val="0"/>
                      <w:sz w:val="22"/>
                      <w:szCs w:val="22"/>
                    </w:rPr>
                  </w:pPr>
                </w:p>
              </w:tc>
            </w:tr>
            <w:tr w:rsidR="004837C2" w14:paraId="59A89AB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92730B0" w14:textId="77777777" w:rsidR="004837C2" w:rsidRDefault="005F3D5F">
                  <w:pPr>
                    <w:widowControl/>
                    <w:jc w:val="left"/>
                    <w:rPr>
                      <w:rStyle w:val="ql-author-1041246"/>
                    </w:rPr>
                  </w:pPr>
                  <w:r>
                    <w:t>售后单号</w:t>
                  </w:r>
                </w:p>
              </w:tc>
              <w:tc>
                <w:tcPr>
                  <w:tcW w:w="1134" w:type="dxa"/>
                  <w:tcBorders>
                    <w:top w:val="single" w:sz="6" w:space="0" w:color="auto"/>
                    <w:left w:val="nil"/>
                    <w:bottom w:val="single" w:sz="6" w:space="0" w:color="auto"/>
                    <w:right w:val="single" w:sz="6" w:space="0" w:color="auto"/>
                  </w:tcBorders>
                  <w:vAlign w:val="center"/>
                </w:tcPr>
                <w:p w14:paraId="7F83AC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96E24F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18C97CF" w14:textId="77777777" w:rsidR="004837C2" w:rsidRDefault="004837C2">
                  <w:pPr>
                    <w:widowControl/>
                    <w:jc w:val="left"/>
                    <w:rPr>
                      <w:rFonts w:ascii="宋体" w:hAnsi="宋体" w:cs="宋体"/>
                      <w:b/>
                      <w:bCs/>
                      <w:color w:val="000000"/>
                      <w:kern w:val="0"/>
                      <w:sz w:val="22"/>
                      <w:szCs w:val="22"/>
                    </w:rPr>
                  </w:pPr>
                </w:p>
              </w:tc>
            </w:tr>
            <w:tr w:rsidR="004837C2" w14:paraId="0D02496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444595D" w14:textId="77777777" w:rsidR="004837C2" w:rsidRDefault="005F3D5F">
                  <w:pPr>
                    <w:widowControl/>
                    <w:jc w:val="left"/>
                    <w:rPr>
                      <w:rStyle w:val="ql-author-1041246"/>
                    </w:rPr>
                  </w:pPr>
                  <w:r>
                    <w:t>付款单号</w:t>
                  </w:r>
                </w:p>
              </w:tc>
              <w:tc>
                <w:tcPr>
                  <w:tcW w:w="1134" w:type="dxa"/>
                  <w:tcBorders>
                    <w:top w:val="single" w:sz="6" w:space="0" w:color="auto"/>
                    <w:left w:val="nil"/>
                    <w:bottom w:val="single" w:sz="6" w:space="0" w:color="auto"/>
                    <w:right w:val="single" w:sz="6" w:space="0" w:color="auto"/>
                  </w:tcBorders>
                  <w:vAlign w:val="center"/>
                </w:tcPr>
                <w:p w14:paraId="3D251A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5373B90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98E8EA0" w14:textId="77777777" w:rsidR="004837C2" w:rsidRDefault="004837C2">
                  <w:pPr>
                    <w:widowControl/>
                    <w:jc w:val="left"/>
                    <w:rPr>
                      <w:rFonts w:ascii="宋体" w:hAnsi="宋体" w:cs="宋体"/>
                      <w:b/>
                      <w:bCs/>
                      <w:color w:val="000000"/>
                      <w:kern w:val="0"/>
                      <w:sz w:val="22"/>
                      <w:szCs w:val="22"/>
                    </w:rPr>
                  </w:pPr>
                </w:p>
              </w:tc>
            </w:tr>
            <w:tr w:rsidR="004837C2" w14:paraId="6587C25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BC592A9" w14:textId="77777777" w:rsidR="004837C2" w:rsidRDefault="005F3D5F">
                  <w:pPr>
                    <w:widowControl/>
                    <w:jc w:val="left"/>
                    <w:rPr>
                      <w:rFonts w:ascii="宋体" w:hAnsi="宋体" w:cs="宋体"/>
                      <w:color w:val="000000"/>
                      <w:kern w:val="0"/>
                      <w:sz w:val="22"/>
                      <w:szCs w:val="22"/>
                    </w:rPr>
                  </w:pPr>
                  <w:r>
                    <w:rPr>
                      <w:rStyle w:val="ql-author-1041246"/>
                    </w:rPr>
                    <w:t>创建方式</w:t>
                  </w:r>
                </w:p>
              </w:tc>
              <w:tc>
                <w:tcPr>
                  <w:tcW w:w="1134" w:type="dxa"/>
                  <w:tcBorders>
                    <w:top w:val="single" w:sz="6" w:space="0" w:color="auto"/>
                    <w:left w:val="nil"/>
                    <w:bottom w:val="single" w:sz="6" w:space="0" w:color="auto"/>
                    <w:right w:val="single" w:sz="6" w:space="0" w:color="auto"/>
                  </w:tcBorders>
                  <w:vAlign w:val="center"/>
                </w:tcPr>
                <w:p w14:paraId="55982C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9EAFD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57013CD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平台</w:t>
                  </w:r>
                  <w:r>
                    <w:rPr>
                      <w:rFonts w:ascii="宋体" w:hAnsi="宋体" w:cs="宋体"/>
                      <w:bCs/>
                      <w:color w:val="000000"/>
                      <w:kern w:val="0"/>
                      <w:sz w:val="22"/>
                      <w:szCs w:val="22"/>
                    </w:rPr>
                    <w:t>订单</w:t>
                  </w:r>
                  <w:r>
                    <w:rPr>
                      <w:rFonts w:ascii="宋体" w:hAnsi="宋体" w:cs="宋体" w:hint="eastAsia"/>
                      <w:bCs/>
                      <w:color w:val="000000"/>
                      <w:kern w:val="0"/>
                      <w:sz w:val="22"/>
                      <w:szCs w:val="22"/>
                    </w:rPr>
                    <w:t>、</w:t>
                  </w:r>
                  <w:r>
                    <w:rPr>
                      <w:rFonts w:ascii="宋体" w:hAnsi="宋体" w:cs="宋体"/>
                      <w:bCs/>
                      <w:color w:val="000000"/>
                      <w:kern w:val="0"/>
                      <w:sz w:val="22"/>
                      <w:szCs w:val="22"/>
                    </w:rPr>
                    <w:t>手工订单</w:t>
                  </w:r>
                </w:p>
              </w:tc>
            </w:tr>
            <w:tr w:rsidR="004837C2" w14:paraId="5C9DF88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4388E2E" w14:textId="77777777" w:rsidR="004837C2" w:rsidRDefault="005F3D5F">
                  <w:pPr>
                    <w:widowControl/>
                    <w:jc w:val="left"/>
                    <w:rPr>
                      <w:rFonts w:ascii="宋体" w:hAnsi="宋体" w:cs="宋体"/>
                      <w:color w:val="000000"/>
                      <w:kern w:val="0"/>
                      <w:sz w:val="22"/>
                      <w:szCs w:val="22"/>
                    </w:rPr>
                  </w:pPr>
                  <w:r>
                    <w:rPr>
                      <w:rStyle w:val="ql-author-1041246"/>
                    </w:rPr>
                    <w:t>来源平台</w:t>
                  </w:r>
                </w:p>
              </w:tc>
              <w:tc>
                <w:tcPr>
                  <w:tcW w:w="1134" w:type="dxa"/>
                  <w:tcBorders>
                    <w:top w:val="single" w:sz="6" w:space="0" w:color="auto"/>
                    <w:left w:val="nil"/>
                    <w:bottom w:val="single" w:sz="6" w:space="0" w:color="auto"/>
                    <w:right w:val="single" w:sz="6" w:space="0" w:color="auto"/>
                  </w:tcBorders>
                  <w:vAlign w:val="center"/>
                </w:tcPr>
                <w:p w14:paraId="28B3421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FFC56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0E97477B" w14:textId="77777777" w:rsidR="004837C2" w:rsidRDefault="004837C2">
                  <w:pPr>
                    <w:widowControl/>
                    <w:jc w:val="left"/>
                    <w:rPr>
                      <w:rFonts w:ascii="宋体" w:hAnsi="宋体" w:cs="宋体"/>
                      <w:b/>
                      <w:bCs/>
                      <w:color w:val="000000"/>
                      <w:kern w:val="0"/>
                      <w:sz w:val="22"/>
                      <w:szCs w:val="22"/>
                    </w:rPr>
                  </w:pPr>
                </w:p>
              </w:tc>
            </w:tr>
            <w:tr w:rsidR="004837C2" w14:paraId="2D5059B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354FBE9" w14:textId="77777777" w:rsidR="004837C2" w:rsidRDefault="005F3D5F">
                  <w:pPr>
                    <w:widowControl/>
                    <w:jc w:val="left"/>
                    <w:rPr>
                      <w:rStyle w:val="ql-author-1041246"/>
                    </w:rPr>
                  </w:pPr>
                  <w:r>
                    <w:rPr>
                      <w:rStyle w:val="ql-author-1041246"/>
                    </w:rPr>
                    <w:t>店铺名称</w:t>
                  </w:r>
                </w:p>
              </w:tc>
              <w:tc>
                <w:tcPr>
                  <w:tcW w:w="1134" w:type="dxa"/>
                  <w:tcBorders>
                    <w:top w:val="single" w:sz="6" w:space="0" w:color="auto"/>
                    <w:left w:val="nil"/>
                    <w:bottom w:val="single" w:sz="6" w:space="0" w:color="auto"/>
                    <w:right w:val="single" w:sz="6" w:space="0" w:color="auto"/>
                  </w:tcBorders>
                  <w:vAlign w:val="center"/>
                </w:tcPr>
                <w:p w14:paraId="5E50E67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0A5843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8CE4C42" w14:textId="77777777" w:rsidR="004837C2" w:rsidRDefault="004837C2">
                  <w:pPr>
                    <w:widowControl/>
                    <w:jc w:val="left"/>
                    <w:rPr>
                      <w:rFonts w:ascii="宋体" w:hAnsi="宋体" w:cs="宋体"/>
                      <w:b/>
                      <w:bCs/>
                      <w:color w:val="000000"/>
                      <w:kern w:val="0"/>
                      <w:sz w:val="22"/>
                      <w:szCs w:val="22"/>
                    </w:rPr>
                  </w:pPr>
                </w:p>
              </w:tc>
            </w:tr>
            <w:tr w:rsidR="004837C2" w14:paraId="275C549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E8F98B9" w14:textId="77777777" w:rsidR="004837C2" w:rsidRDefault="005F3D5F">
                  <w:pPr>
                    <w:widowControl/>
                    <w:jc w:val="left"/>
                    <w:rPr>
                      <w:rStyle w:val="ql-author-1041246"/>
                    </w:rPr>
                  </w:pPr>
                  <w:r>
                    <w:rPr>
                      <w:rStyle w:val="ql-author-1041246"/>
                    </w:rPr>
                    <w:t>sku1</w:t>
                  </w:r>
                </w:p>
              </w:tc>
              <w:tc>
                <w:tcPr>
                  <w:tcW w:w="1134" w:type="dxa"/>
                  <w:tcBorders>
                    <w:top w:val="single" w:sz="6" w:space="0" w:color="auto"/>
                    <w:left w:val="nil"/>
                    <w:bottom w:val="single" w:sz="6" w:space="0" w:color="auto"/>
                    <w:right w:val="single" w:sz="6" w:space="0" w:color="auto"/>
                  </w:tcBorders>
                  <w:vAlign w:val="center"/>
                </w:tcPr>
                <w:p w14:paraId="65E2F51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EE0F47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270FE1F6" w14:textId="77777777" w:rsidR="004837C2" w:rsidRDefault="004837C2">
                  <w:pPr>
                    <w:widowControl/>
                    <w:jc w:val="left"/>
                    <w:rPr>
                      <w:rFonts w:ascii="宋体" w:hAnsi="宋体" w:cs="宋体"/>
                      <w:b/>
                      <w:bCs/>
                      <w:color w:val="000000"/>
                      <w:kern w:val="0"/>
                      <w:sz w:val="22"/>
                      <w:szCs w:val="22"/>
                    </w:rPr>
                  </w:pPr>
                </w:p>
              </w:tc>
            </w:tr>
            <w:tr w:rsidR="004837C2" w14:paraId="4BC3EB4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C25DD81"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proofErr w:type="spellEnd"/>
                  <w:r>
                    <w:rPr>
                      <w:rStyle w:val="ql-author-1041246"/>
                    </w:rPr>
                    <w:t>名称</w:t>
                  </w:r>
                </w:p>
              </w:tc>
              <w:tc>
                <w:tcPr>
                  <w:tcW w:w="1134" w:type="dxa"/>
                  <w:tcBorders>
                    <w:top w:val="single" w:sz="6" w:space="0" w:color="auto"/>
                    <w:left w:val="nil"/>
                    <w:bottom w:val="single" w:sz="6" w:space="0" w:color="auto"/>
                    <w:right w:val="single" w:sz="6" w:space="0" w:color="auto"/>
                  </w:tcBorders>
                  <w:vAlign w:val="center"/>
                </w:tcPr>
                <w:p w14:paraId="73AF5D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9A7B3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w:t>
                  </w:r>
                </w:p>
              </w:tc>
              <w:tc>
                <w:tcPr>
                  <w:tcW w:w="4936" w:type="dxa"/>
                  <w:tcBorders>
                    <w:top w:val="nil"/>
                    <w:left w:val="nil"/>
                    <w:bottom w:val="single" w:sz="4" w:space="0" w:color="auto"/>
                    <w:right w:val="single" w:sz="4" w:space="0" w:color="auto"/>
                  </w:tcBorders>
                  <w:shd w:val="clear" w:color="000000" w:fill="FFFFFF"/>
                  <w:noWrap/>
                  <w:vAlign w:val="center"/>
                </w:tcPr>
                <w:p w14:paraId="218D7B67" w14:textId="77777777" w:rsidR="004837C2" w:rsidRDefault="004837C2">
                  <w:pPr>
                    <w:widowControl/>
                    <w:jc w:val="left"/>
                    <w:rPr>
                      <w:rFonts w:ascii="宋体" w:hAnsi="宋体" w:cs="宋体"/>
                      <w:b/>
                      <w:bCs/>
                      <w:color w:val="000000"/>
                      <w:kern w:val="0"/>
                      <w:sz w:val="22"/>
                      <w:szCs w:val="22"/>
                    </w:rPr>
                  </w:pPr>
                </w:p>
              </w:tc>
            </w:tr>
            <w:tr w:rsidR="004837C2" w14:paraId="7DDCEB29"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6268406" w14:textId="77777777" w:rsidR="004837C2" w:rsidRDefault="005F3D5F">
                  <w:pPr>
                    <w:widowControl/>
                    <w:jc w:val="left"/>
                    <w:rPr>
                      <w:rStyle w:val="ql-author-1041246"/>
                    </w:rPr>
                  </w:pPr>
                  <w:r>
                    <w:rPr>
                      <w:rStyle w:val="ql-author-1041246"/>
                    </w:rPr>
                    <w:t>电商</w:t>
                  </w:r>
                  <w:r>
                    <w:rPr>
                      <w:rStyle w:val="ql-author-1041246"/>
                    </w:rPr>
                    <w:t>sku1</w:t>
                  </w:r>
                </w:p>
              </w:tc>
              <w:tc>
                <w:tcPr>
                  <w:tcW w:w="1134" w:type="dxa"/>
                  <w:tcBorders>
                    <w:top w:val="single" w:sz="6" w:space="0" w:color="auto"/>
                    <w:left w:val="nil"/>
                    <w:bottom w:val="single" w:sz="6" w:space="0" w:color="auto"/>
                    <w:right w:val="single" w:sz="6" w:space="0" w:color="auto"/>
                  </w:tcBorders>
                  <w:vAlign w:val="center"/>
                </w:tcPr>
                <w:p w14:paraId="7EA3A39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6C871C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2C2FFD2" w14:textId="77777777" w:rsidR="004837C2" w:rsidRDefault="004837C2">
                  <w:pPr>
                    <w:widowControl/>
                    <w:jc w:val="left"/>
                    <w:rPr>
                      <w:rFonts w:ascii="宋体" w:hAnsi="宋体" w:cs="宋体"/>
                      <w:b/>
                      <w:bCs/>
                      <w:color w:val="000000"/>
                      <w:kern w:val="0"/>
                      <w:sz w:val="22"/>
                      <w:szCs w:val="22"/>
                    </w:rPr>
                  </w:pPr>
                </w:p>
              </w:tc>
            </w:tr>
            <w:tr w:rsidR="004837C2" w14:paraId="0A88AE3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F3675DD" w14:textId="77777777" w:rsidR="004837C2" w:rsidRDefault="005F3D5F">
                  <w:pPr>
                    <w:widowControl/>
                    <w:jc w:val="left"/>
                    <w:rPr>
                      <w:rStyle w:val="ql-author-1041246"/>
                    </w:rPr>
                  </w:pPr>
                  <w:r>
                    <w:rPr>
                      <w:rStyle w:val="ql-author-1041246"/>
                    </w:rPr>
                    <w:t>sku1</w:t>
                  </w:r>
                  <w:r>
                    <w:rPr>
                      <w:rStyle w:val="ql-author-1041246"/>
                    </w:rPr>
                    <w:t>图片</w:t>
                  </w:r>
                </w:p>
              </w:tc>
              <w:tc>
                <w:tcPr>
                  <w:tcW w:w="1134" w:type="dxa"/>
                  <w:tcBorders>
                    <w:top w:val="single" w:sz="6" w:space="0" w:color="auto"/>
                    <w:left w:val="nil"/>
                    <w:bottom w:val="single" w:sz="6" w:space="0" w:color="auto"/>
                    <w:right w:val="single" w:sz="6" w:space="0" w:color="auto"/>
                  </w:tcBorders>
                  <w:vAlign w:val="center"/>
                </w:tcPr>
                <w:p w14:paraId="07545D68"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A9002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1AF3B75" w14:textId="77777777" w:rsidR="004837C2" w:rsidRDefault="004837C2">
                  <w:pPr>
                    <w:widowControl/>
                    <w:jc w:val="left"/>
                    <w:rPr>
                      <w:rFonts w:ascii="宋体" w:hAnsi="宋体" w:cs="宋体"/>
                      <w:b/>
                      <w:bCs/>
                      <w:color w:val="000000"/>
                      <w:kern w:val="0"/>
                      <w:sz w:val="22"/>
                      <w:szCs w:val="22"/>
                    </w:rPr>
                  </w:pPr>
                </w:p>
              </w:tc>
            </w:tr>
            <w:tr w:rsidR="004837C2" w14:paraId="163CB03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88FCB4C" w14:textId="77777777" w:rsidR="004837C2" w:rsidRDefault="005F3D5F">
                  <w:pPr>
                    <w:widowControl/>
                    <w:jc w:val="left"/>
                    <w:rPr>
                      <w:rStyle w:val="ql-author-1041246"/>
                    </w:rPr>
                  </w:pPr>
                  <w:r>
                    <w:rPr>
                      <w:rStyle w:val="ql-author-1041246"/>
                    </w:rPr>
                    <w:t>sku1</w:t>
                  </w:r>
                  <w:r>
                    <w:rPr>
                      <w:rStyle w:val="ql-author-1041246"/>
                    </w:rPr>
                    <w:t>数量</w:t>
                  </w:r>
                </w:p>
              </w:tc>
              <w:tc>
                <w:tcPr>
                  <w:tcW w:w="1134" w:type="dxa"/>
                  <w:tcBorders>
                    <w:top w:val="single" w:sz="6" w:space="0" w:color="auto"/>
                    <w:left w:val="nil"/>
                    <w:bottom w:val="single" w:sz="6" w:space="0" w:color="auto"/>
                    <w:right w:val="single" w:sz="6" w:space="0" w:color="auto"/>
                  </w:tcBorders>
                  <w:vAlign w:val="center"/>
                </w:tcPr>
                <w:p w14:paraId="7F76E43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0F1F233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8970F8F" w14:textId="77777777" w:rsidR="004837C2" w:rsidRDefault="004837C2">
                  <w:pPr>
                    <w:widowControl/>
                    <w:jc w:val="left"/>
                    <w:rPr>
                      <w:rFonts w:ascii="宋体" w:hAnsi="宋体" w:cs="宋体"/>
                      <w:b/>
                      <w:bCs/>
                      <w:color w:val="000000"/>
                      <w:kern w:val="0"/>
                      <w:sz w:val="22"/>
                      <w:szCs w:val="22"/>
                    </w:rPr>
                  </w:pPr>
                </w:p>
              </w:tc>
            </w:tr>
            <w:tr w:rsidR="004837C2" w14:paraId="6BBA603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1415B4A" w14:textId="77777777" w:rsidR="004837C2" w:rsidRDefault="005F3D5F">
                  <w:pPr>
                    <w:widowControl/>
                    <w:jc w:val="left"/>
                    <w:rPr>
                      <w:rStyle w:val="ql-author-1041246"/>
                    </w:rPr>
                  </w:pPr>
                  <w:r>
                    <w:rPr>
                      <w:rStyle w:val="ql-author-1041246"/>
                    </w:rPr>
                    <w:t>S</w:t>
                  </w:r>
                  <w:r>
                    <w:rPr>
                      <w:rStyle w:val="ql-author-1041246"/>
                      <w:rFonts w:hint="eastAsia"/>
                    </w:rPr>
                    <w:t>ku</w:t>
                  </w:r>
                  <w:r>
                    <w:rPr>
                      <w:rStyle w:val="ql-author-1041246"/>
                    </w:rPr>
                    <w:t>1</w:t>
                  </w:r>
                  <w:r>
                    <w:rPr>
                      <w:rStyle w:val="ql-author-1041246"/>
                      <w:rFonts w:hint="eastAsia"/>
                    </w:rPr>
                    <w:t>重量</w:t>
                  </w:r>
                </w:p>
              </w:tc>
              <w:tc>
                <w:tcPr>
                  <w:tcW w:w="1134" w:type="dxa"/>
                  <w:tcBorders>
                    <w:top w:val="single" w:sz="6" w:space="0" w:color="auto"/>
                    <w:left w:val="nil"/>
                    <w:bottom w:val="single" w:sz="6" w:space="0" w:color="auto"/>
                    <w:right w:val="single" w:sz="6" w:space="0" w:color="auto"/>
                  </w:tcBorders>
                  <w:vAlign w:val="center"/>
                </w:tcPr>
                <w:p w14:paraId="335804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52C084F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EB97495" w14:textId="77777777" w:rsidR="004837C2" w:rsidRDefault="004837C2">
                  <w:pPr>
                    <w:widowControl/>
                    <w:jc w:val="left"/>
                    <w:rPr>
                      <w:rFonts w:ascii="宋体" w:hAnsi="宋体" w:cs="宋体"/>
                      <w:b/>
                      <w:bCs/>
                      <w:color w:val="000000"/>
                      <w:kern w:val="0"/>
                      <w:sz w:val="22"/>
                      <w:szCs w:val="22"/>
                    </w:rPr>
                  </w:pPr>
                </w:p>
              </w:tc>
            </w:tr>
            <w:tr w:rsidR="004837C2" w14:paraId="57819FD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8099031" w14:textId="77777777" w:rsidR="004837C2" w:rsidRDefault="005F3D5F">
                  <w:pPr>
                    <w:widowControl/>
                    <w:jc w:val="left"/>
                    <w:rPr>
                      <w:rStyle w:val="ql-author-1041246"/>
                    </w:rPr>
                  </w:pPr>
                  <w:r>
                    <w:rPr>
                      <w:rStyle w:val="ql-author-1041246"/>
                    </w:rPr>
                    <w:lastRenderedPageBreak/>
                    <w:t>S</w:t>
                  </w:r>
                  <w:r>
                    <w:rPr>
                      <w:rStyle w:val="ql-author-1041246"/>
                      <w:rFonts w:hint="eastAsia"/>
                    </w:rPr>
                    <w:t>ku</w:t>
                  </w:r>
                  <w:r>
                    <w:rPr>
                      <w:rStyle w:val="ql-author-1041246"/>
                    </w:rPr>
                    <w:t>1</w:t>
                  </w:r>
                  <w:r>
                    <w:rPr>
                      <w:rStyle w:val="ql-author-1041246"/>
                      <w:rFonts w:hint="eastAsia"/>
                    </w:rPr>
                    <w:t>尺寸</w:t>
                  </w:r>
                </w:p>
              </w:tc>
              <w:tc>
                <w:tcPr>
                  <w:tcW w:w="1134" w:type="dxa"/>
                  <w:tcBorders>
                    <w:top w:val="single" w:sz="6" w:space="0" w:color="auto"/>
                    <w:left w:val="nil"/>
                    <w:bottom w:val="single" w:sz="6" w:space="0" w:color="auto"/>
                    <w:right w:val="single" w:sz="6" w:space="0" w:color="auto"/>
                  </w:tcBorders>
                  <w:vAlign w:val="center"/>
                </w:tcPr>
                <w:p w14:paraId="51ED97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22E61BF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0CBDA46" w14:textId="77777777" w:rsidR="004837C2" w:rsidRDefault="004837C2">
                  <w:pPr>
                    <w:widowControl/>
                    <w:jc w:val="left"/>
                    <w:rPr>
                      <w:rFonts w:ascii="宋体" w:hAnsi="宋体" w:cs="宋体"/>
                      <w:b/>
                      <w:bCs/>
                      <w:color w:val="000000"/>
                      <w:kern w:val="0"/>
                      <w:sz w:val="22"/>
                      <w:szCs w:val="22"/>
                    </w:rPr>
                  </w:pPr>
                </w:p>
              </w:tc>
            </w:tr>
            <w:tr w:rsidR="004837C2" w14:paraId="733960B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2DD26D0"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p>
              </w:tc>
              <w:tc>
                <w:tcPr>
                  <w:tcW w:w="1134" w:type="dxa"/>
                  <w:tcBorders>
                    <w:top w:val="single" w:sz="6" w:space="0" w:color="auto"/>
                    <w:left w:val="nil"/>
                    <w:bottom w:val="single" w:sz="6" w:space="0" w:color="auto"/>
                    <w:right w:val="single" w:sz="6" w:space="0" w:color="auto"/>
                  </w:tcBorders>
                  <w:vAlign w:val="center"/>
                </w:tcPr>
                <w:p w14:paraId="1926C6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F8C1EF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D8D5D19" w14:textId="77777777" w:rsidR="004837C2" w:rsidRDefault="004837C2">
                  <w:pPr>
                    <w:widowControl/>
                    <w:jc w:val="left"/>
                    <w:rPr>
                      <w:rFonts w:ascii="宋体" w:hAnsi="宋体" w:cs="宋体"/>
                      <w:b/>
                      <w:bCs/>
                      <w:color w:val="000000"/>
                      <w:kern w:val="0"/>
                      <w:sz w:val="22"/>
                      <w:szCs w:val="22"/>
                    </w:rPr>
                  </w:pPr>
                </w:p>
              </w:tc>
            </w:tr>
            <w:tr w:rsidR="004837C2" w14:paraId="164AA83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B406E79"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proofErr w:type="spellEnd"/>
                  <w:r>
                    <w:rPr>
                      <w:rStyle w:val="ql-author-1041246"/>
                    </w:rPr>
                    <w:t xml:space="preserve"> N</w:t>
                  </w:r>
                  <w:r>
                    <w:rPr>
                      <w:rStyle w:val="ql-author-1041246"/>
                      <w:rFonts w:hint="eastAsia"/>
                    </w:rPr>
                    <w:t>名称</w:t>
                  </w:r>
                </w:p>
              </w:tc>
              <w:tc>
                <w:tcPr>
                  <w:tcW w:w="1134" w:type="dxa"/>
                  <w:tcBorders>
                    <w:top w:val="single" w:sz="6" w:space="0" w:color="auto"/>
                    <w:left w:val="nil"/>
                    <w:bottom w:val="single" w:sz="6" w:space="0" w:color="auto"/>
                    <w:right w:val="single" w:sz="6" w:space="0" w:color="auto"/>
                  </w:tcBorders>
                  <w:vAlign w:val="center"/>
                </w:tcPr>
                <w:p w14:paraId="71DB0D1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B9141C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w:t>
                  </w:r>
                </w:p>
              </w:tc>
              <w:tc>
                <w:tcPr>
                  <w:tcW w:w="4936" w:type="dxa"/>
                  <w:tcBorders>
                    <w:top w:val="nil"/>
                    <w:left w:val="nil"/>
                    <w:bottom w:val="single" w:sz="4" w:space="0" w:color="auto"/>
                    <w:right w:val="single" w:sz="4" w:space="0" w:color="auto"/>
                  </w:tcBorders>
                  <w:shd w:val="clear" w:color="000000" w:fill="FFFFFF"/>
                  <w:noWrap/>
                  <w:vAlign w:val="center"/>
                </w:tcPr>
                <w:p w14:paraId="0E957232" w14:textId="77777777" w:rsidR="004837C2" w:rsidRDefault="004837C2">
                  <w:pPr>
                    <w:widowControl/>
                    <w:jc w:val="left"/>
                    <w:rPr>
                      <w:rFonts w:ascii="宋体" w:hAnsi="宋体" w:cs="宋体"/>
                      <w:b/>
                      <w:bCs/>
                      <w:color w:val="000000"/>
                      <w:kern w:val="0"/>
                      <w:sz w:val="22"/>
                      <w:szCs w:val="22"/>
                    </w:rPr>
                  </w:pPr>
                </w:p>
              </w:tc>
            </w:tr>
            <w:tr w:rsidR="004837C2" w14:paraId="3B4E641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9249E86"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r>
                    <w:rPr>
                      <w:rStyle w:val="ql-author-1041246"/>
                    </w:rPr>
                    <w:t>图片</w:t>
                  </w:r>
                </w:p>
              </w:tc>
              <w:tc>
                <w:tcPr>
                  <w:tcW w:w="1134" w:type="dxa"/>
                  <w:tcBorders>
                    <w:top w:val="single" w:sz="6" w:space="0" w:color="auto"/>
                    <w:left w:val="nil"/>
                    <w:bottom w:val="single" w:sz="6" w:space="0" w:color="auto"/>
                    <w:right w:val="single" w:sz="6" w:space="0" w:color="auto"/>
                  </w:tcBorders>
                  <w:vAlign w:val="center"/>
                </w:tcPr>
                <w:p w14:paraId="1CE2524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17B07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57E9B194" w14:textId="77777777" w:rsidR="004837C2" w:rsidRDefault="004837C2">
                  <w:pPr>
                    <w:widowControl/>
                    <w:jc w:val="left"/>
                    <w:rPr>
                      <w:rFonts w:ascii="宋体" w:hAnsi="宋体" w:cs="宋体"/>
                      <w:b/>
                      <w:bCs/>
                      <w:color w:val="000000"/>
                      <w:kern w:val="0"/>
                      <w:sz w:val="22"/>
                      <w:szCs w:val="22"/>
                    </w:rPr>
                  </w:pPr>
                </w:p>
              </w:tc>
            </w:tr>
            <w:tr w:rsidR="004837C2" w14:paraId="320C362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9639536" w14:textId="77777777" w:rsidR="004837C2" w:rsidRDefault="005F3D5F">
                  <w:pPr>
                    <w:widowControl/>
                    <w:jc w:val="left"/>
                    <w:rPr>
                      <w:rStyle w:val="ql-author-1041246"/>
                    </w:rPr>
                  </w:pPr>
                  <w:r>
                    <w:rPr>
                      <w:rStyle w:val="ql-author-1041246"/>
                    </w:rPr>
                    <w:t>电商</w:t>
                  </w:r>
                  <w:proofErr w:type="spellStart"/>
                  <w:r>
                    <w:rPr>
                      <w:rStyle w:val="ql-author-1041246"/>
                    </w:rPr>
                    <w:t>sku</w:t>
                  </w:r>
                  <w:proofErr w:type="spellEnd"/>
                  <w:r>
                    <w:rPr>
                      <w:rStyle w:val="ql-author-1041246"/>
                    </w:rPr>
                    <w:t xml:space="preserve"> N</w:t>
                  </w:r>
                </w:p>
              </w:tc>
              <w:tc>
                <w:tcPr>
                  <w:tcW w:w="1134" w:type="dxa"/>
                  <w:tcBorders>
                    <w:top w:val="single" w:sz="6" w:space="0" w:color="auto"/>
                    <w:left w:val="nil"/>
                    <w:bottom w:val="single" w:sz="6" w:space="0" w:color="auto"/>
                    <w:right w:val="single" w:sz="6" w:space="0" w:color="auto"/>
                  </w:tcBorders>
                  <w:vAlign w:val="center"/>
                </w:tcPr>
                <w:p w14:paraId="0C6008F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B43D49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543FE39F" w14:textId="77777777" w:rsidR="004837C2" w:rsidRDefault="004837C2">
                  <w:pPr>
                    <w:widowControl/>
                    <w:jc w:val="left"/>
                    <w:rPr>
                      <w:rFonts w:ascii="宋体" w:hAnsi="宋体" w:cs="宋体"/>
                      <w:b/>
                      <w:bCs/>
                      <w:color w:val="000000"/>
                      <w:kern w:val="0"/>
                      <w:sz w:val="22"/>
                      <w:szCs w:val="22"/>
                    </w:rPr>
                  </w:pPr>
                </w:p>
              </w:tc>
            </w:tr>
            <w:tr w:rsidR="004837C2" w14:paraId="45A017A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9859B5C"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r>
                    <w:rPr>
                      <w:rStyle w:val="ql-author-1041246"/>
                    </w:rPr>
                    <w:t>数量</w:t>
                  </w:r>
                  <w:r>
                    <w:rPr>
                      <w:rStyle w:val="ql-author-1041246"/>
                    </w:rPr>
                    <w:t xml:space="preserve"> </w:t>
                  </w:r>
                </w:p>
              </w:tc>
              <w:tc>
                <w:tcPr>
                  <w:tcW w:w="1134" w:type="dxa"/>
                  <w:tcBorders>
                    <w:top w:val="single" w:sz="6" w:space="0" w:color="auto"/>
                    <w:left w:val="nil"/>
                    <w:bottom w:val="single" w:sz="6" w:space="0" w:color="auto"/>
                    <w:right w:val="single" w:sz="6" w:space="0" w:color="auto"/>
                  </w:tcBorders>
                  <w:vAlign w:val="center"/>
                </w:tcPr>
                <w:p w14:paraId="35A5C63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33B192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E3D02C5" w14:textId="77777777" w:rsidR="004837C2" w:rsidRDefault="004837C2">
                  <w:pPr>
                    <w:widowControl/>
                    <w:jc w:val="left"/>
                    <w:rPr>
                      <w:rFonts w:ascii="宋体" w:hAnsi="宋体" w:cs="宋体"/>
                      <w:b/>
                      <w:bCs/>
                      <w:color w:val="000000"/>
                      <w:kern w:val="0"/>
                      <w:sz w:val="22"/>
                      <w:szCs w:val="22"/>
                    </w:rPr>
                  </w:pPr>
                </w:p>
              </w:tc>
            </w:tr>
            <w:tr w:rsidR="004837C2" w14:paraId="10BBD77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9B95F6E"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r>
                    <w:rPr>
                      <w:rStyle w:val="ql-author-1041246"/>
                    </w:rPr>
                    <w:t>N</w:t>
                  </w:r>
                  <w:proofErr w:type="spellEnd"/>
                  <w:r>
                    <w:rPr>
                      <w:rStyle w:val="ql-author-1041246"/>
                      <w:rFonts w:hint="eastAsia"/>
                    </w:rPr>
                    <w:t>重量</w:t>
                  </w:r>
                </w:p>
              </w:tc>
              <w:tc>
                <w:tcPr>
                  <w:tcW w:w="1134" w:type="dxa"/>
                  <w:tcBorders>
                    <w:top w:val="single" w:sz="6" w:space="0" w:color="auto"/>
                    <w:left w:val="nil"/>
                    <w:bottom w:val="single" w:sz="6" w:space="0" w:color="auto"/>
                    <w:right w:val="single" w:sz="6" w:space="0" w:color="auto"/>
                  </w:tcBorders>
                  <w:vAlign w:val="center"/>
                </w:tcPr>
                <w:p w14:paraId="478EC40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4B03C5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6ACE8B1D" w14:textId="77777777" w:rsidR="004837C2" w:rsidRDefault="004837C2">
                  <w:pPr>
                    <w:widowControl/>
                    <w:jc w:val="left"/>
                    <w:rPr>
                      <w:rFonts w:ascii="宋体" w:hAnsi="宋体" w:cs="宋体"/>
                      <w:b/>
                      <w:bCs/>
                      <w:color w:val="000000"/>
                      <w:kern w:val="0"/>
                      <w:sz w:val="22"/>
                      <w:szCs w:val="22"/>
                    </w:rPr>
                  </w:pPr>
                </w:p>
              </w:tc>
            </w:tr>
            <w:tr w:rsidR="004837C2" w14:paraId="522F46B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144BFED" w14:textId="77777777" w:rsidR="004837C2" w:rsidRDefault="005F3D5F">
                  <w:pPr>
                    <w:widowControl/>
                    <w:jc w:val="left"/>
                    <w:rPr>
                      <w:rStyle w:val="ql-author-1041246"/>
                    </w:rPr>
                  </w:pPr>
                  <w:proofErr w:type="spellStart"/>
                  <w:r>
                    <w:rPr>
                      <w:rStyle w:val="ql-author-1041246"/>
                    </w:rPr>
                    <w:t>S</w:t>
                  </w:r>
                  <w:r>
                    <w:rPr>
                      <w:rStyle w:val="ql-author-1041246"/>
                      <w:rFonts w:hint="eastAsia"/>
                    </w:rPr>
                    <w:t>ku</w:t>
                  </w:r>
                  <w:r>
                    <w:rPr>
                      <w:rStyle w:val="ql-author-1041246"/>
                    </w:rPr>
                    <w:t>N</w:t>
                  </w:r>
                  <w:proofErr w:type="spellEnd"/>
                  <w:r>
                    <w:rPr>
                      <w:rStyle w:val="ql-author-1041246"/>
                      <w:rFonts w:hint="eastAsia"/>
                    </w:rPr>
                    <w:t>尺寸</w:t>
                  </w:r>
                </w:p>
              </w:tc>
              <w:tc>
                <w:tcPr>
                  <w:tcW w:w="1134" w:type="dxa"/>
                  <w:tcBorders>
                    <w:top w:val="single" w:sz="6" w:space="0" w:color="auto"/>
                    <w:left w:val="nil"/>
                    <w:bottom w:val="single" w:sz="6" w:space="0" w:color="auto"/>
                    <w:right w:val="single" w:sz="6" w:space="0" w:color="auto"/>
                  </w:tcBorders>
                  <w:vAlign w:val="center"/>
                </w:tcPr>
                <w:p w14:paraId="1583B19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840435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54656DB9" w14:textId="77777777" w:rsidR="004837C2" w:rsidRDefault="004837C2">
                  <w:pPr>
                    <w:widowControl/>
                    <w:jc w:val="left"/>
                    <w:rPr>
                      <w:rFonts w:ascii="宋体" w:hAnsi="宋体" w:cs="宋体"/>
                      <w:b/>
                      <w:bCs/>
                      <w:color w:val="000000"/>
                      <w:kern w:val="0"/>
                      <w:sz w:val="22"/>
                      <w:szCs w:val="22"/>
                    </w:rPr>
                  </w:pPr>
                </w:p>
              </w:tc>
            </w:tr>
            <w:tr w:rsidR="004837C2" w14:paraId="300400B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AB8EBFD" w14:textId="77777777" w:rsidR="004837C2" w:rsidRDefault="005F3D5F">
                  <w:pPr>
                    <w:widowControl/>
                    <w:jc w:val="left"/>
                    <w:rPr>
                      <w:rStyle w:val="ql-author-1041246"/>
                    </w:rPr>
                  </w:pPr>
                  <w:proofErr w:type="spellStart"/>
                  <w:r>
                    <w:rPr>
                      <w:rStyle w:val="ql-author-1041246"/>
                    </w:rPr>
                    <w:t>sku</w:t>
                  </w:r>
                  <w:proofErr w:type="spellEnd"/>
                  <w:r>
                    <w:rPr>
                      <w:rStyle w:val="ql-author-1041246"/>
                    </w:rPr>
                    <w:t>总数</w:t>
                  </w:r>
                </w:p>
              </w:tc>
              <w:tc>
                <w:tcPr>
                  <w:tcW w:w="1134" w:type="dxa"/>
                  <w:tcBorders>
                    <w:top w:val="single" w:sz="6" w:space="0" w:color="auto"/>
                    <w:left w:val="nil"/>
                    <w:bottom w:val="single" w:sz="6" w:space="0" w:color="auto"/>
                    <w:right w:val="single" w:sz="6" w:space="0" w:color="auto"/>
                  </w:tcBorders>
                  <w:vAlign w:val="center"/>
                </w:tcPr>
                <w:p w14:paraId="23423F6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3F8600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2BE77BB" w14:textId="77777777" w:rsidR="004837C2" w:rsidRDefault="004837C2">
                  <w:pPr>
                    <w:widowControl/>
                    <w:jc w:val="left"/>
                    <w:rPr>
                      <w:rFonts w:ascii="宋体" w:hAnsi="宋体" w:cs="宋体"/>
                      <w:b/>
                      <w:bCs/>
                      <w:color w:val="000000"/>
                      <w:kern w:val="0"/>
                      <w:sz w:val="22"/>
                      <w:szCs w:val="22"/>
                    </w:rPr>
                  </w:pPr>
                </w:p>
              </w:tc>
            </w:tr>
            <w:tr w:rsidR="004837C2" w14:paraId="62633E5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49B9C9C" w14:textId="77777777" w:rsidR="004837C2" w:rsidRDefault="005F3D5F">
                  <w:pPr>
                    <w:widowControl/>
                    <w:jc w:val="left"/>
                    <w:rPr>
                      <w:rStyle w:val="ql-author-1041246"/>
                    </w:rPr>
                  </w:pPr>
                  <w:r>
                    <w:rPr>
                      <w:rStyle w:val="ql-author-1041246"/>
                    </w:rPr>
                    <w:t>商品总价</w:t>
                  </w:r>
                </w:p>
              </w:tc>
              <w:tc>
                <w:tcPr>
                  <w:tcW w:w="1134" w:type="dxa"/>
                  <w:tcBorders>
                    <w:top w:val="single" w:sz="6" w:space="0" w:color="auto"/>
                    <w:left w:val="nil"/>
                    <w:bottom w:val="single" w:sz="6" w:space="0" w:color="auto"/>
                    <w:right w:val="single" w:sz="6" w:space="0" w:color="auto"/>
                  </w:tcBorders>
                  <w:vAlign w:val="center"/>
                </w:tcPr>
                <w:p w14:paraId="00D3CE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8A16AE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38F0FF0" w14:textId="77777777" w:rsidR="004837C2" w:rsidRDefault="004837C2">
                  <w:pPr>
                    <w:widowControl/>
                    <w:jc w:val="left"/>
                    <w:rPr>
                      <w:rFonts w:ascii="宋体" w:hAnsi="宋体" w:cs="宋体"/>
                      <w:b/>
                      <w:bCs/>
                      <w:color w:val="000000"/>
                      <w:kern w:val="0"/>
                      <w:sz w:val="22"/>
                      <w:szCs w:val="22"/>
                    </w:rPr>
                  </w:pPr>
                </w:p>
              </w:tc>
            </w:tr>
            <w:tr w:rsidR="004837C2" w14:paraId="5E9D369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45B1C0C" w14:textId="77777777" w:rsidR="004837C2" w:rsidRDefault="005F3D5F">
                  <w:pPr>
                    <w:widowControl/>
                    <w:jc w:val="left"/>
                    <w:rPr>
                      <w:rStyle w:val="ql-author-1041246"/>
                    </w:rPr>
                  </w:pPr>
                  <w:r>
                    <w:rPr>
                      <w:rStyle w:val="ql-author-1041246"/>
                      <w:rFonts w:hint="eastAsia"/>
                    </w:rPr>
                    <w:t>客户</w:t>
                  </w:r>
                  <w:r>
                    <w:rPr>
                      <w:rStyle w:val="ql-author-1041246"/>
                    </w:rPr>
                    <w:t>运费</w:t>
                  </w:r>
                </w:p>
              </w:tc>
              <w:tc>
                <w:tcPr>
                  <w:tcW w:w="1134" w:type="dxa"/>
                  <w:tcBorders>
                    <w:top w:val="single" w:sz="6" w:space="0" w:color="auto"/>
                    <w:left w:val="nil"/>
                    <w:bottom w:val="single" w:sz="6" w:space="0" w:color="auto"/>
                    <w:right w:val="single" w:sz="6" w:space="0" w:color="auto"/>
                  </w:tcBorders>
                  <w:vAlign w:val="center"/>
                </w:tcPr>
                <w:p w14:paraId="064FB1A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3A60385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85DB95F"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买</w:t>
                  </w:r>
                  <w:r>
                    <w:rPr>
                      <w:rFonts w:ascii="宋体" w:hAnsi="宋体" w:cs="宋体"/>
                      <w:bCs/>
                      <w:color w:val="000000"/>
                      <w:kern w:val="0"/>
                      <w:sz w:val="22"/>
                      <w:szCs w:val="22"/>
                    </w:rPr>
                    <w:t>家支付给卖家的物流费用</w:t>
                  </w:r>
                </w:p>
              </w:tc>
            </w:tr>
            <w:tr w:rsidR="004837C2" w14:paraId="32D66A3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0445131" w14:textId="77777777" w:rsidR="004837C2" w:rsidRDefault="005F3D5F">
                  <w:pPr>
                    <w:widowControl/>
                    <w:jc w:val="left"/>
                    <w:rPr>
                      <w:rStyle w:val="ql-author-1041246"/>
                    </w:rPr>
                  </w:pPr>
                  <w:r>
                    <w:rPr>
                      <w:rStyle w:val="ql-author-1041246"/>
                      <w:rFonts w:hint="eastAsia"/>
                    </w:rPr>
                    <w:t>派送</w:t>
                  </w:r>
                  <w:r>
                    <w:rPr>
                      <w:rStyle w:val="ql-author-1041246"/>
                    </w:rPr>
                    <w:t>运费</w:t>
                  </w:r>
                </w:p>
              </w:tc>
              <w:tc>
                <w:tcPr>
                  <w:tcW w:w="1134" w:type="dxa"/>
                  <w:tcBorders>
                    <w:top w:val="single" w:sz="6" w:space="0" w:color="auto"/>
                    <w:left w:val="nil"/>
                    <w:bottom w:val="single" w:sz="6" w:space="0" w:color="auto"/>
                    <w:right w:val="single" w:sz="6" w:space="0" w:color="auto"/>
                  </w:tcBorders>
                  <w:vAlign w:val="center"/>
                </w:tcPr>
                <w:p w14:paraId="67EB94D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3B93C3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0446FFF7"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卖家</w:t>
                  </w:r>
                  <w:r>
                    <w:rPr>
                      <w:rFonts w:ascii="宋体" w:hAnsi="宋体" w:cs="宋体"/>
                      <w:bCs/>
                      <w:color w:val="000000"/>
                      <w:kern w:val="0"/>
                      <w:sz w:val="22"/>
                      <w:szCs w:val="22"/>
                    </w:rPr>
                    <w:t>支付给系统的运费</w:t>
                  </w:r>
                </w:p>
              </w:tc>
            </w:tr>
            <w:tr w:rsidR="004837C2" w14:paraId="228E520D"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6B6993F" w14:textId="77777777" w:rsidR="004837C2" w:rsidRDefault="005F3D5F">
                  <w:pPr>
                    <w:widowControl/>
                    <w:jc w:val="left"/>
                    <w:rPr>
                      <w:rStyle w:val="ql-author-1041246"/>
                    </w:rPr>
                  </w:pPr>
                  <w:r>
                    <w:rPr>
                      <w:rStyle w:val="ql-author-1041246"/>
                    </w:rPr>
                    <w:t>订单计费币种</w:t>
                  </w:r>
                </w:p>
              </w:tc>
              <w:tc>
                <w:tcPr>
                  <w:tcW w:w="1134" w:type="dxa"/>
                  <w:tcBorders>
                    <w:top w:val="single" w:sz="6" w:space="0" w:color="auto"/>
                    <w:left w:val="nil"/>
                    <w:bottom w:val="single" w:sz="6" w:space="0" w:color="auto"/>
                    <w:right w:val="single" w:sz="6" w:space="0" w:color="auto"/>
                  </w:tcBorders>
                  <w:vAlign w:val="center"/>
                </w:tcPr>
                <w:p w14:paraId="062206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250720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3334FEF" w14:textId="77777777" w:rsidR="004837C2" w:rsidRDefault="004837C2">
                  <w:pPr>
                    <w:widowControl/>
                    <w:jc w:val="left"/>
                    <w:rPr>
                      <w:rFonts w:ascii="宋体" w:hAnsi="宋体" w:cs="宋体"/>
                      <w:b/>
                      <w:bCs/>
                      <w:color w:val="000000"/>
                      <w:kern w:val="0"/>
                      <w:sz w:val="22"/>
                      <w:szCs w:val="22"/>
                    </w:rPr>
                  </w:pPr>
                </w:p>
              </w:tc>
            </w:tr>
            <w:tr w:rsidR="004837C2" w14:paraId="659317E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8EE887A" w14:textId="77777777" w:rsidR="004837C2" w:rsidRDefault="005F3D5F">
                  <w:pPr>
                    <w:widowControl/>
                    <w:jc w:val="left"/>
                    <w:rPr>
                      <w:rStyle w:val="ql-author-1041246"/>
                    </w:rPr>
                  </w:pPr>
                  <w:r>
                    <w:rPr>
                      <w:rStyle w:val="ql-author-1041246"/>
                    </w:rPr>
                    <w:t>订单总金额</w:t>
                  </w:r>
                </w:p>
              </w:tc>
              <w:tc>
                <w:tcPr>
                  <w:tcW w:w="1134" w:type="dxa"/>
                  <w:tcBorders>
                    <w:top w:val="single" w:sz="6" w:space="0" w:color="auto"/>
                    <w:left w:val="nil"/>
                    <w:bottom w:val="single" w:sz="6" w:space="0" w:color="auto"/>
                    <w:right w:val="single" w:sz="6" w:space="0" w:color="auto"/>
                  </w:tcBorders>
                  <w:vAlign w:val="center"/>
                </w:tcPr>
                <w:p w14:paraId="01F67C4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680B50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51BC64C" w14:textId="77777777" w:rsidR="004837C2" w:rsidRDefault="004837C2">
                  <w:pPr>
                    <w:widowControl/>
                    <w:jc w:val="left"/>
                    <w:rPr>
                      <w:rFonts w:ascii="宋体" w:hAnsi="宋体" w:cs="宋体"/>
                      <w:b/>
                      <w:bCs/>
                      <w:color w:val="000000"/>
                      <w:kern w:val="0"/>
                      <w:sz w:val="22"/>
                      <w:szCs w:val="22"/>
                    </w:rPr>
                  </w:pPr>
                </w:p>
              </w:tc>
            </w:tr>
            <w:tr w:rsidR="004837C2" w14:paraId="656E4BC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7086E34" w14:textId="77777777" w:rsidR="004837C2" w:rsidRDefault="005F3D5F">
                  <w:pPr>
                    <w:widowControl/>
                    <w:jc w:val="left"/>
                    <w:rPr>
                      <w:rStyle w:val="ql-author-1041246"/>
                    </w:rPr>
                  </w:pPr>
                  <w:r>
                    <w:rPr>
                      <w:rStyle w:val="ql-author-1041246"/>
                    </w:rPr>
                    <w:t>付款总金额</w:t>
                  </w:r>
                </w:p>
              </w:tc>
              <w:tc>
                <w:tcPr>
                  <w:tcW w:w="1134" w:type="dxa"/>
                  <w:tcBorders>
                    <w:top w:val="single" w:sz="6" w:space="0" w:color="auto"/>
                    <w:left w:val="nil"/>
                    <w:bottom w:val="single" w:sz="6" w:space="0" w:color="auto"/>
                    <w:right w:val="single" w:sz="6" w:space="0" w:color="auto"/>
                  </w:tcBorders>
                  <w:vAlign w:val="center"/>
                </w:tcPr>
                <w:p w14:paraId="79789BB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22FA27E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1DA7959" w14:textId="77777777" w:rsidR="004837C2" w:rsidRDefault="004837C2">
                  <w:pPr>
                    <w:widowControl/>
                    <w:jc w:val="left"/>
                    <w:rPr>
                      <w:rFonts w:ascii="宋体" w:hAnsi="宋体" w:cs="宋体"/>
                      <w:b/>
                      <w:bCs/>
                      <w:color w:val="000000"/>
                      <w:kern w:val="0"/>
                      <w:sz w:val="22"/>
                      <w:szCs w:val="22"/>
                    </w:rPr>
                  </w:pPr>
                </w:p>
              </w:tc>
            </w:tr>
            <w:tr w:rsidR="004837C2" w14:paraId="4A82F64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35D3834" w14:textId="77777777" w:rsidR="004837C2" w:rsidRDefault="005F3D5F">
                  <w:pPr>
                    <w:widowControl/>
                    <w:jc w:val="left"/>
                    <w:rPr>
                      <w:rStyle w:val="ql-author-1041246"/>
                    </w:rPr>
                  </w:pPr>
                  <w:r>
                    <w:rPr>
                      <w:rStyle w:val="ql-author-1041246"/>
                    </w:rPr>
                    <w:t>付款币种</w:t>
                  </w:r>
                </w:p>
              </w:tc>
              <w:tc>
                <w:tcPr>
                  <w:tcW w:w="1134" w:type="dxa"/>
                  <w:tcBorders>
                    <w:top w:val="single" w:sz="6" w:space="0" w:color="auto"/>
                    <w:left w:val="nil"/>
                    <w:bottom w:val="single" w:sz="6" w:space="0" w:color="auto"/>
                    <w:right w:val="single" w:sz="6" w:space="0" w:color="auto"/>
                  </w:tcBorders>
                  <w:vAlign w:val="center"/>
                </w:tcPr>
                <w:p w14:paraId="3A41FD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0B481A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7DF3F0E" w14:textId="77777777" w:rsidR="004837C2" w:rsidRDefault="004837C2">
                  <w:pPr>
                    <w:widowControl/>
                    <w:jc w:val="left"/>
                    <w:rPr>
                      <w:rFonts w:ascii="宋体" w:hAnsi="宋体" w:cs="宋体"/>
                      <w:b/>
                      <w:bCs/>
                      <w:color w:val="000000"/>
                      <w:kern w:val="0"/>
                      <w:sz w:val="22"/>
                      <w:szCs w:val="22"/>
                    </w:rPr>
                  </w:pPr>
                </w:p>
              </w:tc>
            </w:tr>
            <w:tr w:rsidR="004837C2" w14:paraId="34DDCC5E"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D2F7EFA" w14:textId="77777777" w:rsidR="004837C2" w:rsidRDefault="005F3D5F">
                  <w:pPr>
                    <w:widowControl/>
                    <w:jc w:val="left"/>
                    <w:rPr>
                      <w:rFonts w:ascii="宋体" w:hAnsi="宋体" w:cs="宋体"/>
                      <w:color w:val="000000"/>
                      <w:kern w:val="0"/>
                      <w:sz w:val="22"/>
                      <w:szCs w:val="22"/>
                    </w:rPr>
                  </w:pPr>
                  <w:r>
                    <w:rPr>
                      <w:rStyle w:val="ql-author-1041246"/>
                    </w:rPr>
                    <w:t>付款方式</w:t>
                  </w:r>
                </w:p>
              </w:tc>
              <w:tc>
                <w:tcPr>
                  <w:tcW w:w="1134" w:type="dxa"/>
                  <w:tcBorders>
                    <w:top w:val="single" w:sz="6" w:space="0" w:color="auto"/>
                    <w:left w:val="nil"/>
                    <w:bottom w:val="single" w:sz="6" w:space="0" w:color="auto"/>
                    <w:right w:val="single" w:sz="6" w:space="0" w:color="auto"/>
                  </w:tcBorders>
                  <w:vAlign w:val="center"/>
                </w:tcPr>
                <w:p w14:paraId="42270D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F4152B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80F0FCC" w14:textId="77777777" w:rsidR="004837C2" w:rsidRDefault="004837C2">
                  <w:pPr>
                    <w:widowControl/>
                    <w:jc w:val="left"/>
                    <w:rPr>
                      <w:rFonts w:ascii="宋体" w:hAnsi="宋体" w:cs="宋体"/>
                      <w:b/>
                      <w:bCs/>
                      <w:color w:val="000000"/>
                      <w:kern w:val="0"/>
                      <w:sz w:val="22"/>
                      <w:szCs w:val="22"/>
                    </w:rPr>
                  </w:pPr>
                </w:p>
              </w:tc>
            </w:tr>
            <w:tr w:rsidR="004837C2" w14:paraId="5796FF2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BF60206" w14:textId="77777777" w:rsidR="004837C2" w:rsidRDefault="005F3D5F">
                  <w:pPr>
                    <w:widowControl/>
                    <w:jc w:val="left"/>
                    <w:rPr>
                      <w:rFonts w:ascii="宋体" w:hAnsi="宋体" w:cs="宋体"/>
                      <w:color w:val="000000"/>
                      <w:kern w:val="0"/>
                      <w:sz w:val="22"/>
                      <w:szCs w:val="22"/>
                    </w:rPr>
                  </w:pPr>
                  <w:r>
                    <w:rPr>
                      <w:rStyle w:val="ql-author-1041246"/>
                    </w:rPr>
                    <w:t>收件人</w:t>
                  </w:r>
                </w:p>
              </w:tc>
              <w:tc>
                <w:tcPr>
                  <w:tcW w:w="1134" w:type="dxa"/>
                  <w:tcBorders>
                    <w:top w:val="single" w:sz="6" w:space="0" w:color="auto"/>
                    <w:left w:val="nil"/>
                    <w:bottom w:val="single" w:sz="6" w:space="0" w:color="auto"/>
                    <w:right w:val="single" w:sz="6" w:space="0" w:color="auto"/>
                  </w:tcBorders>
                  <w:vAlign w:val="center"/>
                </w:tcPr>
                <w:p w14:paraId="67B86BC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90BBC1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23A7493" w14:textId="77777777" w:rsidR="004837C2" w:rsidRDefault="004837C2">
                  <w:pPr>
                    <w:widowControl/>
                    <w:jc w:val="left"/>
                    <w:rPr>
                      <w:rFonts w:ascii="宋体" w:hAnsi="宋体" w:cs="宋体"/>
                      <w:b/>
                      <w:bCs/>
                      <w:color w:val="000000"/>
                      <w:kern w:val="0"/>
                      <w:sz w:val="22"/>
                      <w:szCs w:val="22"/>
                    </w:rPr>
                  </w:pPr>
                </w:p>
              </w:tc>
            </w:tr>
            <w:tr w:rsidR="004837C2" w14:paraId="41CE2BF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6C817AB" w14:textId="77777777" w:rsidR="004837C2" w:rsidRDefault="005F3D5F">
                  <w:pPr>
                    <w:widowControl/>
                    <w:jc w:val="left"/>
                    <w:rPr>
                      <w:rFonts w:ascii="宋体" w:hAnsi="宋体" w:cs="宋体"/>
                      <w:color w:val="000000"/>
                      <w:kern w:val="0"/>
                      <w:sz w:val="22"/>
                      <w:szCs w:val="22"/>
                    </w:rPr>
                  </w:pPr>
                  <w:r>
                    <w:rPr>
                      <w:rStyle w:val="ql-author-1041246"/>
                    </w:rPr>
                    <w:t>地址</w:t>
                  </w:r>
                  <w:r>
                    <w:rPr>
                      <w:rStyle w:val="ql-author-1041246"/>
                    </w:rPr>
                    <w:t>1</w:t>
                  </w:r>
                </w:p>
              </w:tc>
              <w:tc>
                <w:tcPr>
                  <w:tcW w:w="1134" w:type="dxa"/>
                  <w:tcBorders>
                    <w:top w:val="single" w:sz="6" w:space="0" w:color="auto"/>
                    <w:left w:val="nil"/>
                    <w:bottom w:val="single" w:sz="6" w:space="0" w:color="auto"/>
                    <w:right w:val="single" w:sz="6" w:space="0" w:color="auto"/>
                  </w:tcBorders>
                  <w:vAlign w:val="center"/>
                </w:tcPr>
                <w:p w14:paraId="5540EF6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72D65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6397636D" w14:textId="77777777" w:rsidR="004837C2" w:rsidRDefault="004837C2">
                  <w:pPr>
                    <w:widowControl/>
                    <w:jc w:val="left"/>
                    <w:rPr>
                      <w:rFonts w:ascii="宋体" w:hAnsi="宋体" w:cs="宋体"/>
                      <w:b/>
                      <w:bCs/>
                      <w:color w:val="000000"/>
                      <w:kern w:val="0"/>
                      <w:sz w:val="22"/>
                      <w:szCs w:val="22"/>
                    </w:rPr>
                  </w:pPr>
                </w:p>
              </w:tc>
            </w:tr>
            <w:tr w:rsidR="004837C2" w14:paraId="2B24E18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D7A1ECB" w14:textId="77777777" w:rsidR="004837C2" w:rsidRDefault="005F3D5F">
                  <w:pPr>
                    <w:widowControl/>
                    <w:jc w:val="left"/>
                    <w:rPr>
                      <w:rFonts w:ascii="宋体" w:hAnsi="宋体" w:cs="宋体"/>
                      <w:color w:val="000000"/>
                      <w:kern w:val="0"/>
                      <w:sz w:val="22"/>
                      <w:szCs w:val="22"/>
                    </w:rPr>
                  </w:pPr>
                  <w:r>
                    <w:rPr>
                      <w:rStyle w:val="ql-author-1041246"/>
                    </w:rPr>
                    <w:t>地址</w:t>
                  </w:r>
                  <w:r>
                    <w:rPr>
                      <w:rStyle w:val="ql-author-1041246"/>
                    </w:rPr>
                    <w:t>2</w:t>
                  </w:r>
                </w:p>
              </w:tc>
              <w:tc>
                <w:tcPr>
                  <w:tcW w:w="1134" w:type="dxa"/>
                  <w:tcBorders>
                    <w:top w:val="single" w:sz="6" w:space="0" w:color="auto"/>
                    <w:left w:val="nil"/>
                    <w:bottom w:val="single" w:sz="6" w:space="0" w:color="auto"/>
                    <w:right w:val="single" w:sz="6" w:space="0" w:color="auto"/>
                  </w:tcBorders>
                  <w:vAlign w:val="center"/>
                </w:tcPr>
                <w:p w14:paraId="70FC06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F9AAAC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B970197" w14:textId="77777777" w:rsidR="004837C2" w:rsidRDefault="004837C2">
                  <w:pPr>
                    <w:widowControl/>
                    <w:jc w:val="left"/>
                    <w:rPr>
                      <w:rFonts w:ascii="宋体" w:hAnsi="宋体" w:cs="宋体"/>
                      <w:b/>
                      <w:bCs/>
                      <w:color w:val="000000"/>
                      <w:kern w:val="0"/>
                      <w:sz w:val="22"/>
                      <w:szCs w:val="22"/>
                    </w:rPr>
                  </w:pPr>
                </w:p>
              </w:tc>
            </w:tr>
            <w:tr w:rsidR="004837C2" w14:paraId="362E998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0EC2865" w14:textId="77777777" w:rsidR="004837C2" w:rsidRDefault="005F3D5F">
                  <w:pPr>
                    <w:widowControl/>
                    <w:jc w:val="left"/>
                    <w:rPr>
                      <w:rFonts w:ascii="宋体" w:hAnsi="宋体" w:cs="宋体"/>
                      <w:color w:val="000000"/>
                      <w:kern w:val="0"/>
                      <w:sz w:val="22"/>
                      <w:szCs w:val="22"/>
                    </w:rPr>
                  </w:pPr>
                  <w:r>
                    <w:rPr>
                      <w:rStyle w:val="ql-author-1041246"/>
                    </w:rPr>
                    <w:t>收件人城市</w:t>
                  </w:r>
                </w:p>
              </w:tc>
              <w:tc>
                <w:tcPr>
                  <w:tcW w:w="1134" w:type="dxa"/>
                  <w:tcBorders>
                    <w:top w:val="single" w:sz="6" w:space="0" w:color="auto"/>
                    <w:left w:val="nil"/>
                    <w:bottom w:val="single" w:sz="6" w:space="0" w:color="auto"/>
                    <w:right w:val="single" w:sz="6" w:space="0" w:color="auto"/>
                  </w:tcBorders>
                  <w:vAlign w:val="center"/>
                </w:tcPr>
                <w:p w14:paraId="3ED6814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62B8CA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0FBF3A5C" w14:textId="77777777" w:rsidR="004837C2" w:rsidRDefault="004837C2">
                  <w:pPr>
                    <w:widowControl/>
                    <w:jc w:val="left"/>
                    <w:rPr>
                      <w:rFonts w:ascii="宋体" w:hAnsi="宋体" w:cs="宋体"/>
                      <w:b/>
                      <w:bCs/>
                      <w:color w:val="000000"/>
                      <w:kern w:val="0"/>
                      <w:sz w:val="22"/>
                      <w:szCs w:val="22"/>
                    </w:rPr>
                  </w:pPr>
                </w:p>
              </w:tc>
            </w:tr>
            <w:tr w:rsidR="004837C2" w14:paraId="667444A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4C50CDD" w14:textId="77777777" w:rsidR="004837C2" w:rsidRDefault="005F3D5F">
                  <w:pPr>
                    <w:widowControl/>
                    <w:jc w:val="left"/>
                    <w:rPr>
                      <w:rFonts w:ascii="宋体" w:hAnsi="宋体" w:cs="宋体"/>
                      <w:color w:val="000000"/>
                      <w:kern w:val="0"/>
                      <w:sz w:val="22"/>
                      <w:szCs w:val="22"/>
                    </w:rPr>
                  </w:pPr>
                  <w:r>
                    <w:rPr>
                      <w:rStyle w:val="ql-author-1041246"/>
                    </w:rPr>
                    <w:t>收件人省</w:t>
                  </w:r>
                  <w:r>
                    <w:rPr>
                      <w:rStyle w:val="ql-author-1041246"/>
                    </w:rPr>
                    <w:t>/</w:t>
                  </w:r>
                  <w:r>
                    <w:rPr>
                      <w:rStyle w:val="ql-author-1041246"/>
                    </w:rPr>
                    <w:t>州</w:t>
                  </w:r>
                </w:p>
              </w:tc>
              <w:tc>
                <w:tcPr>
                  <w:tcW w:w="1134" w:type="dxa"/>
                  <w:tcBorders>
                    <w:top w:val="single" w:sz="6" w:space="0" w:color="auto"/>
                    <w:left w:val="nil"/>
                    <w:bottom w:val="single" w:sz="6" w:space="0" w:color="auto"/>
                    <w:right w:val="single" w:sz="6" w:space="0" w:color="auto"/>
                  </w:tcBorders>
                  <w:vAlign w:val="center"/>
                </w:tcPr>
                <w:p w14:paraId="068B49F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8A032E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24CCF8DF" w14:textId="77777777" w:rsidR="004837C2" w:rsidRDefault="004837C2">
                  <w:pPr>
                    <w:widowControl/>
                    <w:jc w:val="left"/>
                    <w:rPr>
                      <w:rFonts w:ascii="宋体" w:hAnsi="宋体" w:cs="宋体"/>
                      <w:b/>
                      <w:bCs/>
                      <w:color w:val="000000"/>
                      <w:kern w:val="0"/>
                      <w:sz w:val="22"/>
                      <w:szCs w:val="22"/>
                    </w:rPr>
                  </w:pPr>
                </w:p>
              </w:tc>
            </w:tr>
            <w:tr w:rsidR="004837C2" w14:paraId="486B980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57A72A4" w14:textId="77777777" w:rsidR="004837C2" w:rsidRDefault="005F3D5F">
                  <w:pPr>
                    <w:widowControl/>
                    <w:jc w:val="left"/>
                    <w:rPr>
                      <w:rFonts w:ascii="宋体" w:hAnsi="宋体" w:cs="宋体"/>
                      <w:color w:val="000000"/>
                      <w:kern w:val="0"/>
                      <w:sz w:val="22"/>
                      <w:szCs w:val="22"/>
                    </w:rPr>
                  </w:pPr>
                  <w:r>
                    <w:rPr>
                      <w:rStyle w:val="ql-author-1041246"/>
                    </w:rPr>
                    <w:t>邮编</w:t>
                  </w:r>
                </w:p>
              </w:tc>
              <w:tc>
                <w:tcPr>
                  <w:tcW w:w="1134" w:type="dxa"/>
                  <w:tcBorders>
                    <w:top w:val="single" w:sz="6" w:space="0" w:color="auto"/>
                    <w:left w:val="nil"/>
                    <w:bottom w:val="single" w:sz="6" w:space="0" w:color="auto"/>
                    <w:right w:val="single" w:sz="6" w:space="0" w:color="auto"/>
                  </w:tcBorders>
                  <w:vAlign w:val="center"/>
                </w:tcPr>
                <w:p w14:paraId="158CCB5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5622A5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200167D" w14:textId="77777777" w:rsidR="004837C2" w:rsidRDefault="004837C2">
                  <w:pPr>
                    <w:widowControl/>
                    <w:jc w:val="left"/>
                    <w:rPr>
                      <w:rFonts w:ascii="宋体" w:hAnsi="宋体" w:cs="宋体"/>
                      <w:b/>
                      <w:bCs/>
                      <w:color w:val="000000"/>
                      <w:kern w:val="0"/>
                      <w:sz w:val="22"/>
                      <w:szCs w:val="22"/>
                    </w:rPr>
                  </w:pPr>
                </w:p>
              </w:tc>
            </w:tr>
            <w:tr w:rsidR="004837C2" w14:paraId="5827015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2B4C7A5" w14:textId="77777777" w:rsidR="004837C2" w:rsidRDefault="005F3D5F">
                  <w:pPr>
                    <w:widowControl/>
                    <w:jc w:val="left"/>
                    <w:rPr>
                      <w:rFonts w:ascii="宋体" w:hAnsi="宋体" w:cs="宋体"/>
                      <w:color w:val="000000"/>
                      <w:kern w:val="0"/>
                      <w:sz w:val="22"/>
                      <w:szCs w:val="22"/>
                    </w:rPr>
                  </w:pPr>
                  <w:r>
                    <w:rPr>
                      <w:rStyle w:val="ql-author-1041246"/>
                    </w:rPr>
                    <w:t>收件人国家</w:t>
                  </w:r>
                  <w:r>
                    <w:rPr>
                      <w:rStyle w:val="ql-author-1041246"/>
                    </w:rPr>
                    <w:t>/</w:t>
                  </w:r>
                  <w:r>
                    <w:rPr>
                      <w:rStyle w:val="ql-author-1041246"/>
                    </w:rPr>
                    <w:t>地区</w:t>
                  </w:r>
                </w:p>
              </w:tc>
              <w:tc>
                <w:tcPr>
                  <w:tcW w:w="1134" w:type="dxa"/>
                  <w:tcBorders>
                    <w:top w:val="single" w:sz="6" w:space="0" w:color="auto"/>
                    <w:left w:val="nil"/>
                    <w:bottom w:val="single" w:sz="6" w:space="0" w:color="auto"/>
                    <w:right w:val="single" w:sz="6" w:space="0" w:color="auto"/>
                  </w:tcBorders>
                  <w:vAlign w:val="center"/>
                </w:tcPr>
                <w:p w14:paraId="4C5BE32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C2528D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89C1D90" w14:textId="77777777" w:rsidR="004837C2" w:rsidRDefault="004837C2">
                  <w:pPr>
                    <w:widowControl/>
                    <w:jc w:val="left"/>
                    <w:rPr>
                      <w:rFonts w:ascii="宋体" w:hAnsi="宋体" w:cs="宋体"/>
                      <w:b/>
                      <w:bCs/>
                      <w:color w:val="000000"/>
                      <w:kern w:val="0"/>
                      <w:sz w:val="22"/>
                      <w:szCs w:val="22"/>
                    </w:rPr>
                  </w:pPr>
                </w:p>
              </w:tc>
            </w:tr>
            <w:tr w:rsidR="004837C2" w14:paraId="5F0B5D4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B6B5340" w14:textId="77777777" w:rsidR="004837C2" w:rsidRDefault="005F3D5F">
                  <w:pPr>
                    <w:widowControl/>
                    <w:jc w:val="left"/>
                    <w:rPr>
                      <w:rFonts w:ascii="宋体" w:hAnsi="宋体" w:cs="宋体"/>
                      <w:color w:val="000000"/>
                      <w:kern w:val="0"/>
                      <w:sz w:val="22"/>
                      <w:szCs w:val="22"/>
                    </w:rPr>
                  </w:pPr>
                  <w:r>
                    <w:rPr>
                      <w:rStyle w:val="ql-author-1041246"/>
                    </w:rPr>
                    <w:t>公司名</w:t>
                  </w:r>
                </w:p>
              </w:tc>
              <w:tc>
                <w:tcPr>
                  <w:tcW w:w="1134" w:type="dxa"/>
                  <w:tcBorders>
                    <w:top w:val="single" w:sz="6" w:space="0" w:color="auto"/>
                    <w:left w:val="nil"/>
                    <w:bottom w:val="single" w:sz="6" w:space="0" w:color="auto"/>
                    <w:right w:val="single" w:sz="6" w:space="0" w:color="auto"/>
                  </w:tcBorders>
                  <w:vAlign w:val="center"/>
                </w:tcPr>
                <w:p w14:paraId="0F65A6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9B6230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6B6A1097" w14:textId="77777777" w:rsidR="004837C2" w:rsidRDefault="004837C2">
                  <w:pPr>
                    <w:widowControl/>
                    <w:jc w:val="left"/>
                    <w:rPr>
                      <w:rFonts w:ascii="宋体" w:hAnsi="宋体" w:cs="宋体"/>
                      <w:b/>
                      <w:bCs/>
                      <w:color w:val="000000"/>
                      <w:kern w:val="0"/>
                      <w:sz w:val="22"/>
                      <w:szCs w:val="22"/>
                    </w:rPr>
                  </w:pPr>
                </w:p>
              </w:tc>
            </w:tr>
            <w:tr w:rsidR="004837C2" w14:paraId="46587BF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2064056" w14:textId="77777777" w:rsidR="004837C2" w:rsidRDefault="005F3D5F">
                  <w:pPr>
                    <w:widowControl/>
                    <w:jc w:val="left"/>
                    <w:rPr>
                      <w:rFonts w:ascii="宋体" w:hAnsi="宋体" w:cs="宋体"/>
                      <w:color w:val="000000"/>
                      <w:kern w:val="0"/>
                      <w:sz w:val="22"/>
                      <w:szCs w:val="22"/>
                    </w:rPr>
                  </w:pPr>
                  <w:r>
                    <w:rPr>
                      <w:rStyle w:val="ql-author-1041246"/>
                    </w:rPr>
                    <w:t>收件人邮箱</w:t>
                  </w:r>
                </w:p>
              </w:tc>
              <w:tc>
                <w:tcPr>
                  <w:tcW w:w="1134" w:type="dxa"/>
                  <w:tcBorders>
                    <w:top w:val="single" w:sz="6" w:space="0" w:color="auto"/>
                    <w:left w:val="nil"/>
                    <w:bottom w:val="single" w:sz="6" w:space="0" w:color="auto"/>
                    <w:right w:val="single" w:sz="6" w:space="0" w:color="auto"/>
                  </w:tcBorders>
                  <w:vAlign w:val="center"/>
                </w:tcPr>
                <w:p w14:paraId="54DF11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CAADD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1F6DBBC" w14:textId="77777777" w:rsidR="004837C2" w:rsidRDefault="004837C2">
                  <w:pPr>
                    <w:widowControl/>
                    <w:jc w:val="left"/>
                    <w:rPr>
                      <w:rFonts w:ascii="宋体" w:hAnsi="宋体" w:cs="宋体"/>
                      <w:b/>
                      <w:bCs/>
                      <w:color w:val="000000"/>
                      <w:kern w:val="0"/>
                      <w:sz w:val="22"/>
                      <w:szCs w:val="22"/>
                    </w:rPr>
                  </w:pPr>
                </w:p>
              </w:tc>
            </w:tr>
            <w:tr w:rsidR="004837C2" w14:paraId="4575E9D8"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B985CD7" w14:textId="77777777" w:rsidR="004837C2" w:rsidRDefault="005F3D5F">
                  <w:pPr>
                    <w:widowControl/>
                    <w:jc w:val="left"/>
                    <w:rPr>
                      <w:rFonts w:ascii="宋体" w:hAnsi="宋体" w:cs="宋体"/>
                      <w:color w:val="000000"/>
                      <w:kern w:val="0"/>
                      <w:sz w:val="22"/>
                      <w:szCs w:val="22"/>
                    </w:rPr>
                  </w:pPr>
                  <w:r>
                    <w:rPr>
                      <w:rStyle w:val="ql-author-1041246"/>
                    </w:rPr>
                    <w:t>收件人电话</w:t>
                  </w:r>
                </w:p>
              </w:tc>
              <w:tc>
                <w:tcPr>
                  <w:tcW w:w="1134" w:type="dxa"/>
                  <w:tcBorders>
                    <w:top w:val="single" w:sz="6" w:space="0" w:color="auto"/>
                    <w:left w:val="nil"/>
                    <w:bottom w:val="single" w:sz="6" w:space="0" w:color="auto"/>
                    <w:right w:val="single" w:sz="6" w:space="0" w:color="auto"/>
                  </w:tcBorders>
                  <w:vAlign w:val="center"/>
                </w:tcPr>
                <w:p w14:paraId="2F2E811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61B392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D6C7949" w14:textId="77777777" w:rsidR="004837C2" w:rsidRDefault="004837C2">
                  <w:pPr>
                    <w:widowControl/>
                    <w:jc w:val="left"/>
                    <w:rPr>
                      <w:rFonts w:ascii="宋体" w:hAnsi="宋体" w:cs="宋体"/>
                      <w:b/>
                      <w:bCs/>
                      <w:color w:val="000000"/>
                      <w:kern w:val="0"/>
                      <w:sz w:val="22"/>
                      <w:szCs w:val="22"/>
                    </w:rPr>
                  </w:pPr>
                </w:p>
              </w:tc>
            </w:tr>
            <w:tr w:rsidR="004837C2" w14:paraId="782D8BDD"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798D4EA" w14:textId="77777777" w:rsidR="004837C2" w:rsidRDefault="005F3D5F">
                  <w:pPr>
                    <w:widowControl/>
                    <w:jc w:val="left"/>
                    <w:rPr>
                      <w:rFonts w:ascii="宋体" w:hAnsi="宋体" w:cs="宋体"/>
                      <w:color w:val="000000"/>
                      <w:kern w:val="0"/>
                      <w:sz w:val="22"/>
                      <w:szCs w:val="22"/>
                    </w:rPr>
                  </w:pPr>
                  <w:r>
                    <w:rPr>
                      <w:rStyle w:val="ql-author-1041246"/>
                    </w:rPr>
                    <w:t>门牌号</w:t>
                  </w:r>
                </w:p>
              </w:tc>
              <w:tc>
                <w:tcPr>
                  <w:tcW w:w="1134" w:type="dxa"/>
                  <w:tcBorders>
                    <w:top w:val="single" w:sz="6" w:space="0" w:color="auto"/>
                    <w:left w:val="nil"/>
                    <w:bottom w:val="single" w:sz="6" w:space="0" w:color="auto"/>
                    <w:right w:val="single" w:sz="6" w:space="0" w:color="auto"/>
                  </w:tcBorders>
                  <w:vAlign w:val="center"/>
                </w:tcPr>
                <w:p w14:paraId="1D2CFFD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62604F2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23C92F6F" w14:textId="77777777" w:rsidR="004837C2" w:rsidRDefault="004837C2">
                  <w:pPr>
                    <w:widowControl/>
                    <w:jc w:val="left"/>
                    <w:rPr>
                      <w:rFonts w:ascii="宋体" w:hAnsi="宋体" w:cs="宋体"/>
                      <w:b/>
                      <w:bCs/>
                      <w:color w:val="000000"/>
                      <w:kern w:val="0"/>
                      <w:sz w:val="22"/>
                      <w:szCs w:val="22"/>
                    </w:rPr>
                  </w:pPr>
                </w:p>
              </w:tc>
            </w:tr>
            <w:tr w:rsidR="004837C2" w14:paraId="223D8E6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65B95A0" w14:textId="77777777" w:rsidR="004837C2" w:rsidRDefault="005F3D5F">
                  <w:pPr>
                    <w:widowControl/>
                    <w:jc w:val="left"/>
                    <w:rPr>
                      <w:rFonts w:ascii="宋体" w:hAnsi="宋体" w:cs="宋体"/>
                      <w:color w:val="000000"/>
                      <w:kern w:val="0"/>
                      <w:sz w:val="22"/>
                      <w:szCs w:val="22"/>
                    </w:rPr>
                  </w:pPr>
                  <w:r>
                    <w:rPr>
                      <w:rStyle w:val="ql-author-1041246"/>
                    </w:rPr>
                    <w:t>仓库</w:t>
                  </w:r>
                </w:p>
              </w:tc>
              <w:tc>
                <w:tcPr>
                  <w:tcW w:w="1134" w:type="dxa"/>
                  <w:tcBorders>
                    <w:top w:val="single" w:sz="6" w:space="0" w:color="auto"/>
                    <w:left w:val="nil"/>
                    <w:bottom w:val="single" w:sz="6" w:space="0" w:color="auto"/>
                    <w:right w:val="single" w:sz="6" w:space="0" w:color="auto"/>
                  </w:tcBorders>
                  <w:vAlign w:val="center"/>
                </w:tcPr>
                <w:p w14:paraId="0287C3D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2D6FCE3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3547E589" w14:textId="77777777" w:rsidR="004837C2" w:rsidRDefault="004837C2">
                  <w:pPr>
                    <w:widowControl/>
                    <w:jc w:val="left"/>
                    <w:rPr>
                      <w:rFonts w:ascii="宋体" w:hAnsi="宋体" w:cs="宋体"/>
                      <w:b/>
                      <w:bCs/>
                      <w:color w:val="000000"/>
                      <w:kern w:val="0"/>
                      <w:sz w:val="22"/>
                      <w:szCs w:val="22"/>
                    </w:rPr>
                  </w:pPr>
                </w:p>
              </w:tc>
            </w:tr>
            <w:tr w:rsidR="004837C2" w14:paraId="33B09CA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E8D4396" w14:textId="77777777" w:rsidR="004837C2" w:rsidRDefault="005F3D5F">
                  <w:pPr>
                    <w:widowControl/>
                    <w:jc w:val="left"/>
                    <w:rPr>
                      <w:rStyle w:val="ql-author-1041246"/>
                    </w:rPr>
                  </w:pPr>
                  <w:r>
                    <w:rPr>
                      <w:rStyle w:val="ql-author-1041246"/>
                      <w:rFonts w:hint="eastAsia"/>
                    </w:rPr>
                    <w:t>是否</w:t>
                  </w:r>
                  <w:r>
                    <w:rPr>
                      <w:rStyle w:val="ql-author-1041246"/>
                    </w:rPr>
                    <w:t>指定仓库</w:t>
                  </w:r>
                </w:p>
              </w:tc>
              <w:tc>
                <w:tcPr>
                  <w:tcW w:w="1134" w:type="dxa"/>
                  <w:tcBorders>
                    <w:top w:val="single" w:sz="6" w:space="0" w:color="auto"/>
                    <w:left w:val="nil"/>
                    <w:bottom w:val="single" w:sz="6" w:space="0" w:color="auto"/>
                    <w:right w:val="single" w:sz="6" w:space="0" w:color="auto"/>
                  </w:tcBorders>
                  <w:vAlign w:val="center"/>
                </w:tcPr>
                <w:p w14:paraId="7C66AB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09CD6D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28E6A765" w14:textId="77777777" w:rsidR="004837C2" w:rsidRDefault="004837C2">
                  <w:pPr>
                    <w:widowControl/>
                    <w:jc w:val="left"/>
                    <w:rPr>
                      <w:rFonts w:ascii="宋体" w:hAnsi="宋体" w:cs="宋体"/>
                      <w:b/>
                      <w:bCs/>
                      <w:color w:val="000000"/>
                      <w:kern w:val="0"/>
                      <w:sz w:val="22"/>
                      <w:szCs w:val="22"/>
                    </w:rPr>
                  </w:pPr>
                </w:p>
              </w:tc>
            </w:tr>
            <w:tr w:rsidR="004837C2" w14:paraId="577308A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97710D5" w14:textId="77777777" w:rsidR="004837C2" w:rsidRDefault="005F3D5F">
                  <w:pPr>
                    <w:widowControl/>
                    <w:jc w:val="left"/>
                    <w:rPr>
                      <w:rFonts w:ascii="宋体" w:hAnsi="宋体" w:cs="宋体"/>
                      <w:color w:val="000000"/>
                      <w:kern w:val="0"/>
                      <w:sz w:val="22"/>
                      <w:szCs w:val="22"/>
                    </w:rPr>
                  </w:pPr>
                  <w:r>
                    <w:rPr>
                      <w:rStyle w:val="ql-author-1041246"/>
                    </w:rPr>
                    <w:t>物流</w:t>
                  </w:r>
                  <w:r>
                    <w:rPr>
                      <w:rStyle w:val="ql-author-1041246"/>
                      <w:rFonts w:hint="eastAsia"/>
                    </w:rPr>
                    <w:t>方式</w:t>
                  </w:r>
                </w:p>
              </w:tc>
              <w:tc>
                <w:tcPr>
                  <w:tcW w:w="1134" w:type="dxa"/>
                  <w:tcBorders>
                    <w:top w:val="single" w:sz="6" w:space="0" w:color="auto"/>
                    <w:left w:val="nil"/>
                    <w:bottom w:val="single" w:sz="6" w:space="0" w:color="auto"/>
                    <w:right w:val="single" w:sz="6" w:space="0" w:color="auto"/>
                  </w:tcBorders>
                  <w:vAlign w:val="center"/>
                </w:tcPr>
                <w:p w14:paraId="07CD84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26153D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1ADAD03A"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抓取</w:t>
                  </w:r>
                  <w:r>
                    <w:rPr>
                      <w:rFonts w:ascii="宋体" w:hAnsi="宋体" w:cs="宋体"/>
                      <w:bCs/>
                      <w:color w:val="000000"/>
                      <w:kern w:val="0"/>
                      <w:sz w:val="22"/>
                      <w:szCs w:val="22"/>
                    </w:rPr>
                    <w:t>的原始物流方式</w:t>
                  </w:r>
                </w:p>
              </w:tc>
            </w:tr>
            <w:tr w:rsidR="004837C2" w14:paraId="3ADE7F6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31ECDDE" w14:textId="77777777" w:rsidR="004837C2" w:rsidRDefault="005F3D5F">
                  <w:pPr>
                    <w:widowControl/>
                    <w:jc w:val="left"/>
                    <w:rPr>
                      <w:rStyle w:val="ql-author-1041246"/>
                    </w:rPr>
                  </w:pPr>
                  <w:r>
                    <w:rPr>
                      <w:rStyle w:val="ql-author-1041246"/>
                      <w:rFonts w:hint="eastAsia"/>
                    </w:rPr>
                    <w:t>是否指定</w:t>
                  </w:r>
                  <w:r>
                    <w:rPr>
                      <w:rStyle w:val="ql-author-1041246"/>
                    </w:rPr>
                    <w:t>物流</w:t>
                  </w:r>
                </w:p>
              </w:tc>
              <w:tc>
                <w:tcPr>
                  <w:tcW w:w="1134" w:type="dxa"/>
                  <w:tcBorders>
                    <w:top w:val="single" w:sz="6" w:space="0" w:color="auto"/>
                    <w:left w:val="nil"/>
                    <w:bottom w:val="single" w:sz="6" w:space="0" w:color="auto"/>
                    <w:right w:val="single" w:sz="6" w:space="0" w:color="auto"/>
                  </w:tcBorders>
                  <w:vAlign w:val="center"/>
                </w:tcPr>
                <w:p w14:paraId="7FCCC57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6DC158C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2D769FD5" w14:textId="77777777" w:rsidR="004837C2" w:rsidRDefault="004837C2">
                  <w:pPr>
                    <w:widowControl/>
                    <w:jc w:val="left"/>
                    <w:rPr>
                      <w:rFonts w:ascii="宋体" w:hAnsi="宋体" w:cs="宋体"/>
                      <w:bCs/>
                      <w:color w:val="000000"/>
                      <w:kern w:val="0"/>
                      <w:sz w:val="22"/>
                      <w:szCs w:val="22"/>
                    </w:rPr>
                  </w:pPr>
                </w:p>
              </w:tc>
            </w:tr>
            <w:tr w:rsidR="004837C2" w14:paraId="385659E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4C96D48" w14:textId="77777777" w:rsidR="004837C2" w:rsidRDefault="005F3D5F">
                  <w:pPr>
                    <w:widowControl/>
                    <w:jc w:val="left"/>
                    <w:rPr>
                      <w:rStyle w:val="ql-author-1041246"/>
                    </w:rPr>
                  </w:pPr>
                  <w:r>
                    <w:rPr>
                      <w:rStyle w:val="ql-author-1041246"/>
                      <w:rFonts w:hint="eastAsia"/>
                    </w:rPr>
                    <w:t>物流</w:t>
                  </w:r>
                  <w:r>
                    <w:rPr>
                      <w:rStyle w:val="ql-author-1041246"/>
                    </w:rPr>
                    <w:t>单号</w:t>
                  </w:r>
                </w:p>
              </w:tc>
              <w:tc>
                <w:tcPr>
                  <w:tcW w:w="1134" w:type="dxa"/>
                  <w:tcBorders>
                    <w:top w:val="single" w:sz="6" w:space="0" w:color="auto"/>
                    <w:left w:val="nil"/>
                    <w:bottom w:val="single" w:sz="6" w:space="0" w:color="auto"/>
                    <w:right w:val="single" w:sz="6" w:space="0" w:color="auto"/>
                  </w:tcBorders>
                  <w:vAlign w:val="center"/>
                </w:tcPr>
                <w:p w14:paraId="3E7209B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37ECACC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0DACC6E1" w14:textId="77777777" w:rsidR="004837C2" w:rsidRDefault="004837C2">
                  <w:pPr>
                    <w:widowControl/>
                    <w:jc w:val="left"/>
                    <w:rPr>
                      <w:rFonts w:ascii="宋体" w:hAnsi="宋体" w:cs="宋体"/>
                      <w:bCs/>
                      <w:color w:val="000000"/>
                      <w:kern w:val="0"/>
                      <w:sz w:val="22"/>
                      <w:szCs w:val="22"/>
                    </w:rPr>
                  </w:pPr>
                </w:p>
              </w:tc>
            </w:tr>
            <w:tr w:rsidR="004837C2" w14:paraId="14CB4B1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3C3437D" w14:textId="77777777" w:rsidR="004837C2" w:rsidRDefault="005F3D5F">
                  <w:pPr>
                    <w:widowControl/>
                    <w:jc w:val="left"/>
                    <w:rPr>
                      <w:rFonts w:ascii="宋体" w:hAnsi="宋体" w:cs="宋体"/>
                      <w:color w:val="000000"/>
                      <w:kern w:val="0"/>
                      <w:sz w:val="22"/>
                      <w:szCs w:val="22"/>
                    </w:rPr>
                  </w:pPr>
                  <w:r>
                    <w:rPr>
                      <w:rStyle w:val="ql-author-1041246"/>
                    </w:rPr>
                    <w:t>支付状态</w:t>
                  </w:r>
                </w:p>
              </w:tc>
              <w:tc>
                <w:tcPr>
                  <w:tcW w:w="1134" w:type="dxa"/>
                  <w:tcBorders>
                    <w:top w:val="single" w:sz="6" w:space="0" w:color="auto"/>
                    <w:left w:val="nil"/>
                    <w:bottom w:val="single" w:sz="6" w:space="0" w:color="auto"/>
                    <w:right w:val="single" w:sz="6" w:space="0" w:color="auto"/>
                  </w:tcBorders>
                  <w:vAlign w:val="center"/>
                </w:tcPr>
                <w:p w14:paraId="5500ED1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1F93C38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02BFD7ED" w14:textId="77777777" w:rsidR="004837C2" w:rsidRDefault="004837C2">
                  <w:pPr>
                    <w:widowControl/>
                    <w:jc w:val="left"/>
                    <w:rPr>
                      <w:rFonts w:ascii="宋体" w:hAnsi="宋体" w:cs="宋体"/>
                      <w:b/>
                      <w:bCs/>
                      <w:color w:val="000000"/>
                      <w:kern w:val="0"/>
                      <w:sz w:val="22"/>
                      <w:szCs w:val="22"/>
                    </w:rPr>
                  </w:pPr>
                </w:p>
              </w:tc>
            </w:tr>
            <w:tr w:rsidR="004837C2" w14:paraId="0DB766B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60C3002" w14:textId="77777777" w:rsidR="004837C2" w:rsidRDefault="005F3D5F">
                  <w:pPr>
                    <w:widowControl/>
                    <w:jc w:val="left"/>
                    <w:rPr>
                      <w:rStyle w:val="ql-author-1041246"/>
                    </w:rPr>
                  </w:pPr>
                  <w:r>
                    <w:rPr>
                      <w:rStyle w:val="ql-author-1041246"/>
                      <w:rFonts w:hint="eastAsia"/>
                    </w:rPr>
                    <w:t>派送</w:t>
                  </w:r>
                  <w:r>
                    <w:rPr>
                      <w:rStyle w:val="ql-author-1041246"/>
                    </w:rPr>
                    <w:t>运费</w:t>
                  </w:r>
                </w:p>
              </w:tc>
              <w:tc>
                <w:tcPr>
                  <w:tcW w:w="1134" w:type="dxa"/>
                  <w:tcBorders>
                    <w:top w:val="single" w:sz="6" w:space="0" w:color="auto"/>
                    <w:left w:val="nil"/>
                    <w:bottom w:val="single" w:sz="6" w:space="0" w:color="auto"/>
                    <w:right w:val="single" w:sz="6" w:space="0" w:color="auto"/>
                  </w:tcBorders>
                  <w:vAlign w:val="center"/>
                </w:tcPr>
                <w:p w14:paraId="2C9AA33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4374D47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7408B93E" w14:textId="77777777" w:rsidR="004837C2" w:rsidRDefault="004837C2">
                  <w:pPr>
                    <w:widowControl/>
                    <w:jc w:val="left"/>
                    <w:rPr>
                      <w:rFonts w:ascii="宋体" w:hAnsi="宋体" w:cs="宋体"/>
                      <w:b/>
                      <w:bCs/>
                      <w:color w:val="000000"/>
                      <w:kern w:val="0"/>
                      <w:sz w:val="22"/>
                      <w:szCs w:val="22"/>
                    </w:rPr>
                  </w:pPr>
                </w:p>
              </w:tc>
            </w:tr>
            <w:tr w:rsidR="004837C2" w14:paraId="6DAB58D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FEBBF83" w14:textId="77777777" w:rsidR="004837C2" w:rsidRDefault="005F3D5F">
                  <w:pPr>
                    <w:widowControl/>
                    <w:jc w:val="left"/>
                    <w:rPr>
                      <w:rStyle w:val="ql-author-1041246"/>
                    </w:rPr>
                  </w:pPr>
                  <w:r>
                    <w:rPr>
                      <w:rStyle w:val="ql-author-1041246"/>
                      <w:rFonts w:hint="eastAsia"/>
                    </w:rPr>
                    <w:t>派送</w:t>
                  </w:r>
                  <w:r>
                    <w:rPr>
                      <w:rStyle w:val="ql-author-1041246"/>
                    </w:rPr>
                    <w:t>运费币种</w:t>
                  </w:r>
                </w:p>
              </w:tc>
              <w:tc>
                <w:tcPr>
                  <w:tcW w:w="1134" w:type="dxa"/>
                  <w:tcBorders>
                    <w:top w:val="single" w:sz="6" w:space="0" w:color="auto"/>
                    <w:left w:val="nil"/>
                    <w:bottom w:val="single" w:sz="6" w:space="0" w:color="auto"/>
                    <w:right w:val="single" w:sz="6" w:space="0" w:color="auto"/>
                  </w:tcBorders>
                  <w:vAlign w:val="center"/>
                </w:tcPr>
                <w:p w14:paraId="221EE04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158FD06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936" w:type="dxa"/>
                  <w:tcBorders>
                    <w:top w:val="nil"/>
                    <w:left w:val="nil"/>
                    <w:bottom w:val="single" w:sz="4" w:space="0" w:color="auto"/>
                    <w:right w:val="single" w:sz="4" w:space="0" w:color="auto"/>
                  </w:tcBorders>
                  <w:shd w:val="clear" w:color="000000" w:fill="FFFFFF"/>
                  <w:noWrap/>
                  <w:vAlign w:val="center"/>
                </w:tcPr>
                <w:p w14:paraId="493ABE82" w14:textId="77777777" w:rsidR="004837C2" w:rsidRDefault="004837C2">
                  <w:pPr>
                    <w:widowControl/>
                    <w:jc w:val="left"/>
                    <w:rPr>
                      <w:rFonts w:ascii="宋体" w:hAnsi="宋体" w:cs="宋体"/>
                      <w:b/>
                      <w:bCs/>
                      <w:color w:val="000000"/>
                      <w:kern w:val="0"/>
                      <w:sz w:val="22"/>
                      <w:szCs w:val="22"/>
                    </w:rPr>
                  </w:pPr>
                </w:p>
              </w:tc>
            </w:tr>
            <w:tr w:rsidR="004837C2" w14:paraId="7671E88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17B30BA" w14:textId="77777777" w:rsidR="004837C2" w:rsidRDefault="005F3D5F">
                  <w:pPr>
                    <w:widowControl/>
                    <w:jc w:val="left"/>
                    <w:rPr>
                      <w:rStyle w:val="ql-author-1041246"/>
                    </w:rPr>
                  </w:pPr>
                  <w:r>
                    <w:rPr>
                      <w:rStyle w:val="ql-author-1041246"/>
                      <w:rFonts w:hint="eastAsia"/>
                    </w:rPr>
                    <w:t>支付</w:t>
                  </w:r>
                  <w:r>
                    <w:rPr>
                      <w:rStyle w:val="ql-author-1041246"/>
                    </w:rPr>
                    <w:t>状态</w:t>
                  </w:r>
                </w:p>
              </w:tc>
              <w:tc>
                <w:tcPr>
                  <w:tcW w:w="1134" w:type="dxa"/>
                  <w:tcBorders>
                    <w:top w:val="single" w:sz="6" w:space="0" w:color="auto"/>
                    <w:left w:val="nil"/>
                    <w:bottom w:val="single" w:sz="6" w:space="0" w:color="auto"/>
                    <w:right w:val="single" w:sz="6" w:space="0" w:color="auto"/>
                  </w:tcBorders>
                  <w:vAlign w:val="center"/>
                </w:tcPr>
                <w:p w14:paraId="4E09318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1BCE4D9"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56A44181" w14:textId="77777777" w:rsidR="004837C2" w:rsidRDefault="004837C2">
                  <w:pPr>
                    <w:widowControl/>
                    <w:jc w:val="left"/>
                    <w:rPr>
                      <w:rFonts w:ascii="宋体" w:hAnsi="宋体" w:cs="宋体"/>
                      <w:b/>
                      <w:bCs/>
                      <w:color w:val="000000"/>
                      <w:kern w:val="0"/>
                      <w:sz w:val="22"/>
                      <w:szCs w:val="22"/>
                    </w:rPr>
                  </w:pPr>
                </w:p>
              </w:tc>
            </w:tr>
            <w:tr w:rsidR="004837C2" w14:paraId="23BCA9D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AF33847" w14:textId="77777777" w:rsidR="004837C2" w:rsidRDefault="005F3D5F">
                  <w:pPr>
                    <w:widowControl/>
                    <w:jc w:val="left"/>
                    <w:rPr>
                      <w:rStyle w:val="ql-author-1041246"/>
                    </w:rPr>
                  </w:pPr>
                  <w:r>
                    <w:rPr>
                      <w:rStyle w:val="ql-author-1041246"/>
                      <w:rFonts w:hint="eastAsia"/>
                    </w:rPr>
                    <w:lastRenderedPageBreak/>
                    <w:t>配货</w:t>
                  </w:r>
                  <w:r>
                    <w:rPr>
                      <w:rStyle w:val="ql-author-1041246"/>
                    </w:rPr>
                    <w:t>状态</w:t>
                  </w:r>
                </w:p>
              </w:tc>
              <w:tc>
                <w:tcPr>
                  <w:tcW w:w="1134" w:type="dxa"/>
                  <w:tcBorders>
                    <w:top w:val="single" w:sz="6" w:space="0" w:color="auto"/>
                    <w:left w:val="nil"/>
                    <w:bottom w:val="single" w:sz="6" w:space="0" w:color="auto"/>
                    <w:right w:val="single" w:sz="6" w:space="0" w:color="auto"/>
                  </w:tcBorders>
                  <w:vAlign w:val="center"/>
                </w:tcPr>
                <w:p w14:paraId="2FC2A12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8AE540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32DB579B" w14:textId="77777777" w:rsidR="004837C2" w:rsidRDefault="004837C2">
                  <w:pPr>
                    <w:widowControl/>
                    <w:jc w:val="left"/>
                    <w:rPr>
                      <w:rFonts w:ascii="宋体" w:hAnsi="宋体" w:cs="宋体"/>
                      <w:b/>
                      <w:bCs/>
                      <w:color w:val="000000"/>
                      <w:kern w:val="0"/>
                      <w:sz w:val="22"/>
                      <w:szCs w:val="22"/>
                    </w:rPr>
                  </w:pPr>
                </w:p>
              </w:tc>
            </w:tr>
            <w:tr w:rsidR="004837C2" w14:paraId="212174D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7CBFFA9" w14:textId="77777777" w:rsidR="004837C2" w:rsidRDefault="005F3D5F">
                  <w:pPr>
                    <w:widowControl/>
                    <w:jc w:val="left"/>
                    <w:rPr>
                      <w:rStyle w:val="ql-author-1041246"/>
                    </w:rPr>
                  </w:pPr>
                  <w:r>
                    <w:rPr>
                      <w:rStyle w:val="ql-author-1041246"/>
                      <w:rFonts w:hint="eastAsia"/>
                    </w:rPr>
                    <w:t>发货</w:t>
                  </w:r>
                  <w:r>
                    <w:rPr>
                      <w:rStyle w:val="ql-author-1041246"/>
                    </w:rPr>
                    <w:t>状态</w:t>
                  </w:r>
                </w:p>
              </w:tc>
              <w:tc>
                <w:tcPr>
                  <w:tcW w:w="1134" w:type="dxa"/>
                  <w:tcBorders>
                    <w:top w:val="single" w:sz="6" w:space="0" w:color="auto"/>
                    <w:left w:val="nil"/>
                    <w:bottom w:val="single" w:sz="6" w:space="0" w:color="auto"/>
                    <w:right w:val="single" w:sz="6" w:space="0" w:color="auto"/>
                  </w:tcBorders>
                  <w:vAlign w:val="center"/>
                </w:tcPr>
                <w:p w14:paraId="081BC17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2BDA18F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68FBDB85" w14:textId="77777777" w:rsidR="004837C2" w:rsidRDefault="004837C2">
                  <w:pPr>
                    <w:widowControl/>
                    <w:jc w:val="left"/>
                    <w:rPr>
                      <w:rFonts w:ascii="宋体" w:hAnsi="宋体" w:cs="宋体"/>
                      <w:b/>
                      <w:bCs/>
                      <w:color w:val="000000"/>
                      <w:kern w:val="0"/>
                      <w:sz w:val="22"/>
                      <w:szCs w:val="22"/>
                    </w:rPr>
                  </w:pPr>
                </w:p>
              </w:tc>
            </w:tr>
            <w:tr w:rsidR="004837C2" w14:paraId="689A83F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B8BB7FE" w14:textId="77777777" w:rsidR="004837C2" w:rsidRDefault="005F3D5F">
                  <w:pPr>
                    <w:widowControl/>
                    <w:jc w:val="left"/>
                    <w:rPr>
                      <w:rStyle w:val="ql-author-1041246"/>
                    </w:rPr>
                  </w:pPr>
                  <w:r>
                    <w:rPr>
                      <w:rStyle w:val="ql-author-1041246"/>
                      <w:rFonts w:hint="eastAsia"/>
                    </w:rPr>
                    <w:t>售后</w:t>
                  </w:r>
                  <w:r>
                    <w:rPr>
                      <w:rStyle w:val="ql-author-1041246"/>
                    </w:rPr>
                    <w:t>状态</w:t>
                  </w:r>
                </w:p>
              </w:tc>
              <w:tc>
                <w:tcPr>
                  <w:tcW w:w="1134" w:type="dxa"/>
                  <w:tcBorders>
                    <w:top w:val="single" w:sz="6" w:space="0" w:color="auto"/>
                    <w:left w:val="nil"/>
                    <w:bottom w:val="single" w:sz="6" w:space="0" w:color="auto"/>
                    <w:right w:val="single" w:sz="6" w:space="0" w:color="auto"/>
                  </w:tcBorders>
                  <w:vAlign w:val="center"/>
                </w:tcPr>
                <w:p w14:paraId="5A1E4FF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7EF3FA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106AB47B" w14:textId="77777777" w:rsidR="004837C2" w:rsidRDefault="004837C2">
                  <w:pPr>
                    <w:widowControl/>
                    <w:jc w:val="left"/>
                    <w:rPr>
                      <w:rFonts w:ascii="宋体" w:hAnsi="宋体" w:cs="宋体"/>
                      <w:b/>
                      <w:bCs/>
                      <w:color w:val="000000"/>
                      <w:kern w:val="0"/>
                      <w:sz w:val="22"/>
                      <w:szCs w:val="22"/>
                    </w:rPr>
                  </w:pPr>
                </w:p>
              </w:tc>
            </w:tr>
            <w:tr w:rsidR="004837C2" w14:paraId="143B908C"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AC64852" w14:textId="77777777" w:rsidR="004837C2" w:rsidRDefault="005F3D5F">
                  <w:pPr>
                    <w:widowControl/>
                    <w:jc w:val="left"/>
                    <w:rPr>
                      <w:rStyle w:val="ql-author-1041246"/>
                    </w:rPr>
                  </w:pPr>
                  <w:r>
                    <w:rPr>
                      <w:rStyle w:val="ql-author-1041246"/>
                      <w:rFonts w:hint="eastAsia"/>
                    </w:rPr>
                    <w:t>拦截状态</w:t>
                  </w:r>
                </w:p>
              </w:tc>
              <w:tc>
                <w:tcPr>
                  <w:tcW w:w="1134" w:type="dxa"/>
                  <w:tcBorders>
                    <w:top w:val="single" w:sz="6" w:space="0" w:color="auto"/>
                    <w:left w:val="nil"/>
                    <w:bottom w:val="single" w:sz="6" w:space="0" w:color="auto"/>
                    <w:right w:val="single" w:sz="6" w:space="0" w:color="auto"/>
                  </w:tcBorders>
                  <w:vAlign w:val="center"/>
                </w:tcPr>
                <w:p w14:paraId="73D129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3A27CC8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23DDEF8C" w14:textId="77777777" w:rsidR="004837C2" w:rsidRDefault="004837C2">
                  <w:pPr>
                    <w:widowControl/>
                    <w:jc w:val="left"/>
                    <w:rPr>
                      <w:rFonts w:ascii="宋体" w:hAnsi="宋体" w:cs="宋体"/>
                      <w:b/>
                      <w:bCs/>
                      <w:color w:val="000000"/>
                      <w:kern w:val="0"/>
                      <w:sz w:val="22"/>
                      <w:szCs w:val="22"/>
                    </w:rPr>
                  </w:pPr>
                </w:p>
              </w:tc>
            </w:tr>
            <w:tr w:rsidR="004837C2" w14:paraId="72F8E7C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C2517A9" w14:textId="77777777" w:rsidR="004837C2" w:rsidRDefault="005F3D5F">
                  <w:pPr>
                    <w:widowControl/>
                    <w:jc w:val="left"/>
                    <w:rPr>
                      <w:rStyle w:val="ql-author-1041246"/>
                    </w:rPr>
                  </w:pPr>
                  <w:r>
                    <w:rPr>
                      <w:rStyle w:val="ql-author-1041246"/>
                      <w:rFonts w:hint="eastAsia"/>
                    </w:rPr>
                    <w:t>完结</w:t>
                  </w:r>
                  <w:r>
                    <w:rPr>
                      <w:rStyle w:val="ql-author-1041246"/>
                    </w:rPr>
                    <w:t>状态</w:t>
                  </w:r>
                </w:p>
              </w:tc>
              <w:tc>
                <w:tcPr>
                  <w:tcW w:w="1134" w:type="dxa"/>
                  <w:tcBorders>
                    <w:top w:val="single" w:sz="6" w:space="0" w:color="auto"/>
                    <w:left w:val="nil"/>
                    <w:bottom w:val="single" w:sz="6" w:space="0" w:color="auto"/>
                    <w:right w:val="single" w:sz="6" w:space="0" w:color="auto"/>
                  </w:tcBorders>
                  <w:vAlign w:val="center"/>
                </w:tcPr>
                <w:p w14:paraId="46098F3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77C78B7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w:t>
                  </w:r>
                </w:p>
              </w:tc>
              <w:tc>
                <w:tcPr>
                  <w:tcW w:w="4936" w:type="dxa"/>
                  <w:tcBorders>
                    <w:top w:val="nil"/>
                    <w:left w:val="nil"/>
                    <w:bottom w:val="single" w:sz="4" w:space="0" w:color="auto"/>
                    <w:right w:val="single" w:sz="4" w:space="0" w:color="auto"/>
                  </w:tcBorders>
                  <w:shd w:val="clear" w:color="000000" w:fill="FFFFFF"/>
                  <w:noWrap/>
                  <w:vAlign w:val="center"/>
                </w:tcPr>
                <w:p w14:paraId="3D3D47D1" w14:textId="77777777" w:rsidR="004837C2" w:rsidRDefault="004837C2">
                  <w:pPr>
                    <w:widowControl/>
                    <w:jc w:val="left"/>
                    <w:rPr>
                      <w:rFonts w:ascii="宋体" w:hAnsi="宋体" w:cs="宋体"/>
                      <w:b/>
                      <w:bCs/>
                      <w:color w:val="000000"/>
                      <w:kern w:val="0"/>
                      <w:sz w:val="22"/>
                      <w:szCs w:val="22"/>
                    </w:rPr>
                  </w:pPr>
                </w:p>
              </w:tc>
            </w:tr>
          </w:tbl>
          <w:p w14:paraId="51E0A8BD" w14:textId="77777777" w:rsidR="004837C2" w:rsidRDefault="004837C2">
            <w:pPr>
              <w:rPr>
                <w:rFonts w:ascii="Book Antiqua" w:hAnsi="Book Antiqua"/>
                <w:sz w:val="18"/>
                <w:szCs w:val="18"/>
              </w:rPr>
            </w:pPr>
          </w:p>
        </w:tc>
      </w:tr>
      <w:tr w:rsidR="004837C2" w14:paraId="16FCB394" w14:textId="77777777">
        <w:trPr>
          <w:trHeight w:val="561"/>
          <w:jc w:val="center"/>
        </w:trPr>
        <w:tc>
          <w:tcPr>
            <w:tcW w:w="1583" w:type="dxa"/>
            <w:shd w:val="clear" w:color="auto" w:fill="F8F8F8"/>
            <w:vAlign w:val="center"/>
          </w:tcPr>
          <w:p w14:paraId="15C6449F"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724332B1"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408D4E95" w14:textId="77777777">
        <w:trPr>
          <w:trHeight w:val="211"/>
          <w:jc w:val="center"/>
        </w:trPr>
        <w:tc>
          <w:tcPr>
            <w:tcW w:w="1583" w:type="dxa"/>
            <w:shd w:val="clear" w:color="auto" w:fill="F8F8F8"/>
            <w:vAlign w:val="center"/>
          </w:tcPr>
          <w:p w14:paraId="7781F13B"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4F1054AD" w14:textId="77777777" w:rsidR="004837C2" w:rsidRDefault="005F3D5F">
            <w:pPr>
              <w:rPr>
                <w:rFonts w:ascii="Book Antiqua" w:hAnsi="Book Antiqua"/>
                <w:sz w:val="18"/>
                <w:szCs w:val="18"/>
              </w:rPr>
            </w:pPr>
            <w:r>
              <w:rPr>
                <w:rFonts w:ascii="Book Antiqua" w:hAnsi="Book Antiqua"/>
                <w:sz w:val="18"/>
                <w:szCs w:val="18"/>
              </w:rPr>
              <w:t>无</w:t>
            </w:r>
          </w:p>
        </w:tc>
      </w:tr>
      <w:tr w:rsidR="004837C2" w14:paraId="75D97B94" w14:textId="77777777">
        <w:trPr>
          <w:trHeight w:val="363"/>
          <w:jc w:val="center"/>
        </w:trPr>
        <w:tc>
          <w:tcPr>
            <w:tcW w:w="1583" w:type="dxa"/>
            <w:shd w:val="clear" w:color="auto" w:fill="F8F8F8"/>
            <w:vAlign w:val="center"/>
          </w:tcPr>
          <w:p w14:paraId="080C8CE3"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6485A360" w14:textId="77777777" w:rsidR="004837C2" w:rsidRDefault="005F3D5F">
            <w:r>
              <w:rPr>
                <w:rFonts w:ascii="Book Antiqua" w:hAnsi="Book Antiqua" w:hint="eastAsia"/>
                <w:sz w:val="18"/>
                <w:szCs w:val="18"/>
              </w:rPr>
              <w:t>无</w:t>
            </w:r>
          </w:p>
        </w:tc>
      </w:tr>
      <w:tr w:rsidR="004837C2" w14:paraId="53F83B56" w14:textId="77777777">
        <w:trPr>
          <w:trHeight w:val="321"/>
          <w:jc w:val="center"/>
        </w:trPr>
        <w:tc>
          <w:tcPr>
            <w:tcW w:w="1583" w:type="dxa"/>
            <w:shd w:val="clear" w:color="auto" w:fill="F8F8F8"/>
            <w:vAlign w:val="center"/>
          </w:tcPr>
          <w:p w14:paraId="3366D793"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0B68F128" w14:textId="77777777" w:rsidR="004837C2" w:rsidRDefault="004837C2">
            <w:pPr>
              <w:rPr>
                <w:rFonts w:ascii="Book Antiqua" w:hAnsi="Book Antiqua"/>
                <w:sz w:val="18"/>
                <w:szCs w:val="18"/>
              </w:rPr>
            </w:pPr>
          </w:p>
        </w:tc>
      </w:tr>
    </w:tbl>
    <w:p w14:paraId="750927BC" w14:textId="77777777" w:rsidR="004837C2" w:rsidRDefault="004837C2"/>
    <w:p w14:paraId="7B463ACC" w14:textId="77777777" w:rsidR="004837C2" w:rsidRDefault="005F3D5F">
      <w:pPr>
        <w:pStyle w:val="3"/>
        <w:numPr>
          <w:ilvl w:val="2"/>
          <w:numId w:val="23"/>
        </w:numPr>
        <w:rPr>
          <w:rFonts w:ascii="黑体" w:eastAsia="黑体" w:hAnsi="黑体"/>
          <w:sz w:val="24"/>
          <w:szCs w:val="24"/>
        </w:rPr>
      </w:pPr>
      <w:bookmarkStart w:id="74" w:name="_Toc12719554"/>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29</w:t>
      </w:r>
      <w:r>
        <w:rPr>
          <w:rFonts w:ascii="黑体" w:eastAsia="黑体" w:hAnsi="黑体" w:hint="eastAsia"/>
          <w:sz w:val="24"/>
          <w:szCs w:val="24"/>
        </w:rPr>
        <w:t>.0 编辑</w:t>
      </w:r>
      <w:r>
        <w:rPr>
          <w:rFonts w:ascii="黑体" w:eastAsia="黑体" w:hAnsi="黑体"/>
          <w:sz w:val="24"/>
          <w:szCs w:val="24"/>
        </w:rPr>
        <w:t>订单</w:t>
      </w:r>
      <w:bookmarkEnd w:id="74"/>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23FD34F" w14:textId="77777777">
        <w:trPr>
          <w:jc w:val="center"/>
        </w:trPr>
        <w:tc>
          <w:tcPr>
            <w:tcW w:w="1583" w:type="dxa"/>
            <w:shd w:val="clear" w:color="auto" w:fill="F8F8F8"/>
            <w:vAlign w:val="center"/>
          </w:tcPr>
          <w:p w14:paraId="504AACB4"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5BD05453"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29</w:t>
            </w:r>
            <w:r>
              <w:rPr>
                <w:rFonts w:ascii="Book Antiqua" w:hAnsi="Book Antiqua" w:hint="eastAsia"/>
                <w:b/>
                <w:color w:val="00B050"/>
                <w:sz w:val="18"/>
                <w:szCs w:val="18"/>
              </w:rPr>
              <w:t>.0</w:t>
            </w:r>
          </w:p>
        </w:tc>
      </w:tr>
      <w:tr w:rsidR="004837C2" w14:paraId="34DEEFF5" w14:textId="77777777">
        <w:trPr>
          <w:jc w:val="center"/>
        </w:trPr>
        <w:tc>
          <w:tcPr>
            <w:tcW w:w="1583" w:type="dxa"/>
            <w:shd w:val="clear" w:color="auto" w:fill="F8F8F8"/>
            <w:vAlign w:val="center"/>
          </w:tcPr>
          <w:p w14:paraId="459A71C3"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510B2D8A" w14:textId="77777777" w:rsidR="004837C2" w:rsidRDefault="005F3D5F">
            <w:pPr>
              <w:rPr>
                <w:rFonts w:ascii="Book Antiqua" w:hAnsi="Book Antiqua"/>
                <w:sz w:val="18"/>
                <w:szCs w:val="18"/>
              </w:rPr>
            </w:pPr>
            <w:r>
              <w:rPr>
                <w:rFonts w:ascii="宋体" w:hAnsi="宋体" w:hint="eastAsia"/>
                <w:sz w:val="18"/>
                <w:szCs w:val="18"/>
              </w:rPr>
              <w:t>编辑</w:t>
            </w:r>
            <w:r>
              <w:rPr>
                <w:rFonts w:ascii="宋体" w:hAnsi="宋体"/>
                <w:sz w:val="18"/>
                <w:szCs w:val="18"/>
              </w:rPr>
              <w:t>订单</w:t>
            </w:r>
          </w:p>
        </w:tc>
      </w:tr>
      <w:tr w:rsidR="004837C2" w14:paraId="2B23D105" w14:textId="77777777">
        <w:trPr>
          <w:jc w:val="center"/>
        </w:trPr>
        <w:tc>
          <w:tcPr>
            <w:tcW w:w="1583" w:type="dxa"/>
            <w:shd w:val="clear" w:color="auto" w:fill="F8F8F8"/>
            <w:vAlign w:val="center"/>
          </w:tcPr>
          <w:p w14:paraId="67A86843"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42B4BF83" w14:textId="77777777" w:rsidR="004837C2" w:rsidRDefault="005F3D5F">
            <w:p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编辑产品信息</w:t>
            </w:r>
            <w:r>
              <w:rPr>
                <w:rFonts w:ascii="Book Antiqua" w:hAnsi="Book Antiqua" w:hint="eastAsia"/>
                <w:sz w:val="18"/>
                <w:szCs w:val="18"/>
              </w:rPr>
              <w:t>、</w:t>
            </w:r>
            <w:r>
              <w:rPr>
                <w:rFonts w:ascii="Book Antiqua" w:hAnsi="Book Antiqua"/>
                <w:sz w:val="18"/>
                <w:szCs w:val="18"/>
              </w:rPr>
              <w:t>金额信息</w:t>
            </w:r>
            <w:r>
              <w:rPr>
                <w:rFonts w:ascii="Book Antiqua" w:hAnsi="Book Antiqua" w:hint="eastAsia"/>
                <w:sz w:val="18"/>
                <w:szCs w:val="18"/>
              </w:rPr>
              <w:t>、</w:t>
            </w:r>
            <w:r>
              <w:rPr>
                <w:rFonts w:ascii="Book Antiqua" w:hAnsi="Book Antiqua"/>
                <w:sz w:val="18"/>
                <w:szCs w:val="18"/>
              </w:rPr>
              <w:t>收件地址信息；</w:t>
            </w:r>
          </w:p>
        </w:tc>
      </w:tr>
      <w:tr w:rsidR="004837C2" w14:paraId="61F46F74" w14:textId="77777777">
        <w:trPr>
          <w:jc w:val="center"/>
        </w:trPr>
        <w:tc>
          <w:tcPr>
            <w:tcW w:w="1583" w:type="dxa"/>
            <w:shd w:val="clear" w:color="auto" w:fill="F8F8F8"/>
            <w:vAlign w:val="center"/>
          </w:tcPr>
          <w:p w14:paraId="18166AC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2F0B5CD0" w14:textId="77777777" w:rsidR="004837C2" w:rsidRDefault="005F3D5F">
            <w:pPr>
              <w:rPr>
                <w:rFonts w:ascii="宋体" w:hAnsi="宋体"/>
                <w:sz w:val="18"/>
                <w:szCs w:val="18"/>
              </w:rPr>
            </w:pPr>
            <w:r>
              <w:rPr>
                <w:rFonts w:ascii="宋体" w:hAnsi="宋体" w:hint="eastAsia"/>
                <w:sz w:val="18"/>
                <w:szCs w:val="18"/>
              </w:rPr>
              <w:t>郭荣</w:t>
            </w:r>
          </w:p>
        </w:tc>
      </w:tr>
      <w:tr w:rsidR="004837C2" w14:paraId="2EB0C56B" w14:textId="77777777">
        <w:trPr>
          <w:jc w:val="center"/>
        </w:trPr>
        <w:tc>
          <w:tcPr>
            <w:tcW w:w="1583" w:type="dxa"/>
            <w:shd w:val="clear" w:color="auto" w:fill="F8F8F8"/>
            <w:vAlign w:val="center"/>
          </w:tcPr>
          <w:p w14:paraId="7964917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22CE097"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-2-25</w:t>
            </w:r>
          </w:p>
        </w:tc>
      </w:tr>
      <w:tr w:rsidR="004837C2" w14:paraId="5A89977D" w14:textId="77777777">
        <w:trPr>
          <w:jc w:val="center"/>
        </w:trPr>
        <w:tc>
          <w:tcPr>
            <w:tcW w:w="1583" w:type="dxa"/>
            <w:shd w:val="clear" w:color="auto" w:fill="F8F8F8"/>
            <w:vAlign w:val="center"/>
          </w:tcPr>
          <w:p w14:paraId="4E925510" w14:textId="77777777" w:rsidR="004837C2" w:rsidRDefault="005F3D5F">
            <w:pPr>
              <w:rPr>
                <w:rFonts w:ascii="Book Antiqua" w:hAnsi="Book Antiqua"/>
                <w:sz w:val="18"/>
                <w:szCs w:val="18"/>
              </w:rPr>
            </w:pPr>
            <w:r>
              <w:rPr>
                <w:rFonts w:ascii="Book Antiqua" w:hAnsi="Book Antiqua" w:hint="eastAsia"/>
                <w:sz w:val="18"/>
                <w:szCs w:val="18"/>
              </w:rPr>
              <w:t>前</w:t>
            </w:r>
            <w:r>
              <w:rPr>
                <w:rFonts w:ascii="Book Antiqua" w:hAnsi="Book Antiqua"/>
                <w:sz w:val="18"/>
                <w:szCs w:val="18"/>
              </w:rPr>
              <w:t>置</w:t>
            </w:r>
            <w:r>
              <w:rPr>
                <w:rFonts w:ascii="Book Antiqua" w:hAnsi="Book Antiqua" w:hint="eastAsia"/>
                <w:sz w:val="18"/>
                <w:szCs w:val="18"/>
              </w:rPr>
              <w:t>条件</w:t>
            </w:r>
          </w:p>
        </w:tc>
        <w:tc>
          <w:tcPr>
            <w:tcW w:w="7529" w:type="dxa"/>
          </w:tcPr>
          <w:p w14:paraId="5ED633AF" w14:textId="77777777" w:rsidR="004837C2" w:rsidRDefault="005F3D5F">
            <w:pPr>
              <w:rPr>
                <w:rFonts w:ascii="宋体" w:hAnsi="宋体"/>
                <w:sz w:val="18"/>
                <w:szCs w:val="18"/>
              </w:rPr>
            </w:pPr>
            <w:r>
              <w:t>系统订单为</w:t>
            </w:r>
            <w:r>
              <w:t>“</w:t>
            </w:r>
            <w:r>
              <w:t>未配货</w:t>
            </w:r>
            <w:r>
              <w:t>”“</w:t>
            </w:r>
            <w:r>
              <w:t>部分配货</w:t>
            </w:r>
            <w:r>
              <w:t>”</w:t>
            </w:r>
            <w:r>
              <w:t>状态时可编辑，可编辑订单的商品信息、地址信息等等</w:t>
            </w:r>
          </w:p>
        </w:tc>
      </w:tr>
      <w:tr w:rsidR="004837C2" w14:paraId="368100DF" w14:textId="77777777">
        <w:trPr>
          <w:jc w:val="center"/>
        </w:trPr>
        <w:tc>
          <w:tcPr>
            <w:tcW w:w="1583" w:type="dxa"/>
            <w:shd w:val="clear" w:color="auto" w:fill="F8F8F8"/>
            <w:vAlign w:val="center"/>
          </w:tcPr>
          <w:p w14:paraId="6B858B3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7D3AEA5C" w14:textId="77777777" w:rsidR="004837C2" w:rsidRDefault="005F3D5F">
            <w:r>
              <w:rPr>
                <w:noProof/>
              </w:rPr>
              <w:drawing>
                <wp:inline distT="0" distB="0" distL="0" distR="0" wp14:anchorId="773F28A8" wp14:editId="4D07B77B">
                  <wp:extent cx="4643755" cy="3451860"/>
                  <wp:effectExtent l="0" t="0" r="4445" b="152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67"/>
                          <a:stretch>
                            <a:fillRect/>
                          </a:stretch>
                        </pic:blipFill>
                        <pic:spPr>
                          <a:xfrm>
                            <a:off x="0" y="0"/>
                            <a:ext cx="4643755" cy="3451860"/>
                          </a:xfrm>
                          <a:prstGeom prst="rect">
                            <a:avLst/>
                          </a:prstGeom>
                        </pic:spPr>
                      </pic:pic>
                    </a:graphicData>
                  </a:graphic>
                </wp:inline>
              </w:drawing>
            </w:r>
          </w:p>
          <w:p w14:paraId="583DD7E9" w14:textId="77777777" w:rsidR="004837C2" w:rsidRDefault="005F3D5F">
            <w:pPr>
              <w:jc w:val="center"/>
            </w:pPr>
            <w:r>
              <w:rPr>
                <w:rFonts w:hint="eastAsia"/>
              </w:rPr>
              <w:t>图</w:t>
            </w:r>
            <w:r>
              <w:rPr>
                <w:rFonts w:hint="eastAsia"/>
              </w:rPr>
              <w:t>1</w:t>
            </w:r>
            <w:r>
              <w:t>-</w:t>
            </w:r>
            <w:r>
              <w:t>订单详情页</w:t>
            </w:r>
          </w:p>
          <w:p w14:paraId="5790F5A9" w14:textId="77777777" w:rsidR="004837C2" w:rsidRDefault="005F3D5F">
            <w:r>
              <w:rPr>
                <w:noProof/>
              </w:rPr>
              <w:lastRenderedPageBreak/>
              <w:drawing>
                <wp:inline distT="0" distB="0" distL="0" distR="0" wp14:anchorId="3C16CCAA" wp14:editId="51B66D93">
                  <wp:extent cx="4643755" cy="3575685"/>
                  <wp:effectExtent l="0" t="0" r="4445" b="571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68"/>
                          <a:stretch>
                            <a:fillRect/>
                          </a:stretch>
                        </pic:blipFill>
                        <pic:spPr>
                          <a:xfrm>
                            <a:off x="0" y="0"/>
                            <a:ext cx="4643755" cy="3575685"/>
                          </a:xfrm>
                          <a:prstGeom prst="rect">
                            <a:avLst/>
                          </a:prstGeom>
                        </pic:spPr>
                      </pic:pic>
                    </a:graphicData>
                  </a:graphic>
                </wp:inline>
              </w:drawing>
            </w:r>
          </w:p>
          <w:p w14:paraId="6F2D4370" w14:textId="77777777" w:rsidR="004837C2" w:rsidRDefault="005F3D5F">
            <w:pPr>
              <w:jc w:val="center"/>
              <w:rPr>
                <w:rFonts w:ascii="宋体" w:hAnsi="宋体"/>
                <w:sz w:val="18"/>
                <w:szCs w:val="18"/>
              </w:rPr>
            </w:pPr>
            <w:r>
              <w:rPr>
                <w:rFonts w:ascii="宋体" w:hAnsi="宋体" w:hint="eastAsia"/>
                <w:sz w:val="18"/>
                <w:szCs w:val="18"/>
              </w:rPr>
              <w:t>图2</w:t>
            </w:r>
            <w:r>
              <w:rPr>
                <w:rFonts w:ascii="宋体" w:hAnsi="宋体"/>
                <w:sz w:val="18"/>
                <w:szCs w:val="18"/>
              </w:rPr>
              <w:t>-订单详情页-编辑订单</w:t>
            </w:r>
          </w:p>
        </w:tc>
      </w:tr>
      <w:tr w:rsidR="004837C2" w14:paraId="52AEA58A" w14:textId="77777777">
        <w:trPr>
          <w:jc w:val="center"/>
        </w:trPr>
        <w:tc>
          <w:tcPr>
            <w:tcW w:w="1583" w:type="dxa"/>
            <w:shd w:val="clear" w:color="auto" w:fill="F8F8F8"/>
            <w:vAlign w:val="center"/>
          </w:tcPr>
          <w:p w14:paraId="0E0B351F" w14:textId="77777777" w:rsidR="004837C2" w:rsidRDefault="005F3D5F">
            <w:pPr>
              <w:rPr>
                <w:rFonts w:ascii="Book Antiqua" w:hAnsi="Book Antiqua"/>
                <w:sz w:val="18"/>
                <w:szCs w:val="18"/>
              </w:rPr>
            </w:pPr>
            <w:r>
              <w:rPr>
                <w:rFonts w:ascii="Book Antiqua" w:hAnsi="Book Antiqua" w:hint="eastAsia"/>
                <w:sz w:val="18"/>
                <w:szCs w:val="18"/>
              </w:rPr>
              <w:lastRenderedPageBreak/>
              <w:t>功能</w:t>
            </w:r>
            <w:r>
              <w:rPr>
                <w:rFonts w:ascii="Book Antiqua" w:hAnsi="Book Antiqua"/>
                <w:sz w:val="18"/>
                <w:szCs w:val="18"/>
              </w:rPr>
              <w:t>描述</w:t>
            </w:r>
          </w:p>
        </w:tc>
        <w:tc>
          <w:tcPr>
            <w:tcW w:w="7529" w:type="dxa"/>
          </w:tcPr>
          <w:p w14:paraId="5F018C06" w14:textId="77777777" w:rsidR="004837C2" w:rsidRDefault="005F3D5F">
            <w:pPr>
              <w:rPr>
                <w:rFonts w:ascii="Book Antiqua" w:hAnsi="Book Antiqua"/>
                <w:b/>
                <w:sz w:val="18"/>
                <w:szCs w:val="18"/>
              </w:rPr>
            </w:pPr>
            <w:r>
              <w:rPr>
                <w:rFonts w:ascii="Book Antiqua" w:hAnsi="Book Antiqua" w:hint="eastAsia"/>
                <w:b/>
                <w:sz w:val="18"/>
                <w:szCs w:val="18"/>
              </w:rPr>
              <w:t>描述</w:t>
            </w:r>
          </w:p>
          <w:p w14:paraId="5965B0FF" w14:textId="77777777" w:rsidR="004837C2" w:rsidRDefault="005F3D5F">
            <w:pPr>
              <w:pStyle w:val="afb"/>
              <w:numPr>
                <w:ilvl w:val="0"/>
                <w:numId w:val="44"/>
              </w:numPr>
              <w:rPr>
                <w:rFonts w:ascii="Book Antiqua" w:hAnsi="Book Antiqua"/>
                <w:sz w:val="18"/>
                <w:szCs w:val="18"/>
              </w:rPr>
            </w:pPr>
            <w:r>
              <w:rPr>
                <w:rFonts w:ascii="Book Antiqua" w:hAnsi="Book Antiqua"/>
                <w:sz w:val="18"/>
                <w:szCs w:val="18"/>
              </w:rPr>
              <w:t>编辑订单</w:t>
            </w:r>
          </w:p>
          <w:p w14:paraId="2D441947" w14:textId="77777777" w:rsidR="004837C2" w:rsidRDefault="005F3D5F">
            <w:pPr>
              <w:rPr>
                <w:rFonts w:ascii="Book Antiqua" w:hAnsi="Book Antiqua"/>
                <w:b/>
                <w:sz w:val="18"/>
                <w:szCs w:val="18"/>
              </w:rPr>
            </w:pPr>
            <w:r>
              <w:rPr>
                <w:rFonts w:ascii="Book Antiqua" w:hAnsi="Book Antiqua" w:hint="eastAsia"/>
                <w:b/>
                <w:sz w:val="18"/>
                <w:szCs w:val="18"/>
              </w:rPr>
              <w:t>过程</w:t>
            </w:r>
          </w:p>
          <w:p w14:paraId="288A8F30" w14:textId="77777777" w:rsidR="004837C2" w:rsidRDefault="005F3D5F">
            <w:pPr>
              <w:pStyle w:val="afb"/>
              <w:numPr>
                <w:ilvl w:val="0"/>
                <w:numId w:val="44"/>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进入订单详情页，</w:t>
            </w:r>
            <w:r>
              <w:rPr>
                <w:rFonts w:ascii="Book Antiqua" w:hAnsi="Book Antiqua" w:hint="eastAsia"/>
                <w:sz w:val="18"/>
                <w:szCs w:val="18"/>
              </w:rPr>
              <w:t>点击</w:t>
            </w:r>
            <w:r>
              <w:rPr>
                <w:rFonts w:ascii="Book Antiqua" w:hAnsi="Book Antiqua"/>
                <w:sz w:val="18"/>
                <w:szCs w:val="18"/>
              </w:rPr>
              <w:t>编辑订单</w:t>
            </w:r>
          </w:p>
          <w:p w14:paraId="66A3E878"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编辑</w:t>
            </w:r>
            <w:r>
              <w:rPr>
                <w:rFonts w:ascii="Book Antiqua" w:hAnsi="Book Antiqua"/>
                <w:color w:val="000000" w:themeColor="text1"/>
                <w:sz w:val="18"/>
                <w:szCs w:val="18"/>
              </w:rPr>
              <w:t>订单信息</w:t>
            </w:r>
            <w:r>
              <w:rPr>
                <w:rFonts w:ascii="Book Antiqua" w:hAnsi="Book Antiqua" w:hint="eastAsia"/>
                <w:color w:val="000000" w:themeColor="text1"/>
                <w:sz w:val="18"/>
                <w:szCs w:val="18"/>
              </w:rPr>
              <w:t>完成</w:t>
            </w:r>
            <w:r>
              <w:rPr>
                <w:rFonts w:ascii="Book Antiqua" w:hAnsi="Book Antiqua"/>
                <w:color w:val="000000" w:themeColor="text1"/>
                <w:sz w:val="18"/>
                <w:szCs w:val="18"/>
              </w:rPr>
              <w:t>后，点击保存</w:t>
            </w:r>
          </w:p>
          <w:p w14:paraId="391A4119" w14:textId="77777777" w:rsidR="004837C2" w:rsidRDefault="005F3D5F">
            <w:pPr>
              <w:pStyle w:val="afb"/>
              <w:numPr>
                <w:ilvl w:val="0"/>
                <w:numId w:val="44"/>
              </w:numPr>
              <w:rPr>
                <w:rFonts w:ascii="Book Antiqua" w:hAnsi="Book Antiqua"/>
                <w:color w:val="000000" w:themeColor="text1"/>
                <w:sz w:val="18"/>
                <w:szCs w:val="18"/>
              </w:rPr>
            </w:pPr>
            <w:r>
              <w:rPr>
                <w:rFonts w:ascii="Book Antiqua" w:hAnsi="Book Antiqua" w:hint="eastAsia"/>
                <w:color w:val="000000" w:themeColor="text1"/>
                <w:sz w:val="18"/>
                <w:szCs w:val="18"/>
              </w:rPr>
              <w:t>编辑</w:t>
            </w:r>
            <w:r>
              <w:rPr>
                <w:rFonts w:ascii="Book Antiqua" w:hAnsi="Book Antiqua"/>
                <w:color w:val="000000" w:themeColor="text1"/>
                <w:sz w:val="18"/>
                <w:szCs w:val="18"/>
              </w:rPr>
              <w:t>订单完成</w:t>
            </w:r>
          </w:p>
          <w:p w14:paraId="3F403F70"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1ECE7FFC"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对产品信息进行编辑，</w:t>
            </w:r>
            <w:r>
              <w:rPr>
                <w:rFonts w:ascii="Book Antiqua" w:hAnsi="Book Antiqua" w:hint="eastAsia"/>
                <w:sz w:val="18"/>
                <w:szCs w:val="18"/>
              </w:rPr>
              <w:t>增加</w:t>
            </w:r>
            <w:r>
              <w:rPr>
                <w:rFonts w:ascii="Book Antiqua" w:hAnsi="Book Antiqua"/>
                <w:sz w:val="18"/>
                <w:szCs w:val="18"/>
              </w:rPr>
              <w:t>、删除产品，调整购买的</w:t>
            </w:r>
            <w:r>
              <w:rPr>
                <w:rFonts w:ascii="Book Antiqua" w:hAnsi="Book Antiqua" w:hint="eastAsia"/>
                <w:sz w:val="18"/>
                <w:szCs w:val="18"/>
              </w:rPr>
              <w:t>数量</w:t>
            </w:r>
            <w:r>
              <w:rPr>
                <w:rFonts w:ascii="Book Antiqua" w:hAnsi="Book Antiqua"/>
                <w:sz w:val="18"/>
                <w:szCs w:val="18"/>
              </w:rPr>
              <w:t>、购买的价格</w:t>
            </w:r>
            <w:r>
              <w:rPr>
                <w:rFonts w:ascii="Book Antiqua" w:hAnsi="Book Antiqua" w:hint="eastAsia"/>
                <w:sz w:val="18"/>
                <w:szCs w:val="18"/>
              </w:rPr>
              <w:t>，</w:t>
            </w:r>
            <w:r>
              <w:rPr>
                <w:rFonts w:ascii="Book Antiqua" w:hAnsi="Book Antiqua"/>
                <w:sz w:val="18"/>
                <w:szCs w:val="18"/>
              </w:rPr>
              <w:t>调整运费</w:t>
            </w:r>
            <w:r>
              <w:rPr>
                <w:rFonts w:ascii="Book Antiqua" w:hAnsi="Book Antiqua" w:hint="eastAsia"/>
                <w:sz w:val="18"/>
                <w:szCs w:val="18"/>
              </w:rPr>
              <w:t>；</w:t>
            </w:r>
          </w:p>
          <w:p w14:paraId="7310A748"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对未</w:t>
            </w:r>
            <w:r>
              <w:rPr>
                <w:rFonts w:ascii="Book Antiqua" w:hAnsi="Book Antiqua"/>
                <w:sz w:val="18"/>
                <w:szCs w:val="18"/>
              </w:rPr>
              <w:t>配货状态</w:t>
            </w:r>
            <w:r>
              <w:rPr>
                <w:rFonts w:ascii="Book Antiqua" w:hAnsi="Book Antiqua" w:hint="eastAsia"/>
                <w:sz w:val="18"/>
                <w:szCs w:val="18"/>
              </w:rPr>
              <w:t>的</w:t>
            </w:r>
            <w:r>
              <w:rPr>
                <w:rFonts w:ascii="Book Antiqua" w:hAnsi="Book Antiqua"/>
                <w:sz w:val="18"/>
                <w:szCs w:val="18"/>
              </w:rPr>
              <w:t>产品信息进行编辑</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总</w:t>
            </w:r>
            <w:r>
              <w:rPr>
                <w:rFonts w:ascii="Book Antiqua" w:hAnsi="Book Antiqua"/>
                <w:sz w:val="18"/>
                <w:szCs w:val="18"/>
              </w:rPr>
              <w:t>产品</w:t>
            </w:r>
            <w:r>
              <w:rPr>
                <w:rFonts w:ascii="Book Antiqua" w:hAnsi="Book Antiqua" w:hint="eastAsia"/>
                <w:sz w:val="18"/>
                <w:szCs w:val="18"/>
              </w:rPr>
              <w:t>数量</w:t>
            </w:r>
            <w:r>
              <w:rPr>
                <w:rFonts w:ascii="Book Antiqua" w:hAnsi="Book Antiqua"/>
                <w:sz w:val="18"/>
                <w:szCs w:val="18"/>
              </w:rPr>
              <w:t>不能为</w:t>
            </w:r>
            <w:r>
              <w:rPr>
                <w:rFonts w:ascii="Book Antiqua" w:hAnsi="Book Antiqua" w:hint="eastAsia"/>
                <w:sz w:val="18"/>
                <w:szCs w:val="18"/>
              </w:rPr>
              <w:t>0</w:t>
            </w:r>
            <w:r>
              <w:rPr>
                <w:rFonts w:ascii="Book Antiqua" w:hAnsi="Book Antiqua" w:hint="eastAsia"/>
                <w:sz w:val="18"/>
                <w:szCs w:val="18"/>
              </w:rPr>
              <w:t>；更改</w:t>
            </w:r>
            <w:r>
              <w:rPr>
                <w:rFonts w:ascii="Book Antiqua" w:hAnsi="Book Antiqua"/>
                <w:sz w:val="18"/>
                <w:szCs w:val="18"/>
              </w:rPr>
              <w:t>后的金额与</w:t>
            </w:r>
            <w:r>
              <w:rPr>
                <w:rFonts w:ascii="Book Antiqua" w:hAnsi="Book Antiqua" w:hint="eastAsia"/>
                <w:sz w:val="18"/>
                <w:szCs w:val="18"/>
              </w:rPr>
              <w:t>付款</w:t>
            </w:r>
            <w:r>
              <w:rPr>
                <w:rFonts w:ascii="Book Antiqua" w:hAnsi="Book Antiqua"/>
                <w:sz w:val="18"/>
                <w:szCs w:val="18"/>
              </w:rPr>
              <w:t>单对不上</w:t>
            </w:r>
            <w:r>
              <w:rPr>
                <w:rFonts w:ascii="Book Antiqua" w:hAnsi="Book Antiqua" w:hint="eastAsia"/>
                <w:sz w:val="18"/>
                <w:szCs w:val="18"/>
              </w:rPr>
              <w:t>时</w:t>
            </w:r>
            <w:r>
              <w:rPr>
                <w:rFonts w:ascii="Book Antiqua" w:hAnsi="Book Antiqua"/>
                <w:sz w:val="18"/>
                <w:szCs w:val="18"/>
              </w:rPr>
              <w:t>，提示用户</w:t>
            </w:r>
            <w:r>
              <w:rPr>
                <w:rFonts w:ascii="Book Antiqua" w:hAnsi="Book Antiqua" w:hint="eastAsia"/>
                <w:sz w:val="18"/>
                <w:szCs w:val="18"/>
              </w:rPr>
              <w:t>“</w:t>
            </w:r>
            <w:r>
              <w:rPr>
                <w:rFonts w:ascii="Book Antiqua" w:hAnsi="Book Antiqua"/>
                <w:sz w:val="18"/>
                <w:szCs w:val="18"/>
              </w:rPr>
              <w:t>是否自动创建</w:t>
            </w:r>
            <w:r>
              <w:rPr>
                <w:rFonts w:ascii="Book Antiqua" w:hAnsi="Book Antiqua" w:hint="eastAsia"/>
                <w:sz w:val="18"/>
                <w:szCs w:val="18"/>
              </w:rPr>
              <w:t>付</w:t>
            </w:r>
            <w:r>
              <w:rPr>
                <w:rFonts w:ascii="Book Antiqua" w:hAnsi="Book Antiqua" w:hint="eastAsia"/>
                <w:sz w:val="18"/>
                <w:szCs w:val="18"/>
              </w:rPr>
              <w:t>/</w:t>
            </w:r>
            <w:r>
              <w:rPr>
                <w:rFonts w:ascii="Book Antiqua" w:hAnsi="Book Antiqua" w:hint="eastAsia"/>
                <w:sz w:val="18"/>
                <w:szCs w:val="18"/>
              </w:rPr>
              <w:t>退</w:t>
            </w:r>
            <w:r>
              <w:rPr>
                <w:rFonts w:ascii="Book Antiqua" w:hAnsi="Book Antiqua"/>
                <w:sz w:val="18"/>
                <w:szCs w:val="18"/>
              </w:rPr>
              <w:t>款单</w:t>
            </w:r>
            <w:r>
              <w:rPr>
                <w:rFonts w:ascii="Book Antiqua" w:hAnsi="Book Antiqua" w:hint="eastAsia"/>
                <w:sz w:val="18"/>
                <w:szCs w:val="18"/>
              </w:rPr>
              <w:t>“。</w:t>
            </w:r>
            <w:r>
              <w:rPr>
                <w:rFonts w:ascii="Book Antiqua" w:hAnsi="Book Antiqua"/>
                <w:sz w:val="18"/>
                <w:szCs w:val="18"/>
              </w:rPr>
              <w:t>用户可以通过调节</w:t>
            </w:r>
            <w:r>
              <w:rPr>
                <w:rFonts w:ascii="Book Antiqua" w:hAnsi="Book Antiqua" w:hint="eastAsia"/>
                <w:sz w:val="18"/>
                <w:szCs w:val="18"/>
              </w:rPr>
              <w:t>产品</w:t>
            </w:r>
            <w:r>
              <w:rPr>
                <w:rFonts w:ascii="Book Antiqua" w:hAnsi="Book Antiqua"/>
                <w:sz w:val="18"/>
                <w:szCs w:val="18"/>
              </w:rPr>
              <w:t>费用、运费等方式</w:t>
            </w:r>
            <w:r>
              <w:rPr>
                <w:rFonts w:ascii="Book Antiqua" w:hAnsi="Book Antiqua" w:hint="eastAsia"/>
                <w:sz w:val="18"/>
                <w:szCs w:val="18"/>
              </w:rPr>
              <w:t>平衡</w:t>
            </w:r>
            <w:r>
              <w:rPr>
                <w:rFonts w:ascii="Book Antiqua" w:hAnsi="Book Antiqua"/>
                <w:sz w:val="18"/>
                <w:szCs w:val="18"/>
              </w:rPr>
              <w:t>金额；</w:t>
            </w:r>
            <w:r>
              <w:rPr>
                <w:rFonts w:ascii="Book Antiqua" w:hAnsi="Book Antiqua" w:hint="eastAsia"/>
                <w:sz w:val="18"/>
                <w:szCs w:val="18"/>
              </w:rPr>
              <w:t>也</w:t>
            </w:r>
            <w:r>
              <w:rPr>
                <w:rFonts w:ascii="Book Antiqua" w:hAnsi="Book Antiqua"/>
                <w:sz w:val="18"/>
                <w:szCs w:val="18"/>
              </w:rPr>
              <w:t>可以通过</w:t>
            </w:r>
            <w:r>
              <w:rPr>
                <w:rFonts w:ascii="Book Antiqua" w:hAnsi="Book Antiqua" w:hint="eastAsia"/>
                <w:sz w:val="18"/>
                <w:szCs w:val="18"/>
              </w:rPr>
              <w:t>付</w:t>
            </w:r>
            <w:r>
              <w:rPr>
                <w:rFonts w:ascii="Book Antiqua" w:hAnsi="Book Antiqua" w:hint="eastAsia"/>
                <w:sz w:val="18"/>
                <w:szCs w:val="18"/>
              </w:rPr>
              <w:t>/</w:t>
            </w:r>
            <w:r>
              <w:rPr>
                <w:rFonts w:ascii="Book Antiqua" w:hAnsi="Book Antiqua" w:hint="eastAsia"/>
                <w:sz w:val="18"/>
                <w:szCs w:val="18"/>
              </w:rPr>
              <w:t>退款</w:t>
            </w:r>
            <w:r>
              <w:rPr>
                <w:rFonts w:ascii="Book Antiqua" w:hAnsi="Book Antiqua"/>
                <w:sz w:val="18"/>
                <w:szCs w:val="18"/>
              </w:rPr>
              <w:t>单的方式平衡金额。（</w:t>
            </w:r>
            <w:r>
              <w:rPr>
                <w:rFonts w:ascii="Book Antiqua" w:hAnsi="Book Antiqua" w:hint="eastAsia"/>
                <w:sz w:val="18"/>
                <w:szCs w:val="18"/>
              </w:rPr>
              <w:t>未</w:t>
            </w:r>
            <w:r>
              <w:rPr>
                <w:rFonts w:ascii="Book Antiqua" w:hAnsi="Book Antiqua"/>
                <w:sz w:val="18"/>
                <w:szCs w:val="18"/>
              </w:rPr>
              <w:t>发货前</w:t>
            </w:r>
            <w:r>
              <w:rPr>
                <w:rFonts w:ascii="Book Antiqua" w:hAnsi="Book Antiqua" w:hint="eastAsia"/>
                <w:sz w:val="18"/>
                <w:szCs w:val="18"/>
              </w:rPr>
              <w:t>亏</w:t>
            </w:r>
            <w:r>
              <w:rPr>
                <w:rFonts w:ascii="Book Antiqua" w:hAnsi="Book Antiqua"/>
                <w:sz w:val="18"/>
                <w:szCs w:val="18"/>
              </w:rPr>
              <w:t>和盈，通过产品利润率</w:t>
            </w:r>
            <w:r>
              <w:rPr>
                <w:rFonts w:ascii="Book Antiqua" w:hAnsi="Book Antiqua" w:hint="eastAsia"/>
                <w:sz w:val="18"/>
                <w:szCs w:val="18"/>
              </w:rPr>
              <w:t>体现</w:t>
            </w:r>
            <w:r>
              <w:rPr>
                <w:rFonts w:ascii="Book Antiqua" w:hAnsi="Book Antiqua"/>
                <w:sz w:val="18"/>
                <w:szCs w:val="18"/>
              </w:rPr>
              <w:t>，</w:t>
            </w:r>
            <w:r>
              <w:rPr>
                <w:rFonts w:ascii="Book Antiqua" w:hAnsi="Book Antiqua" w:hint="eastAsia"/>
                <w:sz w:val="18"/>
                <w:szCs w:val="18"/>
              </w:rPr>
              <w:t>订单</w:t>
            </w:r>
            <w:r>
              <w:rPr>
                <w:rFonts w:ascii="Book Antiqua" w:hAnsi="Book Antiqua"/>
                <w:sz w:val="18"/>
                <w:szCs w:val="18"/>
              </w:rPr>
              <w:t>总金额和支付总金额始终平衡）</w:t>
            </w:r>
          </w:p>
          <w:p w14:paraId="60EE72F6"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对</w:t>
            </w:r>
            <w:r>
              <w:rPr>
                <w:rFonts w:ascii="Book Antiqua" w:hAnsi="Book Antiqua"/>
                <w:sz w:val="18"/>
                <w:szCs w:val="18"/>
              </w:rPr>
              <w:t>部分配货状态的产品信息进行编辑</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已</w:t>
            </w:r>
            <w:r>
              <w:rPr>
                <w:rFonts w:ascii="Book Antiqua" w:hAnsi="Book Antiqua"/>
                <w:sz w:val="18"/>
                <w:szCs w:val="18"/>
              </w:rPr>
              <w:t>配货部分的产品</w:t>
            </w:r>
            <w:r>
              <w:rPr>
                <w:rFonts w:ascii="Book Antiqua" w:hAnsi="Book Antiqua" w:hint="eastAsia"/>
                <w:sz w:val="18"/>
                <w:szCs w:val="18"/>
              </w:rPr>
              <w:t>不</w:t>
            </w:r>
            <w:r>
              <w:rPr>
                <w:rFonts w:ascii="Book Antiqua" w:hAnsi="Book Antiqua"/>
                <w:sz w:val="18"/>
                <w:szCs w:val="18"/>
              </w:rPr>
              <w:t>能</w:t>
            </w:r>
            <w:r>
              <w:rPr>
                <w:rFonts w:ascii="Book Antiqua" w:hAnsi="Book Antiqua" w:hint="eastAsia"/>
                <w:sz w:val="18"/>
                <w:szCs w:val="18"/>
              </w:rPr>
              <w:t>被</w:t>
            </w:r>
            <w:r>
              <w:rPr>
                <w:rFonts w:ascii="Book Antiqua" w:hAnsi="Book Antiqua"/>
                <w:sz w:val="18"/>
                <w:szCs w:val="18"/>
              </w:rPr>
              <w:t>删除。</w:t>
            </w:r>
          </w:p>
          <w:p w14:paraId="36BD204F"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对地址信息进行编辑：</w:t>
            </w:r>
            <w:r>
              <w:rPr>
                <w:rFonts w:ascii="Book Antiqua" w:hAnsi="Book Antiqua" w:hint="eastAsia"/>
                <w:sz w:val="18"/>
                <w:szCs w:val="18"/>
              </w:rPr>
              <w:t>编辑</w:t>
            </w:r>
            <w:r>
              <w:rPr>
                <w:rFonts w:ascii="Book Antiqua" w:hAnsi="Book Antiqua"/>
                <w:sz w:val="18"/>
                <w:szCs w:val="18"/>
              </w:rPr>
              <w:t>“</w:t>
            </w:r>
            <w:r>
              <w:rPr>
                <w:rFonts w:ascii="Book Antiqua" w:hAnsi="Book Antiqua"/>
                <w:sz w:val="18"/>
                <w:szCs w:val="18"/>
              </w:rPr>
              <w:t>收件人、</w:t>
            </w:r>
            <w:r>
              <w:rPr>
                <w:rFonts w:ascii="Book Antiqua" w:hAnsi="Book Antiqua" w:hint="eastAsia"/>
                <w:sz w:val="18"/>
                <w:szCs w:val="18"/>
              </w:rPr>
              <w:t>买</w:t>
            </w:r>
            <w:r>
              <w:rPr>
                <w:rFonts w:ascii="Book Antiqua" w:hAnsi="Book Antiqua"/>
                <w:sz w:val="18"/>
                <w:szCs w:val="18"/>
              </w:rPr>
              <w:t>家</w:t>
            </w:r>
            <w:r>
              <w:rPr>
                <w:rFonts w:ascii="Book Antiqua" w:hAnsi="Book Antiqua"/>
                <w:sz w:val="18"/>
                <w:szCs w:val="18"/>
              </w:rPr>
              <w:t>Email</w:t>
            </w:r>
            <w:r>
              <w:rPr>
                <w:rFonts w:ascii="Book Antiqua" w:hAnsi="Book Antiqua"/>
                <w:sz w:val="18"/>
                <w:szCs w:val="18"/>
              </w:rPr>
              <w:t>、国家、城市、州</w:t>
            </w:r>
            <w:r>
              <w:rPr>
                <w:rFonts w:ascii="Book Antiqua" w:hAnsi="Book Antiqua"/>
                <w:sz w:val="18"/>
                <w:szCs w:val="18"/>
              </w:rPr>
              <w:t>/</w:t>
            </w:r>
            <w:r>
              <w:rPr>
                <w:rFonts w:ascii="Book Antiqua" w:hAnsi="Book Antiqua" w:hint="eastAsia"/>
                <w:sz w:val="18"/>
                <w:szCs w:val="18"/>
              </w:rPr>
              <w:t>省</w:t>
            </w:r>
            <w:r>
              <w:rPr>
                <w:rFonts w:ascii="Book Antiqua" w:hAnsi="Book Antiqua"/>
                <w:sz w:val="18"/>
                <w:szCs w:val="18"/>
              </w:rPr>
              <w:t>、邮编、地址</w:t>
            </w:r>
            <w:r>
              <w:rPr>
                <w:rFonts w:ascii="Book Antiqua" w:hAnsi="Book Antiqua" w:hint="eastAsia"/>
                <w:sz w:val="18"/>
                <w:szCs w:val="18"/>
              </w:rPr>
              <w:t>1</w:t>
            </w:r>
            <w:r>
              <w:rPr>
                <w:rFonts w:ascii="Book Antiqua" w:hAnsi="Book Antiqua" w:hint="eastAsia"/>
                <w:sz w:val="18"/>
                <w:szCs w:val="18"/>
              </w:rPr>
              <w:t>、</w:t>
            </w:r>
            <w:r>
              <w:rPr>
                <w:rFonts w:ascii="Book Antiqua" w:hAnsi="Book Antiqua"/>
                <w:sz w:val="18"/>
                <w:szCs w:val="18"/>
              </w:rPr>
              <w:t>地址</w:t>
            </w:r>
            <w:r>
              <w:rPr>
                <w:rFonts w:ascii="Book Antiqua" w:hAnsi="Book Antiqua" w:hint="eastAsia"/>
                <w:sz w:val="18"/>
                <w:szCs w:val="18"/>
              </w:rPr>
              <w:t>2</w:t>
            </w:r>
            <w:r>
              <w:rPr>
                <w:rFonts w:ascii="Book Antiqua" w:hAnsi="Book Antiqua" w:hint="eastAsia"/>
                <w:sz w:val="18"/>
                <w:szCs w:val="18"/>
              </w:rPr>
              <w:t>、手机</w:t>
            </w:r>
            <w:r>
              <w:rPr>
                <w:rFonts w:ascii="Book Antiqua" w:hAnsi="Book Antiqua"/>
                <w:sz w:val="18"/>
                <w:szCs w:val="18"/>
              </w:rPr>
              <w:t>、电话、仓库、是否指定仓库、物流方式、是否指定物流</w:t>
            </w:r>
            <w:r>
              <w:rPr>
                <w:rFonts w:ascii="Book Antiqua" w:hAnsi="Book Antiqua" w:hint="eastAsia"/>
                <w:sz w:val="18"/>
                <w:szCs w:val="18"/>
              </w:rPr>
              <w:t>“；</w:t>
            </w:r>
            <w:r>
              <w:rPr>
                <w:rFonts w:ascii="Book Antiqua" w:hAnsi="Book Antiqua"/>
                <w:sz w:val="18"/>
                <w:szCs w:val="18"/>
              </w:rPr>
              <w:t>”</w:t>
            </w:r>
            <w:r>
              <w:rPr>
                <w:rFonts w:ascii="Book Antiqua" w:hAnsi="Book Antiqua"/>
                <w:strike/>
                <w:sz w:val="18"/>
                <w:szCs w:val="18"/>
                <w:highlight w:val="yellow"/>
              </w:rPr>
              <w:t>派送运费</w:t>
            </w:r>
            <w:r>
              <w:rPr>
                <w:rFonts w:ascii="Book Antiqua" w:hAnsi="Book Antiqua"/>
                <w:strike/>
                <w:sz w:val="18"/>
                <w:szCs w:val="18"/>
                <w:highlight w:val="yellow"/>
              </w:rPr>
              <w:t>“</w:t>
            </w:r>
            <w:r>
              <w:rPr>
                <w:rFonts w:ascii="Book Antiqua" w:hAnsi="Book Antiqua"/>
                <w:strike/>
                <w:sz w:val="18"/>
                <w:szCs w:val="18"/>
                <w:highlight w:val="yellow"/>
              </w:rPr>
              <w:t>根据其他参数的</w:t>
            </w:r>
            <w:r>
              <w:rPr>
                <w:rFonts w:ascii="Book Antiqua" w:hAnsi="Book Antiqua" w:hint="eastAsia"/>
                <w:strike/>
                <w:sz w:val="18"/>
                <w:szCs w:val="18"/>
                <w:highlight w:val="yellow"/>
              </w:rPr>
              <w:t>变化</w:t>
            </w:r>
            <w:r>
              <w:rPr>
                <w:rFonts w:ascii="Book Antiqua" w:hAnsi="Book Antiqua"/>
                <w:strike/>
                <w:sz w:val="18"/>
                <w:szCs w:val="18"/>
                <w:highlight w:val="yellow"/>
              </w:rPr>
              <w:t>，值自动</w:t>
            </w:r>
            <w:r>
              <w:rPr>
                <w:rFonts w:ascii="Book Antiqua" w:hAnsi="Book Antiqua" w:hint="eastAsia"/>
                <w:strike/>
                <w:sz w:val="18"/>
                <w:szCs w:val="18"/>
                <w:highlight w:val="yellow"/>
              </w:rPr>
              <w:t>变化</w:t>
            </w:r>
            <w:r>
              <w:rPr>
                <w:rFonts w:ascii="Book Antiqua" w:hAnsi="Book Antiqua"/>
                <w:strike/>
                <w:sz w:val="18"/>
                <w:szCs w:val="18"/>
                <w:highlight w:val="yellow"/>
              </w:rPr>
              <w:t>。</w:t>
            </w:r>
            <w:r>
              <w:rPr>
                <w:rFonts w:ascii="Book Antiqua" w:hAnsi="Book Antiqua" w:hint="eastAsia"/>
                <w:sz w:val="18"/>
                <w:szCs w:val="18"/>
              </w:rPr>
              <w:t>物流</w:t>
            </w:r>
            <w:r>
              <w:rPr>
                <w:rFonts w:ascii="Book Antiqua" w:hAnsi="Book Antiqua"/>
                <w:sz w:val="18"/>
                <w:szCs w:val="18"/>
              </w:rPr>
              <w:t>为绑定仓库的物流。</w:t>
            </w:r>
          </w:p>
          <w:p w14:paraId="108D417B"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保存</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产品</w:t>
            </w:r>
            <w:r>
              <w:rPr>
                <w:rFonts w:ascii="Book Antiqua" w:hAnsi="Book Antiqua"/>
                <w:sz w:val="18"/>
                <w:szCs w:val="18"/>
              </w:rPr>
              <w:t>信息</w:t>
            </w:r>
            <w:r>
              <w:rPr>
                <w:rFonts w:ascii="Book Antiqua" w:hAnsi="Book Antiqua" w:hint="eastAsia"/>
                <w:sz w:val="18"/>
                <w:szCs w:val="18"/>
              </w:rPr>
              <w:t>部分</w:t>
            </w:r>
            <w:r>
              <w:rPr>
                <w:rFonts w:ascii="Book Antiqua" w:hAnsi="Book Antiqua"/>
                <w:sz w:val="18"/>
                <w:szCs w:val="18"/>
              </w:rPr>
              <w:t>，</w:t>
            </w:r>
            <w:r>
              <w:rPr>
                <w:rFonts w:ascii="Book Antiqua" w:hAnsi="Book Antiqua"/>
                <w:sz w:val="18"/>
                <w:szCs w:val="18"/>
              </w:rPr>
              <w:t>“</w:t>
            </w:r>
            <w:r>
              <w:rPr>
                <w:rFonts w:ascii="Book Antiqua" w:hAnsi="Book Antiqua"/>
                <w:sz w:val="18"/>
                <w:szCs w:val="18"/>
              </w:rPr>
              <w:t>购买</w:t>
            </w:r>
            <w:r>
              <w:rPr>
                <w:rFonts w:ascii="Book Antiqua" w:hAnsi="Book Antiqua" w:hint="eastAsia"/>
                <w:sz w:val="18"/>
                <w:szCs w:val="18"/>
              </w:rPr>
              <w:t>数量</w:t>
            </w:r>
            <w:r>
              <w:rPr>
                <w:rFonts w:ascii="Book Antiqua" w:hAnsi="Book Antiqua"/>
                <w:sz w:val="18"/>
                <w:szCs w:val="18"/>
              </w:rPr>
              <w:t>”</w:t>
            </w:r>
            <w:r>
              <w:rPr>
                <w:rFonts w:ascii="Book Antiqua" w:hAnsi="Book Antiqua" w:hint="eastAsia"/>
                <w:sz w:val="18"/>
                <w:szCs w:val="18"/>
              </w:rPr>
              <w:t>大于等于</w:t>
            </w:r>
            <w:r>
              <w:rPr>
                <w:rFonts w:ascii="Book Antiqua" w:hAnsi="Book Antiqua"/>
                <w:sz w:val="18"/>
                <w:szCs w:val="18"/>
              </w:rPr>
              <w:t>配货数量，</w:t>
            </w:r>
            <w:r>
              <w:rPr>
                <w:rFonts w:ascii="Book Antiqua" w:hAnsi="Book Antiqua"/>
                <w:sz w:val="18"/>
                <w:szCs w:val="18"/>
              </w:rPr>
              <w:t>“</w:t>
            </w:r>
            <w:r>
              <w:rPr>
                <w:rFonts w:ascii="Book Antiqua" w:hAnsi="Book Antiqua" w:hint="eastAsia"/>
                <w:sz w:val="18"/>
                <w:szCs w:val="18"/>
              </w:rPr>
              <w:t>单价</w:t>
            </w:r>
            <w:r>
              <w:rPr>
                <w:rFonts w:ascii="Book Antiqua" w:hAnsi="Book Antiqua"/>
                <w:sz w:val="18"/>
                <w:szCs w:val="18"/>
              </w:rPr>
              <w:t>（本币）</w:t>
            </w:r>
            <w:r>
              <w:rPr>
                <w:rFonts w:ascii="Book Antiqua" w:hAnsi="Book Antiqua"/>
                <w:sz w:val="18"/>
                <w:szCs w:val="18"/>
              </w:rPr>
              <w:t>”</w:t>
            </w:r>
            <w:r>
              <w:rPr>
                <w:rFonts w:ascii="Book Antiqua" w:hAnsi="Book Antiqua" w:hint="eastAsia"/>
                <w:sz w:val="18"/>
                <w:szCs w:val="18"/>
              </w:rPr>
              <w:t>大于等于</w:t>
            </w:r>
            <w:r>
              <w:rPr>
                <w:rFonts w:ascii="Book Antiqua" w:hAnsi="Book Antiqua" w:hint="eastAsia"/>
                <w:sz w:val="18"/>
                <w:szCs w:val="18"/>
              </w:rPr>
              <w:t>0</w:t>
            </w:r>
            <w:r>
              <w:rPr>
                <w:rFonts w:ascii="Book Antiqua" w:hAnsi="Book Antiqua" w:hint="eastAsia"/>
                <w:sz w:val="18"/>
                <w:szCs w:val="18"/>
              </w:rPr>
              <w:t>，</w:t>
            </w:r>
            <w:r>
              <w:rPr>
                <w:rFonts w:ascii="Book Antiqua" w:hAnsi="Book Antiqua"/>
                <w:sz w:val="18"/>
                <w:szCs w:val="18"/>
              </w:rPr>
              <w:t>“</w:t>
            </w:r>
            <w:r>
              <w:rPr>
                <w:rFonts w:ascii="Book Antiqua" w:hAnsi="Book Antiqua" w:hint="eastAsia"/>
                <w:sz w:val="18"/>
                <w:szCs w:val="18"/>
              </w:rPr>
              <w:t>客户</w:t>
            </w:r>
            <w:r>
              <w:rPr>
                <w:rFonts w:ascii="Book Antiqua" w:hAnsi="Book Antiqua"/>
                <w:sz w:val="18"/>
                <w:szCs w:val="18"/>
              </w:rPr>
              <w:t>运费</w:t>
            </w:r>
            <w:r>
              <w:rPr>
                <w:rFonts w:ascii="Book Antiqua" w:hAnsi="Book Antiqua"/>
                <w:sz w:val="18"/>
                <w:szCs w:val="18"/>
              </w:rPr>
              <w:t>”</w:t>
            </w:r>
            <w:r>
              <w:rPr>
                <w:rFonts w:ascii="Book Antiqua" w:hAnsi="Book Antiqua" w:hint="eastAsia"/>
                <w:sz w:val="18"/>
                <w:szCs w:val="18"/>
              </w:rPr>
              <w:t>大于等于</w:t>
            </w:r>
            <w:r>
              <w:rPr>
                <w:rFonts w:ascii="Book Antiqua" w:hAnsi="Book Antiqua" w:hint="eastAsia"/>
                <w:sz w:val="18"/>
                <w:szCs w:val="18"/>
              </w:rPr>
              <w:t>0</w:t>
            </w:r>
            <w:r>
              <w:rPr>
                <w:rFonts w:ascii="Book Antiqua" w:hAnsi="Book Antiqua" w:hint="eastAsia"/>
                <w:sz w:val="18"/>
                <w:szCs w:val="18"/>
              </w:rPr>
              <w:t>；</w:t>
            </w:r>
          </w:p>
          <w:p w14:paraId="1615C9CD" w14:textId="77777777" w:rsidR="004837C2" w:rsidRDefault="005F3D5F">
            <w:pPr>
              <w:pStyle w:val="afb"/>
              <w:numPr>
                <w:ilvl w:val="0"/>
                <w:numId w:val="51"/>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保存</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地址</w:t>
            </w:r>
            <w:r>
              <w:rPr>
                <w:rFonts w:ascii="Book Antiqua" w:hAnsi="Book Antiqua"/>
                <w:sz w:val="18"/>
                <w:szCs w:val="18"/>
              </w:rPr>
              <w:t>信息部分，</w:t>
            </w:r>
            <w:r>
              <w:rPr>
                <w:rFonts w:ascii="Book Antiqua" w:hAnsi="Book Antiqua" w:hint="eastAsia"/>
                <w:sz w:val="18"/>
                <w:szCs w:val="18"/>
              </w:rPr>
              <w:t>必填项</w:t>
            </w:r>
            <w:r>
              <w:rPr>
                <w:rFonts w:ascii="Book Antiqua" w:hAnsi="Book Antiqua"/>
                <w:sz w:val="18"/>
                <w:szCs w:val="18"/>
              </w:rPr>
              <w:t>必须有，且符合字段规范。</w:t>
            </w:r>
          </w:p>
          <w:p w14:paraId="5CEB8733" w14:textId="77777777" w:rsidR="004837C2" w:rsidRDefault="004837C2">
            <w:pPr>
              <w:rPr>
                <w:rFonts w:ascii="Book Antiqua" w:hAnsi="Book Antiqua"/>
                <w:sz w:val="18"/>
                <w:szCs w:val="18"/>
              </w:rPr>
            </w:pPr>
          </w:p>
        </w:tc>
      </w:tr>
      <w:tr w:rsidR="004837C2" w14:paraId="477726AD" w14:textId="77777777">
        <w:trPr>
          <w:trHeight w:val="381"/>
          <w:jc w:val="center"/>
        </w:trPr>
        <w:tc>
          <w:tcPr>
            <w:tcW w:w="1583" w:type="dxa"/>
            <w:shd w:val="clear" w:color="auto" w:fill="F8F8F8"/>
            <w:vAlign w:val="center"/>
          </w:tcPr>
          <w:p w14:paraId="11117C32"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66D65491"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1ACB0C81" w14:textId="77777777">
        <w:trPr>
          <w:trHeight w:val="211"/>
          <w:jc w:val="center"/>
        </w:trPr>
        <w:tc>
          <w:tcPr>
            <w:tcW w:w="1583" w:type="dxa"/>
            <w:shd w:val="clear" w:color="auto" w:fill="F8F8F8"/>
            <w:vAlign w:val="center"/>
          </w:tcPr>
          <w:p w14:paraId="4113992F"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27E86DDA" w14:textId="77777777" w:rsidR="004837C2" w:rsidRDefault="005F3D5F">
            <w:pPr>
              <w:rPr>
                <w:rFonts w:ascii="Book Antiqua" w:hAnsi="Book Antiqua"/>
                <w:sz w:val="18"/>
                <w:szCs w:val="18"/>
              </w:rPr>
            </w:pPr>
            <w:r>
              <w:rPr>
                <w:rFonts w:ascii="Book Antiqua" w:hAnsi="Book Antiqua"/>
                <w:sz w:val="18"/>
                <w:szCs w:val="18"/>
              </w:rPr>
              <w:t>无</w:t>
            </w:r>
          </w:p>
        </w:tc>
      </w:tr>
      <w:tr w:rsidR="004837C2" w14:paraId="35458A68" w14:textId="77777777">
        <w:trPr>
          <w:trHeight w:val="363"/>
          <w:jc w:val="center"/>
        </w:trPr>
        <w:tc>
          <w:tcPr>
            <w:tcW w:w="1583" w:type="dxa"/>
            <w:shd w:val="clear" w:color="auto" w:fill="F8F8F8"/>
            <w:vAlign w:val="center"/>
          </w:tcPr>
          <w:p w14:paraId="7AAB6F33"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DD5FC87" w14:textId="77777777" w:rsidR="004837C2" w:rsidRDefault="005F3D5F">
            <w:r>
              <w:rPr>
                <w:rFonts w:ascii="Book Antiqua" w:hAnsi="Book Antiqua" w:hint="eastAsia"/>
                <w:sz w:val="18"/>
                <w:szCs w:val="18"/>
              </w:rPr>
              <w:t>无</w:t>
            </w:r>
          </w:p>
        </w:tc>
      </w:tr>
      <w:tr w:rsidR="004837C2" w14:paraId="1B11F330" w14:textId="77777777">
        <w:trPr>
          <w:trHeight w:val="321"/>
          <w:jc w:val="center"/>
        </w:trPr>
        <w:tc>
          <w:tcPr>
            <w:tcW w:w="1583" w:type="dxa"/>
            <w:shd w:val="clear" w:color="auto" w:fill="F8F8F8"/>
            <w:vAlign w:val="center"/>
          </w:tcPr>
          <w:p w14:paraId="47DB7692"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960A11F" w14:textId="77777777" w:rsidR="004837C2" w:rsidRDefault="004837C2">
            <w:pPr>
              <w:rPr>
                <w:rFonts w:ascii="Book Antiqua" w:hAnsi="Book Antiqua"/>
                <w:sz w:val="18"/>
                <w:szCs w:val="18"/>
              </w:rPr>
            </w:pPr>
          </w:p>
        </w:tc>
      </w:tr>
    </w:tbl>
    <w:p w14:paraId="1AAB3282" w14:textId="77777777" w:rsidR="004837C2" w:rsidRDefault="004837C2"/>
    <w:p w14:paraId="34BD764D" w14:textId="0391C082" w:rsidR="004837C2" w:rsidRDefault="005F3D5F">
      <w:pPr>
        <w:pStyle w:val="3"/>
        <w:numPr>
          <w:ilvl w:val="2"/>
          <w:numId w:val="23"/>
        </w:numPr>
        <w:rPr>
          <w:rFonts w:ascii="黑体" w:eastAsia="黑体" w:hAnsi="黑体"/>
          <w:sz w:val="24"/>
          <w:szCs w:val="24"/>
        </w:rPr>
      </w:pPr>
      <w:bookmarkStart w:id="75" w:name="_Toc12719555"/>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30</w:t>
      </w:r>
      <w:r>
        <w:rPr>
          <w:rFonts w:ascii="黑体" w:eastAsia="黑体" w:hAnsi="黑体" w:hint="eastAsia"/>
          <w:sz w:val="24"/>
          <w:szCs w:val="24"/>
        </w:rPr>
        <w:t>.0 取消</w:t>
      </w:r>
      <w:r>
        <w:rPr>
          <w:rFonts w:ascii="黑体" w:eastAsia="黑体" w:hAnsi="黑体"/>
          <w:sz w:val="24"/>
          <w:szCs w:val="24"/>
        </w:rPr>
        <w:t>订单</w:t>
      </w:r>
      <w:bookmarkEnd w:id="75"/>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E485735" w14:textId="77777777">
        <w:trPr>
          <w:jc w:val="center"/>
        </w:trPr>
        <w:tc>
          <w:tcPr>
            <w:tcW w:w="1583" w:type="dxa"/>
            <w:shd w:val="clear" w:color="auto" w:fill="F8F8F8"/>
            <w:vAlign w:val="center"/>
          </w:tcPr>
          <w:p w14:paraId="63702FFA"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61ED7903"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30</w:t>
            </w:r>
            <w:r>
              <w:rPr>
                <w:rFonts w:ascii="Book Antiqua" w:hAnsi="Book Antiqua" w:hint="eastAsia"/>
                <w:b/>
                <w:color w:val="00B050"/>
                <w:sz w:val="18"/>
                <w:szCs w:val="18"/>
              </w:rPr>
              <w:t>.0</w:t>
            </w:r>
          </w:p>
        </w:tc>
      </w:tr>
      <w:tr w:rsidR="004837C2" w14:paraId="18F12E94" w14:textId="77777777">
        <w:trPr>
          <w:jc w:val="center"/>
        </w:trPr>
        <w:tc>
          <w:tcPr>
            <w:tcW w:w="1583" w:type="dxa"/>
            <w:shd w:val="clear" w:color="auto" w:fill="F8F8F8"/>
            <w:vAlign w:val="center"/>
          </w:tcPr>
          <w:p w14:paraId="68467467"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1EC7FD6" w14:textId="77777777" w:rsidR="004837C2" w:rsidRDefault="005F3D5F">
            <w:pPr>
              <w:rPr>
                <w:rFonts w:ascii="Book Antiqua" w:hAnsi="Book Antiqua"/>
                <w:sz w:val="18"/>
                <w:szCs w:val="18"/>
              </w:rPr>
            </w:pPr>
            <w:r>
              <w:rPr>
                <w:rFonts w:ascii="宋体" w:hAnsi="宋体" w:hint="eastAsia"/>
                <w:sz w:val="18"/>
                <w:szCs w:val="18"/>
              </w:rPr>
              <w:t>取消</w:t>
            </w:r>
            <w:r>
              <w:rPr>
                <w:rFonts w:ascii="宋体" w:hAnsi="宋体"/>
                <w:sz w:val="18"/>
                <w:szCs w:val="18"/>
              </w:rPr>
              <w:t>订单</w:t>
            </w:r>
          </w:p>
        </w:tc>
      </w:tr>
      <w:tr w:rsidR="004837C2" w14:paraId="03EC8707" w14:textId="77777777">
        <w:trPr>
          <w:jc w:val="center"/>
        </w:trPr>
        <w:tc>
          <w:tcPr>
            <w:tcW w:w="1583" w:type="dxa"/>
            <w:shd w:val="clear" w:color="auto" w:fill="F8F8F8"/>
            <w:vAlign w:val="center"/>
          </w:tcPr>
          <w:p w14:paraId="7794A4BA"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1C805FEB" w14:textId="77777777" w:rsidR="004837C2" w:rsidRDefault="005F3D5F">
            <w:p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手动取消订单</w:t>
            </w:r>
            <w:r>
              <w:rPr>
                <w:rFonts w:ascii="Book Antiqua" w:hAnsi="Book Antiqua" w:hint="eastAsia"/>
                <w:sz w:val="18"/>
                <w:szCs w:val="18"/>
              </w:rPr>
              <w:t>，不</w:t>
            </w:r>
            <w:r>
              <w:rPr>
                <w:rFonts w:ascii="Book Antiqua" w:hAnsi="Book Antiqua"/>
                <w:sz w:val="18"/>
                <w:szCs w:val="18"/>
              </w:rPr>
              <w:t>进行</w:t>
            </w:r>
            <w:r>
              <w:rPr>
                <w:rFonts w:ascii="Book Antiqua" w:hAnsi="Book Antiqua" w:hint="eastAsia"/>
                <w:sz w:val="18"/>
                <w:szCs w:val="18"/>
              </w:rPr>
              <w:t>后续</w:t>
            </w:r>
            <w:r>
              <w:rPr>
                <w:rFonts w:ascii="Book Antiqua" w:hAnsi="Book Antiqua"/>
                <w:sz w:val="18"/>
                <w:szCs w:val="18"/>
              </w:rPr>
              <w:t>的订单发货处理；</w:t>
            </w:r>
          </w:p>
        </w:tc>
      </w:tr>
      <w:tr w:rsidR="004837C2" w14:paraId="29A12CF8" w14:textId="77777777">
        <w:trPr>
          <w:jc w:val="center"/>
        </w:trPr>
        <w:tc>
          <w:tcPr>
            <w:tcW w:w="1583" w:type="dxa"/>
            <w:shd w:val="clear" w:color="auto" w:fill="F8F8F8"/>
            <w:vAlign w:val="center"/>
          </w:tcPr>
          <w:p w14:paraId="2404C40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5E1FC83" w14:textId="77777777" w:rsidR="004837C2" w:rsidRDefault="005F3D5F">
            <w:pPr>
              <w:rPr>
                <w:rFonts w:ascii="宋体" w:hAnsi="宋体"/>
                <w:sz w:val="18"/>
                <w:szCs w:val="18"/>
              </w:rPr>
            </w:pPr>
            <w:r>
              <w:rPr>
                <w:rFonts w:ascii="宋体" w:hAnsi="宋体" w:hint="eastAsia"/>
                <w:sz w:val="18"/>
                <w:szCs w:val="18"/>
              </w:rPr>
              <w:t>郭荣</w:t>
            </w:r>
          </w:p>
        </w:tc>
      </w:tr>
      <w:tr w:rsidR="004837C2" w14:paraId="30234656" w14:textId="77777777">
        <w:trPr>
          <w:jc w:val="center"/>
        </w:trPr>
        <w:tc>
          <w:tcPr>
            <w:tcW w:w="1583" w:type="dxa"/>
            <w:shd w:val="clear" w:color="auto" w:fill="F8F8F8"/>
            <w:vAlign w:val="center"/>
          </w:tcPr>
          <w:p w14:paraId="2746F7D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89ED376"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76582F5E" w14:textId="77777777">
        <w:trPr>
          <w:jc w:val="center"/>
        </w:trPr>
        <w:tc>
          <w:tcPr>
            <w:tcW w:w="1583" w:type="dxa"/>
            <w:shd w:val="clear" w:color="auto" w:fill="F8F8F8"/>
            <w:vAlign w:val="center"/>
          </w:tcPr>
          <w:p w14:paraId="544E1D5E"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53C98DF7" w14:textId="77777777" w:rsidR="004837C2" w:rsidRDefault="005F3D5F">
            <w:pPr>
              <w:rPr>
                <w:rFonts w:ascii="宋体" w:hAnsi="宋体"/>
                <w:sz w:val="18"/>
                <w:szCs w:val="18"/>
              </w:rPr>
            </w:pPr>
            <w:r>
              <w:rPr>
                <w:noProof/>
              </w:rPr>
              <w:drawing>
                <wp:inline distT="0" distB="0" distL="0" distR="0" wp14:anchorId="5E9675BE" wp14:editId="4D2FF5F4">
                  <wp:extent cx="4643755" cy="4432935"/>
                  <wp:effectExtent l="0" t="0" r="4445"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69"/>
                          <a:stretch>
                            <a:fillRect/>
                          </a:stretch>
                        </pic:blipFill>
                        <pic:spPr>
                          <a:xfrm>
                            <a:off x="0" y="0"/>
                            <a:ext cx="4643755" cy="4432935"/>
                          </a:xfrm>
                          <a:prstGeom prst="rect">
                            <a:avLst/>
                          </a:prstGeom>
                        </pic:spPr>
                      </pic:pic>
                    </a:graphicData>
                  </a:graphic>
                </wp:inline>
              </w:drawing>
            </w:r>
          </w:p>
        </w:tc>
      </w:tr>
      <w:tr w:rsidR="004837C2" w14:paraId="263CE468" w14:textId="77777777">
        <w:trPr>
          <w:jc w:val="center"/>
        </w:trPr>
        <w:tc>
          <w:tcPr>
            <w:tcW w:w="1583" w:type="dxa"/>
            <w:shd w:val="clear" w:color="auto" w:fill="F8F8F8"/>
            <w:vAlign w:val="center"/>
          </w:tcPr>
          <w:p w14:paraId="301E25E8"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0FA0F965" w14:textId="77777777" w:rsidR="004837C2" w:rsidRDefault="005F3D5F">
            <w:r>
              <w:rPr>
                <w:noProof/>
              </w:rPr>
              <w:drawing>
                <wp:inline distT="0" distB="0" distL="0" distR="0" wp14:anchorId="43FB7C1D" wp14:editId="21D542A6">
                  <wp:extent cx="4643755" cy="3451860"/>
                  <wp:effectExtent l="0" t="0" r="4445" b="152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67"/>
                          <a:stretch>
                            <a:fillRect/>
                          </a:stretch>
                        </pic:blipFill>
                        <pic:spPr>
                          <a:xfrm>
                            <a:off x="0" y="0"/>
                            <a:ext cx="4643755" cy="3451860"/>
                          </a:xfrm>
                          <a:prstGeom prst="rect">
                            <a:avLst/>
                          </a:prstGeom>
                        </pic:spPr>
                      </pic:pic>
                    </a:graphicData>
                  </a:graphic>
                </wp:inline>
              </w:drawing>
            </w:r>
          </w:p>
          <w:p w14:paraId="2D8C4F71" w14:textId="77777777" w:rsidR="004837C2" w:rsidRDefault="005F3D5F">
            <w:r>
              <w:rPr>
                <w:noProof/>
              </w:rPr>
              <w:drawing>
                <wp:inline distT="0" distB="0" distL="0" distR="0" wp14:anchorId="0D6A932E" wp14:editId="4C9CFA04">
                  <wp:extent cx="3305175" cy="239077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70"/>
                          <a:stretch>
                            <a:fillRect/>
                          </a:stretch>
                        </pic:blipFill>
                        <pic:spPr>
                          <a:xfrm>
                            <a:off x="0" y="0"/>
                            <a:ext cx="3305175" cy="2390775"/>
                          </a:xfrm>
                          <a:prstGeom prst="rect">
                            <a:avLst/>
                          </a:prstGeom>
                        </pic:spPr>
                      </pic:pic>
                    </a:graphicData>
                  </a:graphic>
                </wp:inline>
              </w:drawing>
            </w:r>
          </w:p>
          <w:p w14:paraId="7AD05AEB" w14:textId="77777777" w:rsidR="004837C2" w:rsidRDefault="005F3D5F">
            <w:pPr>
              <w:jc w:val="center"/>
              <w:rPr>
                <w:rFonts w:ascii="宋体" w:hAnsi="宋体"/>
                <w:sz w:val="18"/>
                <w:szCs w:val="18"/>
              </w:rPr>
            </w:pPr>
            <w:r>
              <w:rPr>
                <w:rFonts w:ascii="宋体" w:hAnsi="宋体" w:hint="eastAsia"/>
                <w:sz w:val="18"/>
                <w:szCs w:val="18"/>
              </w:rPr>
              <w:t>图1.0.1</w:t>
            </w:r>
          </w:p>
        </w:tc>
      </w:tr>
      <w:tr w:rsidR="004837C2" w14:paraId="0CFCD944" w14:textId="77777777">
        <w:trPr>
          <w:jc w:val="center"/>
        </w:trPr>
        <w:tc>
          <w:tcPr>
            <w:tcW w:w="1583" w:type="dxa"/>
            <w:shd w:val="clear" w:color="auto" w:fill="F8F8F8"/>
            <w:vAlign w:val="center"/>
          </w:tcPr>
          <w:p w14:paraId="09132727"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3ED1AD94" w14:textId="77777777" w:rsidR="004837C2" w:rsidRDefault="005F3D5F">
            <w:pPr>
              <w:rPr>
                <w:rFonts w:ascii="Book Antiqua" w:hAnsi="Book Antiqua"/>
                <w:sz w:val="18"/>
                <w:szCs w:val="18"/>
              </w:rPr>
            </w:pPr>
            <w:r>
              <w:rPr>
                <w:rFonts w:hint="eastAsia"/>
              </w:rPr>
              <w:t>“</w:t>
            </w:r>
            <w:r>
              <w:t>未发货</w:t>
            </w:r>
            <w:r>
              <w:t>“</w:t>
            </w:r>
            <w:r>
              <w:t>的</w:t>
            </w:r>
            <w:r>
              <w:rPr>
                <w:rFonts w:hint="eastAsia"/>
              </w:rPr>
              <w:t>订单</w:t>
            </w:r>
            <w:r>
              <w:t>可</w:t>
            </w:r>
            <w:r>
              <w:rPr>
                <w:rFonts w:hint="eastAsia"/>
              </w:rPr>
              <w:t>进行“</w:t>
            </w:r>
            <w:r>
              <w:t>取消订单</w:t>
            </w:r>
            <w:r>
              <w:t>”</w:t>
            </w:r>
            <w:r>
              <w:t>操作；</w:t>
            </w:r>
          </w:p>
        </w:tc>
      </w:tr>
      <w:tr w:rsidR="004837C2" w14:paraId="7D3BD2D6" w14:textId="77777777">
        <w:trPr>
          <w:jc w:val="center"/>
        </w:trPr>
        <w:tc>
          <w:tcPr>
            <w:tcW w:w="1583" w:type="dxa"/>
            <w:shd w:val="clear" w:color="auto" w:fill="F8F8F8"/>
            <w:vAlign w:val="center"/>
          </w:tcPr>
          <w:p w14:paraId="5B27B8A7"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1DE3CC4A" w14:textId="77777777" w:rsidR="004837C2" w:rsidRDefault="005F3D5F">
            <w:pPr>
              <w:rPr>
                <w:rFonts w:ascii="Book Antiqua" w:hAnsi="Book Antiqua"/>
                <w:b/>
                <w:sz w:val="18"/>
                <w:szCs w:val="18"/>
              </w:rPr>
            </w:pPr>
            <w:r>
              <w:rPr>
                <w:rFonts w:ascii="Book Antiqua" w:hAnsi="Book Antiqua" w:hint="eastAsia"/>
                <w:b/>
                <w:sz w:val="18"/>
                <w:szCs w:val="18"/>
              </w:rPr>
              <w:t>描述</w:t>
            </w:r>
          </w:p>
          <w:p w14:paraId="472102C2" w14:textId="77777777" w:rsidR="004837C2" w:rsidRDefault="005F3D5F">
            <w:pPr>
              <w:pStyle w:val="afb"/>
              <w:numPr>
                <w:ilvl w:val="0"/>
                <w:numId w:val="52"/>
              </w:numPr>
              <w:rPr>
                <w:rFonts w:ascii="Book Antiqua" w:hAnsi="Book Antiqua"/>
                <w:sz w:val="18"/>
                <w:szCs w:val="18"/>
              </w:rPr>
            </w:pPr>
            <w:r>
              <w:rPr>
                <w:rFonts w:ascii="Book Antiqua" w:hAnsi="Book Antiqua" w:hint="eastAsia"/>
                <w:sz w:val="18"/>
                <w:szCs w:val="18"/>
              </w:rPr>
              <w:t>取消</w:t>
            </w:r>
            <w:r>
              <w:rPr>
                <w:rFonts w:ascii="Book Antiqua" w:hAnsi="Book Antiqua"/>
                <w:sz w:val="18"/>
                <w:szCs w:val="18"/>
              </w:rPr>
              <w:t>订单</w:t>
            </w:r>
          </w:p>
          <w:p w14:paraId="58739814" w14:textId="77777777" w:rsidR="004837C2" w:rsidRDefault="005F3D5F">
            <w:pPr>
              <w:rPr>
                <w:rFonts w:ascii="Book Antiqua" w:hAnsi="Book Antiqua"/>
                <w:b/>
                <w:sz w:val="18"/>
                <w:szCs w:val="18"/>
              </w:rPr>
            </w:pPr>
            <w:r>
              <w:rPr>
                <w:rFonts w:ascii="Book Antiqua" w:hAnsi="Book Antiqua" w:hint="eastAsia"/>
                <w:b/>
                <w:sz w:val="18"/>
                <w:szCs w:val="18"/>
              </w:rPr>
              <w:t>过程</w:t>
            </w:r>
          </w:p>
          <w:p w14:paraId="659E1BAB" w14:textId="77777777" w:rsidR="004837C2" w:rsidRDefault="005F3D5F">
            <w:pPr>
              <w:pStyle w:val="afb"/>
              <w:numPr>
                <w:ilvl w:val="0"/>
                <w:numId w:val="52"/>
              </w:numPr>
              <w:rPr>
                <w:rFonts w:ascii="Book Antiqua" w:hAnsi="Book Antiqua"/>
                <w:sz w:val="18"/>
                <w:szCs w:val="18"/>
              </w:rPr>
            </w:pPr>
            <w:r>
              <w:rPr>
                <w:rFonts w:ascii="Book Antiqua" w:hAnsi="Book Antiqua" w:hint="eastAsia"/>
                <w:sz w:val="18"/>
                <w:szCs w:val="18"/>
              </w:rPr>
              <w:t>点击“取消</w:t>
            </w:r>
            <w:r>
              <w:rPr>
                <w:rFonts w:ascii="Book Antiqua" w:hAnsi="Book Antiqua"/>
                <w:sz w:val="18"/>
                <w:szCs w:val="18"/>
              </w:rPr>
              <w:t>订单</w:t>
            </w:r>
            <w:r>
              <w:rPr>
                <w:rFonts w:ascii="Book Antiqua" w:hAnsi="Book Antiqua"/>
                <w:sz w:val="18"/>
                <w:szCs w:val="18"/>
              </w:rPr>
              <w:t>”</w:t>
            </w:r>
          </w:p>
          <w:p w14:paraId="7D98583E" w14:textId="77777777" w:rsidR="004837C2" w:rsidRDefault="005F3D5F">
            <w:pPr>
              <w:pStyle w:val="afb"/>
              <w:numPr>
                <w:ilvl w:val="0"/>
                <w:numId w:val="52"/>
              </w:numPr>
              <w:rPr>
                <w:rFonts w:ascii="Book Antiqua" w:hAnsi="Book Antiqua"/>
                <w:color w:val="000000" w:themeColor="text1"/>
                <w:sz w:val="18"/>
                <w:szCs w:val="18"/>
              </w:rPr>
            </w:pPr>
            <w:r>
              <w:rPr>
                <w:rFonts w:ascii="Book Antiqua" w:hAnsi="Book Antiqua" w:hint="eastAsia"/>
                <w:color w:val="000000" w:themeColor="text1"/>
                <w:sz w:val="18"/>
                <w:szCs w:val="18"/>
              </w:rPr>
              <w:t>填写“</w:t>
            </w:r>
            <w:r>
              <w:rPr>
                <w:rFonts w:ascii="Book Antiqua" w:hAnsi="Book Antiqua"/>
                <w:color w:val="000000" w:themeColor="text1"/>
                <w:sz w:val="18"/>
                <w:szCs w:val="18"/>
              </w:rPr>
              <w:t>取消原因</w:t>
            </w:r>
            <w:r>
              <w:rPr>
                <w:rFonts w:ascii="Book Antiqua" w:hAnsi="Book Antiqua"/>
                <w:color w:val="000000" w:themeColor="text1"/>
                <w:sz w:val="18"/>
                <w:szCs w:val="18"/>
              </w:rPr>
              <w:t>”</w:t>
            </w:r>
          </w:p>
          <w:p w14:paraId="587E3CA8" w14:textId="77777777" w:rsidR="004837C2" w:rsidRDefault="005F3D5F">
            <w:pPr>
              <w:pStyle w:val="afb"/>
              <w:numPr>
                <w:ilvl w:val="0"/>
                <w:numId w:val="52"/>
              </w:numPr>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color w:val="000000" w:themeColor="text1"/>
                <w:sz w:val="18"/>
                <w:szCs w:val="18"/>
              </w:rPr>
              <w:t>确定</w:t>
            </w:r>
            <w:r>
              <w:rPr>
                <w:rFonts w:ascii="Book Antiqua" w:hAnsi="Book Antiqua" w:hint="eastAsia"/>
                <w:color w:val="000000" w:themeColor="text1"/>
                <w:sz w:val="18"/>
                <w:szCs w:val="18"/>
              </w:rPr>
              <w:t>，</w:t>
            </w:r>
            <w:bookmarkStart w:id="76" w:name="_Hlk12269104"/>
            <w:r>
              <w:rPr>
                <w:rFonts w:ascii="Book Antiqua" w:hAnsi="Book Antiqua"/>
                <w:color w:val="000000" w:themeColor="text1"/>
                <w:sz w:val="18"/>
                <w:szCs w:val="18"/>
              </w:rPr>
              <w:t>系统</w:t>
            </w:r>
            <w:r>
              <w:rPr>
                <w:rFonts w:ascii="Book Antiqua" w:hAnsi="Book Antiqua" w:hint="eastAsia"/>
                <w:color w:val="000000" w:themeColor="text1"/>
                <w:sz w:val="18"/>
                <w:szCs w:val="18"/>
              </w:rPr>
              <w:t>发起</w:t>
            </w:r>
            <w:r>
              <w:rPr>
                <w:rFonts w:ascii="Book Antiqua" w:hAnsi="Book Antiqua"/>
                <w:color w:val="000000" w:themeColor="text1"/>
                <w:sz w:val="18"/>
                <w:szCs w:val="18"/>
              </w:rPr>
              <w:t>取消订单流程</w:t>
            </w:r>
            <w:bookmarkEnd w:id="76"/>
            <w:r>
              <w:rPr>
                <w:rFonts w:ascii="Book Antiqua" w:hAnsi="Book Antiqua"/>
                <w:color w:val="000000" w:themeColor="text1"/>
                <w:sz w:val="18"/>
                <w:szCs w:val="18"/>
              </w:rPr>
              <w:t>。</w:t>
            </w:r>
            <w:bookmarkStart w:id="77" w:name="_Hlk12269120"/>
            <w:r>
              <w:rPr>
                <w:rFonts w:ascii="Book Antiqua" w:hAnsi="Book Antiqua" w:hint="eastAsia"/>
                <w:color w:val="000000" w:themeColor="text1"/>
                <w:sz w:val="18"/>
                <w:szCs w:val="18"/>
              </w:rPr>
              <w:t>未生成</w:t>
            </w:r>
            <w:r>
              <w:rPr>
                <w:rFonts w:ascii="Book Antiqua" w:hAnsi="Book Antiqua"/>
                <w:color w:val="000000" w:themeColor="text1"/>
                <w:sz w:val="18"/>
                <w:szCs w:val="18"/>
              </w:rPr>
              <w:t>配货单的订单，直接取消成功</w:t>
            </w:r>
            <w:bookmarkEnd w:id="77"/>
            <w:r>
              <w:rPr>
                <w:rFonts w:ascii="Book Antiqua" w:hAnsi="Book Antiqua" w:hint="eastAsia"/>
                <w:color w:val="000000" w:themeColor="text1"/>
                <w:sz w:val="18"/>
                <w:szCs w:val="18"/>
              </w:rPr>
              <w:t>；</w:t>
            </w:r>
            <w:bookmarkStart w:id="78" w:name="_Hlk12269140"/>
            <w:r>
              <w:rPr>
                <w:rFonts w:ascii="Book Antiqua" w:hAnsi="Book Antiqua"/>
                <w:color w:val="000000" w:themeColor="text1"/>
                <w:sz w:val="18"/>
                <w:szCs w:val="18"/>
              </w:rPr>
              <w:t>已产生配货单的订单：</w:t>
            </w:r>
          </w:p>
          <w:p w14:paraId="7DE9D5DD"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a.</w:t>
            </w:r>
            <w:r>
              <w:rPr>
                <w:rFonts w:ascii="Book Antiqua" w:hAnsi="Book Antiqua" w:hint="eastAsia"/>
                <w:color w:val="000000" w:themeColor="text1"/>
                <w:sz w:val="18"/>
                <w:szCs w:val="18"/>
              </w:rPr>
              <w:t>拦截配货单成功</w:t>
            </w:r>
            <w:r>
              <w:rPr>
                <w:rFonts w:ascii="Book Antiqua" w:hAnsi="Book Antiqua"/>
                <w:color w:val="000000" w:themeColor="text1"/>
                <w:sz w:val="18"/>
                <w:szCs w:val="18"/>
              </w:rPr>
              <w:t>，</w:t>
            </w:r>
            <w:r>
              <w:rPr>
                <w:rFonts w:ascii="Book Antiqua" w:hAnsi="Book Antiqua" w:hint="eastAsia"/>
                <w:color w:val="000000" w:themeColor="text1"/>
                <w:sz w:val="18"/>
                <w:szCs w:val="18"/>
              </w:rPr>
              <w:t>作废配货</w:t>
            </w:r>
            <w:r>
              <w:rPr>
                <w:rFonts w:ascii="Book Antiqua" w:hAnsi="Book Antiqua"/>
                <w:color w:val="000000" w:themeColor="text1"/>
                <w:sz w:val="18"/>
                <w:szCs w:val="18"/>
              </w:rPr>
              <w:t>单</w:t>
            </w:r>
            <w:r>
              <w:rPr>
                <w:rFonts w:ascii="Book Antiqua" w:hAnsi="Book Antiqua" w:hint="eastAsia"/>
                <w:color w:val="000000" w:themeColor="text1"/>
                <w:sz w:val="18"/>
                <w:szCs w:val="18"/>
              </w:rPr>
              <w:t>，</w:t>
            </w:r>
            <w:r>
              <w:rPr>
                <w:rFonts w:ascii="Book Antiqua" w:hAnsi="Book Antiqua"/>
                <w:color w:val="000000" w:themeColor="text1"/>
                <w:sz w:val="18"/>
                <w:szCs w:val="18"/>
              </w:rPr>
              <w:t>同时生成退款单</w:t>
            </w:r>
            <w:r>
              <w:rPr>
                <w:rFonts w:ascii="Book Antiqua" w:hAnsi="Book Antiqua" w:hint="eastAsia"/>
                <w:color w:val="000000" w:themeColor="text1"/>
                <w:sz w:val="18"/>
                <w:szCs w:val="18"/>
              </w:rPr>
              <w:t>，回退</w:t>
            </w:r>
            <w:r>
              <w:rPr>
                <w:rFonts w:ascii="Book Antiqua" w:hAnsi="Book Antiqua"/>
                <w:color w:val="000000" w:themeColor="text1"/>
                <w:sz w:val="18"/>
                <w:szCs w:val="18"/>
              </w:rPr>
              <w:t>占用库存；</w:t>
            </w:r>
          </w:p>
          <w:p w14:paraId="0EBE8184"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 xml:space="preserve">b. </w:t>
            </w:r>
            <w:r>
              <w:rPr>
                <w:rFonts w:ascii="Book Antiqua" w:hAnsi="Book Antiqua" w:hint="eastAsia"/>
                <w:color w:val="000000" w:themeColor="text1"/>
                <w:sz w:val="18"/>
                <w:szCs w:val="18"/>
              </w:rPr>
              <w:t>拦截配货单失败，则取消失败；</w:t>
            </w:r>
          </w:p>
          <w:p w14:paraId="3D7B4CBE"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c.</w:t>
            </w:r>
            <w:r>
              <w:rPr>
                <w:rFonts w:ascii="Book Antiqua" w:hAnsi="Book Antiqua"/>
                <w:color w:val="000000" w:themeColor="text1"/>
                <w:sz w:val="18"/>
                <w:szCs w:val="18"/>
              </w:rPr>
              <w:t xml:space="preserve"> </w:t>
            </w:r>
            <w:r>
              <w:rPr>
                <w:rFonts w:ascii="Book Antiqua" w:hAnsi="Book Antiqua" w:hint="eastAsia"/>
                <w:color w:val="000000" w:themeColor="text1"/>
                <w:sz w:val="18"/>
                <w:szCs w:val="18"/>
              </w:rPr>
              <w:t>拦截部分</w:t>
            </w:r>
            <w:r>
              <w:rPr>
                <w:rFonts w:ascii="Book Antiqua" w:hAnsi="Book Antiqua"/>
                <w:color w:val="000000" w:themeColor="text1"/>
                <w:sz w:val="18"/>
                <w:szCs w:val="18"/>
              </w:rPr>
              <w:t>配货</w:t>
            </w:r>
            <w:r>
              <w:rPr>
                <w:rFonts w:ascii="Book Antiqua" w:hAnsi="Book Antiqua" w:hint="eastAsia"/>
                <w:color w:val="000000" w:themeColor="text1"/>
                <w:sz w:val="18"/>
                <w:szCs w:val="18"/>
              </w:rPr>
              <w:t>单</w:t>
            </w:r>
            <w:r>
              <w:rPr>
                <w:rFonts w:ascii="Book Antiqua" w:hAnsi="Book Antiqua"/>
                <w:color w:val="000000" w:themeColor="text1"/>
                <w:sz w:val="18"/>
                <w:szCs w:val="18"/>
              </w:rPr>
              <w:t>成功</w:t>
            </w:r>
            <w:r>
              <w:rPr>
                <w:rFonts w:ascii="Book Antiqua" w:hAnsi="Book Antiqua" w:hint="eastAsia"/>
                <w:color w:val="000000" w:themeColor="text1"/>
                <w:sz w:val="18"/>
                <w:szCs w:val="18"/>
              </w:rPr>
              <w:t>，则作废已</w:t>
            </w:r>
            <w:r>
              <w:rPr>
                <w:rFonts w:ascii="Book Antiqua" w:hAnsi="Book Antiqua"/>
                <w:color w:val="000000" w:themeColor="text1"/>
                <w:sz w:val="18"/>
                <w:szCs w:val="18"/>
              </w:rPr>
              <w:t>拦截的</w:t>
            </w:r>
            <w:r>
              <w:rPr>
                <w:rFonts w:ascii="Book Antiqua" w:hAnsi="Book Antiqua" w:hint="eastAsia"/>
                <w:color w:val="000000" w:themeColor="text1"/>
                <w:sz w:val="18"/>
                <w:szCs w:val="18"/>
              </w:rPr>
              <w:t>配货</w:t>
            </w:r>
            <w:r>
              <w:rPr>
                <w:rFonts w:ascii="Book Antiqua" w:hAnsi="Book Antiqua"/>
                <w:color w:val="000000" w:themeColor="text1"/>
                <w:sz w:val="18"/>
                <w:szCs w:val="18"/>
              </w:rPr>
              <w:t>单</w:t>
            </w:r>
            <w:r>
              <w:rPr>
                <w:rFonts w:ascii="Book Antiqua" w:hAnsi="Book Antiqua" w:hint="eastAsia"/>
                <w:color w:val="000000" w:themeColor="text1"/>
                <w:sz w:val="18"/>
                <w:szCs w:val="18"/>
              </w:rPr>
              <w:t>，</w:t>
            </w:r>
            <w:r>
              <w:rPr>
                <w:rFonts w:ascii="Book Antiqua" w:hAnsi="Book Antiqua"/>
                <w:color w:val="000000" w:themeColor="text1"/>
                <w:sz w:val="18"/>
                <w:szCs w:val="18"/>
              </w:rPr>
              <w:t>同时生成退款单</w:t>
            </w:r>
            <w:r>
              <w:rPr>
                <w:rFonts w:ascii="Book Antiqua" w:hAnsi="Book Antiqua" w:hint="eastAsia"/>
                <w:color w:val="000000" w:themeColor="text1"/>
                <w:sz w:val="18"/>
                <w:szCs w:val="18"/>
              </w:rPr>
              <w:t>；释放</w:t>
            </w:r>
            <w:r>
              <w:rPr>
                <w:rFonts w:ascii="Book Antiqua" w:hAnsi="Book Antiqua"/>
                <w:color w:val="000000" w:themeColor="text1"/>
                <w:sz w:val="18"/>
                <w:szCs w:val="18"/>
              </w:rPr>
              <w:t>占用库存；</w:t>
            </w:r>
          </w:p>
          <w:bookmarkEnd w:id="78"/>
          <w:p w14:paraId="3E3BD9CF" w14:textId="77777777" w:rsidR="004837C2" w:rsidRDefault="004837C2">
            <w:pPr>
              <w:rPr>
                <w:rFonts w:ascii="Book Antiqua" w:hAnsi="Book Antiqua"/>
                <w:color w:val="000000" w:themeColor="text1"/>
                <w:sz w:val="18"/>
                <w:szCs w:val="18"/>
              </w:rPr>
            </w:pPr>
          </w:p>
          <w:p w14:paraId="191FAA4D"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6ED5061D" w14:textId="77777777" w:rsidR="004837C2" w:rsidRDefault="005F3D5F">
            <w:pPr>
              <w:pStyle w:val="afb"/>
              <w:numPr>
                <w:ilvl w:val="0"/>
                <w:numId w:val="52"/>
              </w:numPr>
              <w:rPr>
                <w:rFonts w:ascii="Book Antiqua" w:hAnsi="Book Antiqua"/>
                <w:sz w:val="18"/>
                <w:szCs w:val="18"/>
              </w:rPr>
            </w:pPr>
            <w:r>
              <w:rPr>
                <w:rFonts w:ascii="Book Antiqua" w:hAnsi="Book Antiqua" w:hint="eastAsia"/>
                <w:sz w:val="18"/>
                <w:szCs w:val="18"/>
              </w:rPr>
              <w:t>取消</w:t>
            </w:r>
            <w:r>
              <w:rPr>
                <w:rFonts w:ascii="Book Antiqua" w:hAnsi="Book Antiqua"/>
                <w:sz w:val="18"/>
                <w:szCs w:val="18"/>
              </w:rPr>
              <w:t>订单的原因必填</w:t>
            </w:r>
            <w:r>
              <w:rPr>
                <w:rFonts w:ascii="Book Antiqua" w:hAnsi="Book Antiqua" w:hint="eastAsia"/>
                <w:sz w:val="18"/>
                <w:szCs w:val="18"/>
              </w:rPr>
              <w:t>；</w:t>
            </w:r>
          </w:p>
          <w:p w14:paraId="7D5884F0" w14:textId="77777777" w:rsidR="004837C2" w:rsidRDefault="005F3D5F">
            <w:pPr>
              <w:pStyle w:val="afb"/>
              <w:numPr>
                <w:ilvl w:val="0"/>
                <w:numId w:val="52"/>
              </w:numPr>
              <w:rPr>
                <w:rFonts w:ascii="Book Antiqua" w:hAnsi="Book Antiqua"/>
                <w:sz w:val="18"/>
                <w:szCs w:val="18"/>
              </w:rPr>
            </w:pPr>
            <w:r>
              <w:rPr>
                <w:rFonts w:ascii="Book Antiqua" w:hAnsi="Book Antiqua" w:hint="eastAsia"/>
                <w:sz w:val="18"/>
                <w:szCs w:val="18"/>
              </w:rPr>
              <w:t>退款</w:t>
            </w:r>
            <w:r>
              <w:rPr>
                <w:rFonts w:ascii="Book Antiqua" w:hAnsi="Book Antiqua"/>
                <w:sz w:val="18"/>
                <w:szCs w:val="18"/>
              </w:rPr>
              <w:t>金额和币种默认</w:t>
            </w:r>
            <w:r>
              <w:rPr>
                <w:rFonts w:ascii="Book Antiqua" w:hAnsi="Book Antiqua" w:hint="eastAsia"/>
                <w:sz w:val="18"/>
                <w:szCs w:val="18"/>
              </w:rPr>
              <w:t>取</w:t>
            </w:r>
            <w:r>
              <w:rPr>
                <w:rFonts w:ascii="Book Antiqua" w:hAnsi="Book Antiqua"/>
                <w:sz w:val="18"/>
                <w:szCs w:val="18"/>
              </w:rPr>
              <w:t>订单的原始金额和币种信息</w:t>
            </w:r>
            <w:r>
              <w:rPr>
                <w:rFonts w:ascii="Book Antiqua" w:hAnsi="Book Antiqua" w:hint="eastAsia"/>
                <w:sz w:val="18"/>
                <w:szCs w:val="18"/>
              </w:rPr>
              <w:t>；用户也</w:t>
            </w:r>
            <w:r>
              <w:rPr>
                <w:rFonts w:ascii="Book Antiqua" w:hAnsi="Book Antiqua"/>
                <w:sz w:val="18"/>
                <w:szCs w:val="18"/>
              </w:rPr>
              <w:t>可编辑金额和币种</w:t>
            </w:r>
            <w:r>
              <w:rPr>
                <w:rFonts w:ascii="Book Antiqua" w:hAnsi="Book Antiqua" w:hint="eastAsia"/>
                <w:sz w:val="18"/>
                <w:szCs w:val="18"/>
              </w:rPr>
              <w:t>；</w:t>
            </w:r>
          </w:p>
          <w:p w14:paraId="47F0D583" w14:textId="77777777" w:rsidR="004837C2" w:rsidRDefault="005F3D5F">
            <w:pPr>
              <w:pStyle w:val="afb"/>
              <w:numPr>
                <w:ilvl w:val="0"/>
                <w:numId w:val="52"/>
              </w:numPr>
              <w:rPr>
                <w:rFonts w:ascii="Book Antiqua" w:hAnsi="Book Antiqua"/>
                <w:sz w:val="18"/>
                <w:szCs w:val="18"/>
              </w:rPr>
            </w:pPr>
            <w:r>
              <w:rPr>
                <w:rFonts w:ascii="Book Antiqua" w:hAnsi="Book Antiqua" w:hint="eastAsia"/>
                <w:sz w:val="18"/>
                <w:szCs w:val="18"/>
              </w:rPr>
              <w:t>若</w:t>
            </w:r>
            <w:r>
              <w:rPr>
                <w:rFonts w:ascii="Book Antiqua" w:hAnsi="Book Antiqua"/>
                <w:sz w:val="18"/>
                <w:szCs w:val="18"/>
              </w:rPr>
              <w:t>取消失败，订单</w:t>
            </w:r>
            <w:r>
              <w:rPr>
                <w:rFonts w:ascii="Book Antiqua" w:hAnsi="Book Antiqua" w:hint="eastAsia"/>
                <w:sz w:val="18"/>
                <w:szCs w:val="18"/>
              </w:rPr>
              <w:t>仍正常</w:t>
            </w:r>
            <w:r>
              <w:rPr>
                <w:rFonts w:ascii="Book Antiqua" w:hAnsi="Book Antiqua"/>
                <w:sz w:val="18"/>
                <w:szCs w:val="18"/>
              </w:rPr>
              <w:t>发货</w:t>
            </w:r>
            <w:r>
              <w:rPr>
                <w:rFonts w:ascii="Book Antiqua" w:hAnsi="Book Antiqua" w:hint="eastAsia"/>
                <w:sz w:val="18"/>
                <w:szCs w:val="18"/>
              </w:rPr>
              <w:t>；</w:t>
            </w:r>
            <w:r>
              <w:rPr>
                <w:rFonts w:ascii="Book Antiqua" w:hAnsi="Book Antiqua"/>
                <w:sz w:val="18"/>
                <w:szCs w:val="18"/>
              </w:rPr>
              <w:t>客户</w:t>
            </w:r>
            <w:r>
              <w:rPr>
                <w:rFonts w:ascii="Book Antiqua" w:hAnsi="Book Antiqua" w:hint="eastAsia"/>
                <w:sz w:val="18"/>
                <w:szCs w:val="18"/>
              </w:rPr>
              <w:t>收到</w:t>
            </w:r>
            <w:r>
              <w:rPr>
                <w:rFonts w:ascii="Book Antiqua" w:hAnsi="Book Antiqua"/>
                <w:sz w:val="18"/>
                <w:szCs w:val="18"/>
              </w:rPr>
              <w:t>货后，</w:t>
            </w:r>
            <w:r>
              <w:rPr>
                <w:rFonts w:ascii="Book Antiqua" w:hAnsi="Book Antiqua" w:hint="eastAsia"/>
                <w:sz w:val="18"/>
                <w:szCs w:val="18"/>
              </w:rPr>
              <w:t>再</w:t>
            </w:r>
            <w:r>
              <w:rPr>
                <w:rFonts w:ascii="Book Antiqua" w:hAnsi="Book Antiqua"/>
                <w:sz w:val="18"/>
                <w:szCs w:val="18"/>
              </w:rPr>
              <w:t>走</w:t>
            </w:r>
            <w:r>
              <w:rPr>
                <w:rFonts w:ascii="Book Antiqua" w:hAnsi="Book Antiqua" w:hint="eastAsia"/>
                <w:sz w:val="18"/>
                <w:szCs w:val="18"/>
              </w:rPr>
              <w:t>售后</w:t>
            </w:r>
            <w:r>
              <w:rPr>
                <w:rFonts w:ascii="Book Antiqua" w:hAnsi="Book Antiqua"/>
                <w:sz w:val="18"/>
                <w:szCs w:val="18"/>
              </w:rPr>
              <w:t>流程进行处理</w:t>
            </w:r>
            <w:r>
              <w:rPr>
                <w:rFonts w:ascii="Book Antiqua" w:hAnsi="Book Antiqua" w:hint="eastAsia"/>
                <w:sz w:val="18"/>
                <w:szCs w:val="18"/>
              </w:rPr>
              <w:t>；</w:t>
            </w:r>
          </w:p>
        </w:tc>
      </w:tr>
      <w:tr w:rsidR="004837C2" w14:paraId="3D161F9C" w14:textId="77777777">
        <w:trPr>
          <w:trHeight w:val="211"/>
          <w:jc w:val="center"/>
        </w:trPr>
        <w:tc>
          <w:tcPr>
            <w:tcW w:w="1583" w:type="dxa"/>
            <w:shd w:val="clear" w:color="auto" w:fill="F8F8F8"/>
            <w:vAlign w:val="center"/>
          </w:tcPr>
          <w:p w14:paraId="7B144A2F" w14:textId="77777777" w:rsidR="004837C2" w:rsidRDefault="005F3D5F">
            <w:pPr>
              <w:rPr>
                <w:rFonts w:ascii="Book Antiqua" w:hAnsi="Book Antiqua"/>
                <w:sz w:val="18"/>
                <w:szCs w:val="18"/>
              </w:rPr>
            </w:pPr>
            <w:r>
              <w:rPr>
                <w:rFonts w:ascii="Book Antiqua" w:hAnsi="Book Antiqua"/>
                <w:sz w:val="18"/>
                <w:szCs w:val="18"/>
              </w:rPr>
              <w:lastRenderedPageBreak/>
              <w:t>业务规则</w:t>
            </w:r>
          </w:p>
        </w:tc>
        <w:tc>
          <w:tcPr>
            <w:tcW w:w="7529" w:type="dxa"/>
          </w:tcPr>
          <w:p w14:paraId="546EE363" w14:textId="77777777" w:rsidR="004837C2" w:rsidRDefault="005F3D5F">
            <w:pPr>
              <w:rPr>
                <w:rFonts w:ascii="Book Antiqua" w:hAnsi="Book Antiqua"/>
                <w:sz w:val="18"/>
                <w:szCs w:val="18"/>
              </w:rPr>
            </w:pPr>
            <w:r>
              <w:rPr>
                <w:rFonts w:ascii="Book Antiqua" w:hAnsi="Book Antiqua"/>
                <w:sz w:val="18"/>
                <w:szCs w:val="18"/>
              </w:rPr>
              <w:t>无</w:t>
            </w:r>
          </w:p>
        </w:tc>
      </w:tr>
      <w:tr w:rsidR="004837C2" w14:paraId="3D18DA29" w14:textId="77777777">
        <w:trPr>
          <w:trHeight w:val="363"/>
          <w:jc w:val="center"/>
        </w:trPr>
        <w:tc>
          <w:tcPr>
            <w:tcW w:w="1583" w:type="dxa"/>
            <w:shd w:val="clear" w:color="auto" w:fill="F8F8F8"/>
            <w:vAlign w:val="center"/>
          </w:tcPr>
          <w:p w14:paraId="14C78AE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4629651D" w14:textId="77777777" w:rsidR="004837C2" w:rsidRDefault="005F3D5F">
            <w:r>
              <w:rPr>
                <w:rFonts w:ascii="Book Antiqua" w:hAnsi="Book Antiqua" w:hint="eastAsia"/>
                <w:sz w:val="18"/>
                <w:szCs w:val="18"/>
              </w:rPr>
              <w:t>无</w:t>
            </w:r>
          </w:p>
        </w:tc>
      </w:tr>
      <w:tr w:rsidR="004837C2" w14:paraId="4BC223AF" w14:textId="77777777">
        <w:trPr>
          <w:trHeight w:val="321"/>
          <w:jc w:val="center"/>
        </w:trPr>
        <w:tc>
          <w:tcPr>
            <w:tcW w:w="1583" w:type="dxa"/>
            <w:shd w:val="clear" w:color="auto" w:fill="F8F8F8"/>
            <w:vAlign w:val="center"/>
          </w:tcPr>
          <w:p w14:paraId="7D761B73"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370812B3" w14:textId="77777777" w:rsidR="004837C2" w:rsidRDefault="004837C2">
            <w:pPr>
              <w:rPr>
                <w:rFonts w:ascii="Book Antiqua" w:hAnsi="Book Antiqua"/>
                <w:sz w:val="18"/>
                <w:szCs w:val="18"/>
              </w:rPr>
            </w:pPr>
          </w:p>
        </w:tc>
      </w:tr>
    </w:tbl>
    <w:p w14:paraId="71DFD56D" w14:textId="77777777" w:rsidR="004837C2" w:rsidRDefault="004837C2"/>
    <w:p w14:paraId="330BA32B" w14:textId="77777777" w:rsidR="004837C2" w:rsidRDefault="005F3D5F">
      <w:pPr>
        <w:pStyle w:val="3"/>
        <w:numPr>
          <w:ilvl w:val="2"/>
          <w:numId w:val="23"/>
        </w:numPr>
        <w:rPr>
          <w:rFonts w:ascii="黑体" w:eastAsia="黑体" w:hAnsi="黑体"/>
          <w:sz w:val="24"/>
          <w:szCs w:val="24"/>
        </w:rPr>
      </w:pPr>
      <w:bookmarkStart w:id="79" w:name="_Toc12719556"/>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31</w:t>
      </w:r>
      <w:r>
        <w:rPr>
          <w:rFonts w:ascii="黑体" w:eastAsia="黑体" w:hAnsi="黑体" w:hint="eastAsia"/>
          <w:sz w:val="24"/>
          <w:szCs w:val="24"/>
        </w:rPr>
        <w:t>.0 部分</w:t>
      </w:r>
      <w:r>
        <w:rPr>
          <w:rFonts w:ascii="黑体" w:eastAsia="黑体" w:hAnsi="黑体"/>
          <w:sz w:val="24"/>
          <w:szCs w:val="24"/>
        </w:rPr>
        <w:t>退款</w:t>
      </w:r>
      <w:bookmarkEnd w:id="7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15B4A5F" w14:textId="77777777">
        <w:trPr>
          <w:jc w:val="center"/>
        </w:trPr>
        <w:tc>
          <w:tcPr>
            <w:tcW w:w="1583" w:type="dxa"/>
            <w:shd w:val="clear" w:color="auto" w:fill="F8F8F8"/>
            <w:vAlign w:val="center"/>
          </w:tcPr>
          <w:p w14:paraId="607F8A1A"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17E1ED5A"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w:t>
            </w:r>
            <w:r>
              <w:rPr>
                <w:rFonts w:ascii="Book Antiqua" w:hAnsi="Book Antiqua" w:hint="eastAsia"/>
                <w:b/>
                <w:color w:val="00B050"/>
                <w:sz w:val="18"/>
                <w:szCs w:val="18"/>
              </w:rPr>
              <w:t>1.0</w:t>
            </w:r>
          </w:p>
        </w:tc>
      </w:tr>
      <w:tr w:rsidR="004837C2" w14:paraId="52290CB4" w14:textId="77777777">
        <w:trPr>
          <w:jc w:val="center"/>
        </w:trPr>
        <w:tc>
          <w:tcPr>
            <w:tcW w:w="1583" w:type="dxa"/>
            <w:shd w:val="clear" w:color="auto" w:fill="F8F8F8"/>
            <w:vAlign w:val="center"/>
          </w:tcPr>
          <w:p w14:paraId="3640EC97"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73C11AAB" w14:textId="77777777" w:rsidR="004837C2" w:rsidRDefault="005F3D5F">
            <w:pPr>
              <w:rPr>
                <w:rFonts w:ascii="Book Antiqua" w:hAnsi="Book Antiqua"/>
                <w:sz w:val="18"/>
                <w:szCs w:val="18"/>
              </w:rPr>
            </w:pPr>
            <w:r>
              <w:rPr>
                <w:rFonts w:ascii="宋体" w:hAnsi="宋体" w:hint="eastAsia"/>
                <w:sz w:val="18"/>
                <w:szCs w:val="18"/>
              </w:rPr>
              <w:t>部分</w:t>
            </w:r>
            <w:r>
              <w:rPr>
                <w:rFonts w:ascii="宋体" w:hAnsi="宋体"/>
                <w:sz w:val="18"/>
                <w:szCs w:val="18"/>
              </w:rPr>
              <w:t>退款</w:t>
            </w:r>
          </w:p>
        </w:tc>
      </w:tr>
      <w:tr w:rsidR="004837C2" w14:paraId="0E58F004" w14:textId="77777777">
        <w:trPr>
          <w:jc w:val="center"/>
        </w:trPr>
        <w:tc>
          <w:tcPr>
            <w:tcW w:w="1583" w:type="dxa"/>
            <w:shd w:val="clear" w:color="auto" w:fill="F8F8F8"/>
            <w:vAlign w:val="center"/>
          </w:tcPr>
          <w:p w14:paraId="0BD93587"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26E7313E" w14:textId="77777777" w:rsidR="004837C2" w:rsidRDefault="005F3D5F">
            <w:pPr>
              <w:rPr>
                <w:rFonts w:ascii="Book Antiqua" w:hAnsi="Book Antiqua"/>
                <w:sz w:val="18"/>
                <w:szCs w:val="18"/>
              </w:rPr>
            </w:pPr>
            <w:r>
              <w:rPr>
                <w:rFonts w:ascii="Book Antiqua" w:hAnsi="Book Antiqua" w:hint="eastAsia"/>
                <w:sz w:val="18"/>
                <w:szCs w:val="18"/>
              </w:rPr>
              <w:t>针对</w:t>
            </w:r>
            <w:r>
              <w:rPr>
                <w:rFonts w:ascii="Book Antiqua" w:hAnsi="Book Antiqua"/>
                <w:sz w:val="18"/>
                <w:szCs w:val="18"/>
              </w:rPr>
              <w:t>未发货部分的</w:t>
            </w:r>
            <w:r>
              <w:rPr>
                <w:rFonts w:ascii="Book Antiqua" w:hAnsi="Book Antiqua" w:hint="eastAsia"/>
                <w:sz w:val="18"/>
                <w:szCs w:val="18"/>
              </w:rPr>
              <w:t>商品</w:t>
            </w:r>
            <w:r>
              <w:rPr>
                <w:rFonts w:ascii="Book Antiqua" w:hAnsi="Book Antiqua"/>
                <w:sz w:val="18"/>
                <w:szCs w:val="18"/>
              </w:rPr>
              <w:t>，可以</w:t>
            </w:r>
            <w:r>
              <w:rPr>
                <w:rFonts w:ascii="Book Antiqua" w:hAnsi="Book Antiqua" w:hint="eastAsia"/>
                <w:sz w:val="18"/>
                <w:szCs w:val="18"/>
              </w:rPr>
              <w:t>进行</w:t>
            </w:r>
            <w:r>
              <w:rPr>
                <w:rFonts w:ascii="Book Antiqua" w:hAnsi="Book Antiqua"/>
                <w:sz w:val="18"/>
                <w:szCs w:val="18"/>
              </w:rPr>
              <w:t>部分退款</w:t>
            </w:r>
            <w:r>
              <w:rPr>
                <w:rFonts w:ascii="Book Antiqua" w:hAnsi="Book Antiqua" w:hint="eastAsia"/>
                <w:sz w:val="18"/>
                <w:szCs w:val="18"/>
              </w:rPr>
              <w:t>操作，</w:t>
            </w:r>
            <w:r>
              <w:rPr>
                <w:rFonts w:ascii="Book Antiqua" w:hAnsi="Book Antiqua"/>
                <w:sz w:val="18"/>
                <w:szCs w:val="18"/>
              </w:rPr>
              <w:t>不</w:t>
            </w:r>
            <w:r>
              <w:rPr>
                <w:rFonts w:ascii="Book Antiqua" w:hAnsi="Book Antiqua" w:hint="eastAsia"/>
                <w:sz w:val="18"/>
                <w:szCs w:val="18"/>
              </w:rPr>
              <w:t>再</w:t>
            </w:r>
            <w:r>
              <w:rPr>
                <w:rFonts w:ascii="Book Antiqua" w:hAnsi="Book Antiqua"/>
                <w:sz w:val="18"/>
                <w:szCs w:val="18"/>
              </w:rPr>
              <w:t>进行</w:t>
            </w:r>
            <w:r>
              <w:rPr>
                <w:rFonts w:ascii="Book Antiqua" w:hAnsi="Book Antiqua" w:hint="eastAsia"/>
                <w:sz w:val="18"/>
                <w:szCs w:val="18"/>
              </w:rPr>
              <w:t>发货</w:t>
            </w:r>
            <w:r>
              <w:rPr>
                <w:rFonts w:ascii="Book Antiqua" w:hAnsi="Book Antiqua"/>
                <w:sz w:val="18"/>
                <w:szCs w:val="18"/>
              </w:rPr>
              <w:t>操作</w:t>
            </w:r>
            <w:r>
              <w:rPr>
                <w:rFonts w:ascii="Book Antiqua" w:hAnsi="Book Antiqua" w:hint="eastAsia"/>
                <w:sz w:val="18"/>
                <w:szCs w:val="18"/>
              </w:rPr>
              <w:t>，同时</w:t>
            </w:r>
            <w:r>
              <w:rPr>
                <w:rFonts w:ascii="Book Antiqua" w:hAnsi="Book Antiqua"/>
                <w:sz w:val="18"/>
                <w:szCs w:val="18"/>
              </w:rPr>
              <w:t>自动生成退款单。</w:t>
            </w:r>
          </w:p>
        </w:tc>
      </w:tr>
      <w:tr w:rsidR="004837C2" w14:paraId="2AC3F6C5" w14:textId="77777777">
        <w:trPr>
          <w:jc w:val="center"/>
        </w:trPr>
        <w:tc>
          <w:tcPr>
            <w:tcW w:w="1583" w:type="dxa"/>
            <w:shd w:val="clear" w:color="auto" w:fill="F8F8F8"/>
            <w:vAlign w:val="center"/>
          </w:tcPr>
          <w:p w14:paraId="04FC90C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84B45DC" w14:textId="77777777" w:rsidR="004837C2" w:rsidRDefault="005F3D5F">
            <w:pPr>
              <w:rPr>
                <w:rFonts w:ascii="宋体" w:hAnsi="宋体"/>
                <w:sz w:val="18"/>
                <w:szCs w:val="18"/>
              </w:rPr>
            </w:pPr>
            <w:r>
              <w:rPr>
                <w:rFonts w:ascii="宋体" w:hAnsi="宋体" w:hint="eastAsia"/>
                <w:sz w:val="18"/>
                <w:szCs w:val="18"/>
              </w:rPr>
              <w:t>郭荣</w:t>
            </w:r>
          </w:p>
        </w:tc>
      </w:tr>
      <w:tr w:rsidR="004837C2" w14:paraId="3079A78C" w14:textId="77777777">
        <w:trPr>
          <w:jc w:val="center"/>
        </w:trPr>
        <w:tc>
          <w:tcPr>
            <w:tcW w:w="1583" w:type="dxa"/>
            <w:shd w:val="clear" w:color="auto" w:fill="F8F8F8"/>
            <w:vAlign w:val="center"/>
          </w:tcPr>
          <w:p w14:paraId="3ADEA1FB"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9F8FFCA"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-2-26</w:t>
            </w:r>
          </w:p>
        </w:tc>
      </w:tr>
      <w:tr w:rsidR="004837C2" w14:paraId="13260688" w14:textId="77777777">
        <w:trPr>
          <w:jc w:val="center"/>
        </w:trPr>
        <w:tc>
          <w:tcPr>
            <w:tcW w:w="1583" w:type="dxa"/>
            <w:shd w:val="clear" w:color="auto" w:fill="F8F8F8"/>
            <w:vAlign w:val="center"/>
          </w:tcPr>
          <w:p w14:paraId="461D846B"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756DDF8C" w14:textId="77777777" w:rsidR="004837C2" w:rsidRDefault="005F3D5F">
            <w:pPr>
              <w:rPr>
                <w:rFonts w:ascii="宋体" w:hAnsi="宋体"/>
                <w:sz w:val="18"/>
                <w:szCs w:val="18"/>
              </w:rPr>
            </w:pPr>
            <w:r>
              <w:rPr>
                <w:noProof/>
              </w:rPr>
              <w:drawing>
                <wp:inline distT="0" distB="0" distL="0" distR="0" wp14:anchorId="3D304F09" wp14:editId="0154CF1C">
                  <wp:extent cx="4603750" cy="4408805"/>
                  <wp:effectExtent l="0" t="0" r="6350" b="10795"/>
                  <wp:docPr id="162" name="图片 162" descr="https://uploader.shimo.im/f/FUCHYu5z2wkZmmLF.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s://uploader.shimo.im/f/FUCHYu5z2wkZmmLF.png!thumbnai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622425" cy="4426375"/>
                          </a:xfrm>
                          <a:prstGeom prst="rect">
                            <a:avLst/>
                          </a:prstGeom>
                          <a:noFill/>
                          <a:ln>
                            <a:noFill/>
                          </a:ln>
                        </pic:spPr>
                      </pic:pic>
                    </a:graphicData>
                  </a:graphic>
                </wp:inline>
              </w:drawing>
            </w:r>
          </w:p>
        </w:tc>
      </w:tr>
      <w:tr w:rsidR="004837C2" w14:paraId="42903A88" w14:textId="77777777">
        <w:trPr>
          <w:jc w:val="center"/>
        </w:trPr>
        <w:tc>
          <w:tcPr>
            <w:tcW w:w="1583" w:type="dxa"/>
            <w:shd w:val="clear" w:color="auto" w:fill="F8F8F8"/>
            <w:vAlign w:val="center"/>
          </w:tcPr>
          <w:p w14:paraId="34D54EDF"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763F9514" w14:textId="77777777" w:rsidR="004837C2" w:rsidRDefault="005F3D5F">
            <w:r>
              <w:rPr>
                <w:noProof/>
              </w:rPr>
              <w:drawing>
                <wp:inline distT="0" distB="0" distL="0" distR="0" wp14:anchorId="2D9A198C" wp14:editId="0BD2E86E">
                  <wp:extent cx="4643755" cy="3575685"/>
                  <wp:effectExtent l="0" t="0" r="4445"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68"/>
                          <a:stretch>
                            <a:fillRect/>
                          </a:stretch>
                        </pic:blipFill>
                        <pic:spPr>
                          <a:xfrm>
                            <a:off x="0" y="0"/>
                            <a:ext cx="4643755" cy="3575685"/>
                          </a:xfrm>
                          <a:prstGeom prst="rect">
                            <a:avLst/>
                          </a:prstGeom>
                        </pic:spPr>
                      </pic:pic>
                    </a:graphicData>
                  </a:graphic>
                </wp:inline>
              </w:drawing>
            </w:r>
          </w:p>
          <w:p w14:paraId="004718D4" w14:textId="77777777" w:rsidR="004837C2" w:rsidRDefault="005F3D5F">
            <w:pPr>
              <w:rPr>
                <w:rFonts w:ascii="宋体" w:hAnsi="宋体"/>
                <w:sz w:val="18"/>
                <w:szCs w:val="18"/>
              </w:rPr>
            </w:pPr>
            <w:r>
              <w:rPr>
                <w:noProof/>
              </w:rPr>
              <w:drawing>
                <wp:inline distT="0" distB="0" distL="0" distR="0" wp14:anchorId="352B7766" wp14:editId="5F90656C">
                  <wp:extent cx="4643755" cy="2616835"/>
                  <wp:effectExtent l="0" t="0" r="4445" b="1206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72"/>
                          <a:stretch>
                            <a:fillRect/>
                          </a:stretch>
                        </pic:blipFill>
                        <pic:spPr>
                          <a:xfrm>
                            <a:off x="0" y="0"/>
                            <a:ext cx="4643755" cy="2616835"/>
                          </a:xfrm>
                          <a:prstGeom prst="rect">
                            <a:avLst/>
                          </a:prstGeom>
                        </pic:spPr>
                      </pic:pic>
                    </a:graphicData>
                  </a:graphic>
                </wp:inline>
              </w:drawing>
            </w:r>
          </w:p>
        </w:tc>
      </w:tr>
      <w:tr w:rsidR="004837C2" w14:paraId="64D48066" w14:textId="77777777">
        <w:trPr>
          <w:jc w:val="center"/>
        </w:trPr>
        <w:tc>
          <w:tcPr>
            <w:tcW w:w="1583" w:type="dxa"/>
            <w:shd w:val="clear" w:color="auto" w:fill="F8F8F8"/>
            <w:vAlign w:val="center"/>
          </w:tcPr>
          <w:p w14:paraId="3222521E"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69B52189"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发货、部分发货订单，</w:t>
            </w:r>
            <w:r>
              <w:rPr>
                <w:rFonts w:ascii="Book Antiqua" w:hAnsi="Book Antiqua" w:hint="eastAsia"/>
                <w:sz w:val="18"/>
                <w:szCs w:val="18"/>
              </w:rPr>
              <w:t>可</w:t>
            </w:r>
            <w:r>
              <w:rPr>
                <w:rFonts w:ascii="Book Antiqua" w:hAnsi="Book Antiqua"/>
                <w:sz w:val="18"/>
                <w:szCs w:val="18"/>
              </w:rPr>
              <w:t>进行</w:t>
            </w:r>
            <w:r>
              <w:rPr>
                <w:rFonts w:ascii="Book Antiqua" w:hAnsi="Book Antiqua" w:hint="eastAsia"/>
                <w:sz w:val="18"/>
                <w:szCs w:val="18"/>
              </w:rPr>
              <w:t>“</w:t>
            </w:r>
            <w:r>
              <w:rPr>
                <w:rFonts w:ascii="Book Antiqua" w:hAnsi="Book Antiqua"/>
                <w:sz w:val="18"/>
                <w:szCs w:val="18"/>
              </w:rPr>
              <w:t>部分退款</w:t>
            </w:r>
            <w:r>
              <w:rPr>
                <w:rFonts w:ascii="Book Antiqua" w:hAnsi="Book Antiqua" w:hint="eastAsia"/>
                <w:sz w:val="18"/>
                <w:szCs w:val="18"/>
              </w:rPr>
              <w:t>“</w:t>
            </w:r>
            <w:r>
              <w:rPr>
                <w:rFonts w:ascii="Book Antiqua" w:hAnsi="Book Antiqua"/>
                <w:sz w:val="18"/>
                <w:szCs w:val="18"/>
              </w:rPr>
              <w:t>操作</w:t>
            </w:r>
          </w:p>
        </w:tc>
      </w:tr>
      <w:tr w:rsidR="004837C2" w14:paraId="22A87913" w14:textId="77777777">
        <w:trPr>
          <w:jc w:val="center"/>
        </w:trPr>
        <w:tc>
          <w:tcPr>
            <w:tcW w:w="1583" w:type="dxa"/>
            <w:shd w:val="clear" w:color="auto" w:fill="F8F8F8"/>
            <w:vAlign w:val="center"/>
          </w:tcPr>
          <w:p w14:paraId="474EBE05"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32DC8E0C" w14:textId="77777777" w:rsidR="004837C2" w:rsidRDefault="005F3D5F">
            <w:pPr>
              <w:rPr>
                <w:rFonts w:ascii="Book Antiqua" w:hAnsi="Book Antiqua"/>
                <w:b/>
                <w:sz w:val="18"/>
                <w:szCs w:val="18"/>
              </w:rPr>
            </w:pPr>
            <w:r>
              <w:rPr>
                <w:rFonts w:ascii="Book Antiqua" w:hAnsi="Book Antiqua" w:hint="eastAsia"/>
                <w:b/>
                <w:sz w:val="18"/>
                <w:szCs w:val="18"/>
              </w:rPr>
              <w:t>描述</w:t>
            </w:r>
          </w:p>
          <w:p w14:paraId="52424018"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、部分</w:t>
            </w:r>
            <w:r>
              <w:rPr>
                <w:rFonts w:ascii="Book Antiqua" w:hAnsi="Book Antiqua"/>
                <w:sz w:val="18"/>
                <w:szCs w:val="18"/>
              </w:rPr>
              <w:t>退款</w:t>
            </w:r>
          </w:p>
          <w:p w14:paraId="52A1BB79" w14:textId="77777777" w:rsidR="004837C2" w:rsidRDefault="005F3D5F">
            <w:pPr>
              <w:rPr>
                <w:rFonts w:ascii="Book Antiqua" w:hAnsi="Book Antiqua"/>
                <w:b/>
                <w:sz w:val="18"/>
                <w:szCs w:val="18"/>
              </w:rPr>
            </w:pPr>
            <w:r>
              <w:rPr>
                <w:rFonts w:ascii="Book Antiqua" w:hAnsi="Book Antiqua" w:hint="eastAsia"/>
                <w:b/>
                <w:sz w:val="18"/>
                <w:szCs w:val="18"/>
              </w:rPr>
              <w:t>过程</w:t>
            </w:r>
          </w:p>
          <w:p w14:paraId="21A1FA3C" w14:textId="77777777" w:rsidR="004837C2" w:rsidRDefault="005F3D5F">
            <w:pPr>
              <w:rPr>
                <w:rFonts w:ascii="Book Antiqua" w:hAnsi="Book Antiqua"/>
                <w:sz w:val="18"/>
                <w:szCs w:val="18"/>
              </w:rPr>
            </w:pPr>
            <w:r>
              <w:rPr>
                <w:rFonts w:ascii="Book Antiqua" w:hAnsi="Book Antiqua" w:hint="eastAsia"/>
                <w:sz w:val="18"/>
                <w:szCs w:val="18"/>
              </w:rPr>
              <w:t>2</w:t>
            </w:r>
            <w:r>
              <w:rPr>
                <w:rFonts w:ascii="Book Antiqua" w:hAnsi="Book Antiqua" w:hint="eastAsia"/>
                <w:sz w:val="18"/>
                <w:szCs w:val="18"/>
              </w:rPr>
              <w:t>、点击“</w:t>
            </w:r>
            <w:r>
              <w:rPr>
                <w:rFonts w:ascii="Book Antiqua" w:hAnsi="Book Antiqua"/>
                <w:sz w:val="18"/>
                <w:szCs w:val="18"/>
              </w:rPr>
              <w:t>部分退款</w:t>
            </w:r>
            <w:r>
              <w:rPr>
                <w:rFonts w:ascii="Book Antiqua" w:hAnsi="Book Antiqua" w:hint="eastAsia"/>
                <w:sz w:val="18"/>
                <w:szCs w:val="18"/>
              </w:rPr>
              <w:t>”</w:t>
            </w:r>
          </w:p>
          <w:p w14:paraId="5E098B23"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3</w:t>
            </w:r>
            <w:r>
              <w:rPr>
                <w:rFonts w:ascii="Book Antiqua" w:hAnsi="Book Antiqua" w:hint="eastAsia"/>
                <w:color w:val="000000" w:themeColor="text1"/>
                <w:sz w:val="18"/>
                <w:szCs w:val="18"/>
              </w:rPr>
              <w:t>、</w:t>
            </w:r>
            <w:r>
              <w:rPr>
                <w:rFonts w:ascii="Book Antiqua" w:hAnsi="Book Antiqua"/>
                <w:color w:val="000000" w:themeColor="text1"/>
                <w:sz w:val="18"/>
                <w:szCs w:val="18"/>
              </w:rPr>
              <w:t>选择</w:t>
            </w:r>
            <w:r>
              <w:rPr>
                <w:rFonts w:ascii="Book Antiqua" w:hAnsi="Book Antiqua" w:hint="eastAsia"/>
                <w:color w:val="000000" w:themeColor="text1"/>
                <w:sz w:val="18"/>
                <w:szCs w:val="18"/>
              </w:rPr>
              <w:t>“</w:t>
            </w:r>
            <w:r>
              <w:rPr>
                <w:rFonts w:ascii="Book Antiqua" w:hAnsi="Book Antiqua"/>
                <w:color w:val="000000" w:themeColor="text1"/>
                <w:sz w:val="18"/>
                <w:szCs w:val="18"/>
              </w:rPr>
              <w:t>部分退款</w:t>
            </w:r>
            <w:r>
              <w:rPr>
                <w:rFonts w:ascii="Book Antiqua" w:hAnsi="Book Antiqua"/>
                <w:color w:val="000000" w:themeColor="text1"/>
                <w:sz w:val="18"/>
                <w:szCs w:val="18"/>
              </w:rPr>
              <w:t>”</w:t>
            </w:r>
            <w:r>
              <w:rPr>
                <w:rFonts w:ascii="Book Antiqua" w:hAnsi="Book Antiqua"/>
                <w:color w:val="000000" w:themeColor="text1"/>
                <w:sz w:val="18"/>
                <w:szCs w:val="18"/>
              </w:rPr>
              <w:t>的</w:t>
            </w:r>
            <w:r>
              <w:rPr>
                <w:rFonts w:ascii="Book Antiqua" w:hAnsi="Book Antiqua" w:hint="eastAsia"/>
                <w:color w:val="000000" w:themeColor="text1"/>
                <w:sz w:val="18"/>
                <w:szCs w:val="18"/>
              </w:rPr>
              <w:t>“</w:t>
            </w:r>
            <w:r>
              <w:rPr>
                <w:rFonts w:ascii="Book Antiqua" w:hAnsi="Book Antiqua"/>
                <w:color w:val="000000" w:themeColor="text1"/>
                <w:sz w:val="18"/>
                <w:szCs w:val="18"/>
              </w:rPr>
              <w:t>商品</w:t>
            </w:r>
            <w:r>
              <w:rPr>
                <w:rFonts w:ascii="Book Antiqua" w:hAnsi="Book Antiqua"/>
                <w:color w:val="000000" w:themeColor="text1"/>
                <w:sz w:val="18"/>
                <w:szCs w:val="18"/>
              </w:rPr>
              <w:t>”</w:t>
            </w:r>
            <w:r>
              <w:rPr>
                <w:rFonts w:ascii="Book Antiqua" w:hAnsi="Book Antiqua" w:hint="eastAsia"/>
                <w:color w:val="000000" w:themeColor="text1"/>
                <w:sz w:val="18"/>
                <w:szCs w:val="18"/>
              </w:rPr>
              <w:t>”</w:t>
            </w:r>
            <w:r>
              <w:rPr>
                <w:rFonts w:ascii="Book Antiqua" w:hAnsi="Book Antiqua"/>
                <w:color w:val="000000" w:themeColor="text1"/>
                <w:sz w:val="18"/>
                <w:szCs w:val="18"/>
              </w:rPr>
              <w:t>数量</w:t>
            </w:r>
            <w:r>
              <w:rPr>
                <w:rFonts w:ascii="Book Antiqua" w:hAnsi="Book Antiqua"/>
                <w:color w:val="000000" w:themeColor="text1"/>
                <w:sz w:val="18"/>
                <w:szCs w:val="18"/>
              </w:rPr>
              <w:t>“</w:t>
            </w:r>
            <w:r>
              <w:rPr>
                <w:rFonts w:ascii="Book Antiqua" w:hAnsi="Book Antiqua"/>
                <w:color w:val="000000" w:themeColor="text1"/>
                <w:sz w:val="18"/>
                <w:szCs w:val="18"/>
              </w:rPr>
              <w:t>，退款的金额；</w:t>
            </w:r>
          </w:p>
          <w:p w14:paraId="2F2BB886"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4</w:t>
            </w:r>
            <w:r>
              <w:rPr>
                <w:rFonts w:ascii="Book Antiqua" w:hAnsi="Book Antiqua" w:hint="eastAsia"/>
                <w:color w:val="000000" w:themeColor="text1"/>
                <w:sz w:val="18"/>
                <w:szCs w:val="18"/>
              </w:rPr>
              <w:t>、点击</w:t>
            </w:r>
            <w:r>
              <w:rPr>
                <w:rFonts w:ascii="Book Antiqua" w:hAnsi="Book Antiqua"/>
                <w:color w:val="000000" w:themeColor="text1"/>
                <w:sz w:val="18"/>
                <w:szCs w:val="18"/>
              </w:rPr>
              <w:t>确定</w:t>
            </w:r>
            <w:r>
              <w:rPr>
                <w:rFonts w:ascii="Book Antiqua" w:hAnsi="Book Antiqua" w:hint="eastAsia"/>
                <w:color w:val="000000" w:themeColor="text1"/>
                <w:sz w:val="18"/>
                <w:szCs w:val="18"/>
              </w:rPr>
              <w:t>，系统发起“</w:t>
            </w:r>
            <w:r>
              <w:rPr>
                <w:rFonts w:ascii="Book Antiqua" w:hAnsi="Book Antiqua"/>
                <w:color w:val="000000" w:themeColor="text1"/>
                <w:sz w:val="18"/>
                <w:szCs w:val="18"/>
              </w:rPr>
              <w:t>部分退款</w:t>
            </w:r>
            <w:r>
              <w:rPr>
                <w:rFonts w:ascii="Book Antiqua" w:hAnsi="Book Antiqua"/>
                <w:color w:val="000000" w:themeColor="text1"/>
                <w:sz w:val="18"/>
                <w:szCs w:val="18"/>
              </w:rPr>
              <w:t>“</w:t>
            </w:r>
            <w:r>
              <w:rPr>
                <w:rFonts w:ascii="Book Antiqua" w:hAnsi="Book Antiqua"/>
                <w:color w:val="000000" w:themeColor="text1"/>
                <w:sz w:val="18"/>
                <w:szCs w:val="18"/>
              </w:rPr>
              <w:t>流程；</w:t>
            </w:r>
            <w:r>
              <w:rPr>
                <w:rFonts w:ascii="Book Antiqua" w:hAnsi="Book Antiqua" w:hint="eastAsia"/>
                <w:color w:val="000000" w:themeColor="text1"/>
                <w:sz w:val="18"/>
                <w:szCs w:val="18"/>
              </w:rPr>
              <w:t>若</w:t>
            </w:r>
            <w:r>
              <w:rPr>
                <w:rFonts w:ascii="Book Antiqua" w:hAnsi="Book Antiqua"/>
                <w:color w:val="000000" w:themeColor="text1"/>
                <w:sz w:val="18"/>
                <w:szCs w:val="18"/>
              </w:rPr>
              <w:t>未生产配货单，</w:t>
            </w:r>
            <w:r>
              <w:rPr>
                <w:rFonts w:ascii="Book Antiqua" w:hAnsi="Book Antiqua" w:hint="eastAsia"/>
                <w:color w:val="000000" w:themeColor="text1"/>
                <w:sz w:val="18"/>
                <w:szCs w:val="18"/>
              </w:rPr>
              <w:t>则</w:t>
            </w:r>
            <w:r>
              <w:rPr>
                <w:rFonts w:ascii="Book Antiqua" w:hAnsi="Book Antiqua"/>
                <w:color w:val="000000" w:themeColor="text1"/>
                <w:sz w:val="18"/>
                <w:szCs w:val="18"/>
              </w:rPr>
              <w:t>直接部分退款成功</w:t>
            </w:r>
            <w:r>
              <w:rPr>
                <w:rFonts w:ascii="Book Antiqua" w:hAnsi="Book Antiqua" w:hint="eastAsia"/>
                <w:color w:val="000000" w:themeColor="text1"/>
                <w:sz w:val="18"/>
                <w:szCs w:val="18"/>
              </w:rPr>
              <w:t>；</w:t>
            </w:r>
            <w:r>
              <w:rPr>
                <w:rFonts w:ascii="Book Antiqua" w:hAnsi="Book Antiqua"/>
                <w:color w:val="000000" w:themeColor="text1"/>
                <w:sz w:val="18"/>
                <w:szCs w:val="18"/>
              </w:rPr>
              <w:t>针对已生成配货单</w:t>
            </w:r>
            <w:r>
              <w:rPr>
                <w:rFonts w:ascii="Book Antiqua" w:hAnsi="Book Antiqua" w:hint="eastAsia"/>
                <w:color w:val="000000" w:themeColor="text1"/>
                <w:sz w:val="18"/>
                <w:szCs w:val="18"/>
              </w:rPr>
              <w:t>的</w:t>
            </w:r>
            <w:r>
              <w:rPr>
                <w:rFonts w:ascii="Book Antiqua" w:hAnsi="Book Antiqua"/>
                <w:color w:val="000000" w:themeColor="text1"/>
                <w:sz w:val="18"/>
                <w:szCs w:val="18"/>
              </w:rPr>
              <w:t>订单则：</w:t>
            </w:r>
          </w:p>
          <w:p w14:paraId="3B52BB5B"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a.</w:t>
            </w:r>
            <w:r>
              <w:rPr>
                <w:rFonts w:ascii="Book Antiqua" w:hAnsi="Book Antiqua" w:hint="eastAsia"/>
                <w:color w:val="000000" w:themeColor="text1"/>
                <w:sz w:val="18"/>
                <w:szCs w:val="18"/>
              </w:rPr>
              <w:t>配货单拦截并作废成功，则成功取消，</w:t>
            </w:r>
            <w:r>
              <w:rPr>
                <w:rFonts w:ascii="Book Antiqua" w:hAnsi="Book Antiqua"/>
                <w:color w:val="000000" w:themeColor="text1"/>
                <w:sz w:val="18"/>
                <w:szCs w:val="18"/>
              </w:rPr>
              <w:t>回退库存；</w:t>
            </w:r>
          </w:p>
          <w:p w14:paraId="6FEA6141"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b.</w:t>
            </w:r>
            <w:r>
              <w:rPr>
                <w:rFonts w:ascii="Book Antiqua" w:hAnsi="Book Antiqua" w:hint="eastAsia"/>
                <w:color w:val="000000" w:themeColor="text1"/>
                <w:sz w:val="18"/>
                <w:szCs w:val="18"/>
              </w:rPr>
              <w:t>配货单拦截并作废失败，则取消失败</w:t>
            </w:r>
          </w:p>
          <w:p w14:paraId="0DA1FA98"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lastRenderedPageBreak/>
              <w:t>规则</w:t>
            </w:r>
            <w:r>
              <w:rPr>
                <w:rFonts w:ascii="Book Antiqua" w:hAnsi="Book Antiqua" w:hint="eastAsia"/>
                <w:b/>
                <w:color w:val="000000" w:themeColor="text1"/>
                <w:sz w:val="18"/>
                <w:szCs w:val="18"/>
              </w:rPr>
              <w:t xml:space="preserve"> </w:t>
            </w:r>
          </w:p>
          <w:p w14:paraId="1A1755FD" w14:textId="77777777" w:rsidR="004837C2" w:rsidRDefault="005F3D5F">
            <w:pPr>
              <w:rPr>
                <w:rFonts w:ascii="Book Antiqua" w:hAnsi="Book Antiqua"/>
                <w:sz w:val="18"/>
                <w:szCs w:val="18"/>
              </w:rPr>
            </w:pPr>
            <w:r>
              <w:rPr>
                <w:rFonts w:ascii="Book Antiqua" w:hAnsi="Book Antiqua" w:hint="eastAsia"/>
                <w:sz w:val="18"/>
                <w:szCs w:val="18"/>
              </w:rPr>
              <w:t>5</w:t>
            </w:r>
            <w:r>
              <w:rPr>
                <w:rFonts w:ascii="Book Antiqua" w:hAnsi="Book Antiqua" w:hint="eastAsia"/>
                <w:sz w:val="18"/>
                <w:szCs w:val="18"/>
              </w:rPr>
              <w:t>、“</w:t>
            </w:r>
            <w:r>
              <w:rPr>
                <w:rFonts w:ascii="Book Antiqua" w:hAnsi="Book Antiqua"/>
                <w:sz w:val="18"/>
                <w:szCs w:val="18"/>
              </w:rPr>
              <w:t>部分退款</w:t>
            </w:r>
            <w:r>
              <w:rPr>
                <w:rFonts w:ascii="Book Antiqua" w:hAnsi="Book Antiqua"/>
                <w:sz w:val="18"/>
                <w:szCs w:val="18"/>
              </w:rPr>
              <w:t>“</w:t>
            </w:r>
            <w:r>
              <w:rPr>
                <w:rFonts w:ascii="Book Antiqua" w:hAnsi="Book Antiqua"/>
                <w:sz w:val="18"/>
                <w:szCs w:val="18"/>
              </w:rPr>
              <w:t>弹窗，展示的</w:t>
            </w:r>
            <w:r>
              <w:rPr>
                <w:rFonts w:ascii="Book Antiqua" w:hAnsi="Book Antiqua" w:hint="eastAsia"/>
                <w:sz w:val="18"/>
                <w:szCs w:val="18"/>
              </w:rPr>
              <w:t>单价</w:t>
            </w:r>
            <w:r>
              <w:rPr>
                <w:rFonts w:ascii="Book Antiqua" w:hAnsi="Book Antiqua"/>
                <w:sz w:val="18"/>
                <w:szCs w:val="18"/>
              </w:rPr>
              <w:t>和</w:t>
            </w:r>
            <w:r>
              <w:rPr>
                <w:rFonts w:ascii="Book Antiqua" w:hAnsi="Book Antiqua" w:hint="eastAsia"/>
                <w:sz w:val="18"/>
                <w:szCs w:val="18"/>
              </w:rPr>
              <w:t>币种</w:t>
            </w:r>
            <w:r>
              <w:rPr>
                <w:rFonts w:ascii="Book Antiqua" w:hAnsi="Book Antiqua"/>
                <w:sz w:val="18"/>
                <w:szCs w:val="18"/>
              </w:rPr>
              <w:t>都展示，原始</w:t>
            </w:r>
            <w:r>
              <w:rPr>
                <w:rFonts w:ascii="Book Antiqua" w:hAnsi="Book Antiqua" w:hint="eastAsia"/>
                <w:sz w:val="18"/>
                <w:szCs w:val="18"/>
              </w:rPr>
              <w:t>币种</w:t>
            </w:r>
            <w:r>
              <w:rPr>
                <w:rFonts w:ascii="Book Antiqua" w:hAnsi="Book Antiqua"/>
                <w:sz w:val="18"/>
                <w:szCs w:val="18"/>
              </w:rPr>
              <w:t>信息。</w:t>
            </w:r>
          </w:p>
          <w:p w14:paraId="0C4A8A4E" w14:textId="77777777" w:rsidR="004837C2" w:rsidRDefault="005F3D5F">
            <w:pPr>
              <w:rPr>
                <w:rFonts w:ascii="Book Antiqua" w:hAnsi="Book Antiqua"/>
                <w:sz w:val="18"/>
                <w:szCs w:val="18"/>
              </w:rPr>
            </w:pPr>
            <w:r>
              <w:rPr>
                <w:rFonts w:ascii="Book Antiqua" w:hAnsi="Book Antiqua"/>
                <w:sz w:val="18"/>
                <w:szCs w:val="18"/>
              </w:rPr>
              <w:t>6</w:t>
            </w:r>
            <w:r>
              <w:rPr>
                <w:rFonts w:ascii="Book Antiqua" w:hAnsi="Book Antiqua" w:hint="eastAsia"/>
                <w:sz w:val="18"/>
                <w:szCs w:val="18"/>
              </w:rPr>
              <w:t>、</w:t>
            </w:r>
            <w:r>
              <w:rPr>
                <w:rFonts w:ascii="Book Antiqua" w:hAnsi="Book Antiqua"/>
                <w:sz w:val="18"/>
                <w:szCs w:val="18"/>
              </w:rPr>
              <w:t>退款金额，</w:t>
            </w:r>
            <w:r>
              <w:rPr>
                <w:rFonts w:ascii="Book Antiqua" w:hAnsi="Book Antiqua" w:hint="eastAsia"/>
                <w:sz w:val="18"/>
                <w:szCs w:val="18"/>
              </w:rPr>
              <w:t>根据</w:t>
            </w:r>
            <w:r>
              <w:rPr>
                <w:rFonts w:ascii="Book Antiqua" w:hAnsi="Book Antiqua"/>
                <w:sz w:val="18"/>
                <w:szCs w:val="18"/>
              </w:rPr>
              <w:t>选择的</w:t>
            </w:r>
            <w:r>
              <w:rPr>
                <w:rFonts w:ascii="Book Antiqua" w:hAnsi="Book Antiqua" w:hint="eastAsia"/>
                <w:sz w:val="18"/>
                <w:szCs w:val="18"/>
              </w:rPr>
              <w:t>退款</w:t>
            </w:r>
            <w:r>
              <w:rPr>
                <w:rFonts w:ascii="Book Antiqua" w:hAnsi="Book Antiqua"/>
                <w:sz w:val="18"/>
                <w:szCs w:val="18"/>
              </w:rPr>
              <w:t>产品自动</w:t>
            </w:r>
            <w:r>
              <w:rPr>
                <w:rFonts w:ascii="Book Antiqua" w:hAnsi="Book Antiqua" w:hint="eastAsia"/>
                <w:sz w:val="18"/>
                <w:szCs w:val="18"/>
              </w:rPr>
              <w:t>计算</w:t>
            </w:r>
            <w:r>
              <w:rPr>
                <w:rFonts w:ascii="Book Antiqua" w:hAnsi="Book Antiqua"/>
                <w:sz w:val="18"/>
                <w:szCs w:val="18"/>
              </w:rPr>
              <w:t>出来，币种默认选择</w:t>
            </w:r>
            <w:r>
              <w:rPr>
                <w:rFonts w:ascii="Book Antiqua" w:hAnsi="Book Antiqua" w:hint="eastAsia"/>
                <w:sz w:val="18"/>
                <w:szCs w:val="18"/>
              </w:rPr>
              <w:t>原始</w:t>
            </w:r>
            <w:r>
              <w:rPr>
                <w:rFonts w:ascii="Book Antiqua" w:hAnsi="Book Antiqua"/>
                <w:sz w:val="18"/>
                <w:szCs w:val="18"/>
              </w:rPr>
              <w:t>币种。</w:t>
            </w:r>
            <w:r>
              <w:rPr>
                <w:rFonts w:ascii="Book Antiqua" w:hAnsi="Book Antiqua" w:hint="eastAsia"/>
                <w:sz w:val="18"/>
                <w:szCs w:val="18"/>
              </w:rPr>
              <w:t>用户</w:t>
            </w:r>
            <w:r>
              <w:rPr>
                <w:rFonts w:ascii="Book Antiqua" w:hAnsi="Book Antiqua"/>
                <w:sz w:val="18"/>
                <w:szCs w:val="18"/>
              </w:rPr>
              <w:t>可以编辑退款金额和重新选择币种。</w:t>
            </w:r>
          </w:p>
        </w:tc>
      </w:tr>
      <w:tr w:rsidR="004837C2" w14:paraId="05C51632" w14:textId="77777777">
        <w:trPr>
          <w:trHeight w:val="561"/>
          <w:jc w:val="center"/>
        </w:trPr>
        <w:tc>
          <w:tcPr>
            <w:tcW w:w="1583" w:type="dxa"/>
            <w:shd w:val="clear" w:color="auto" w:fill="F8F8F8"/>
            <w:vAlign w:val="center"/>
          </w:tcPr>
          <w:p w14:paraId="3439A439"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225DDBC7"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04497F4E" w14:textId="77777777">
        <w:trPr>
          <w:trHeight w:val="211"/>
          <w:jc w:val="center"/>
        </w:trPr>
        <w:tc>
          <w:tcPr>
            <w:tcW w:w="1583" w:type="dxa"/>
            <w:shd w:val="clear" w:color="auto" w:fill="F8F8F8"/>
            <w:vAlign w:val="center"/>
          </w:tcPr>
          <w:p w14:paraId="74F138C7"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651C2878" w14:textId="77777777" w:rsidR="004837C2" w:rsidRDefault="005F3D5F">
            <w:pPr>
              <w:rPr>
                <w:rFonts w:ascii="Book Antiqua" w:hAnsi="Book Antiqua"/>
                <w:sz w:val="18"/>
                <w:szCs w:val="18"/>
              </w:rPr>
            </w:pPr>
            <w:r>
              <w:rPr>
                <w:rFonts w:ascii="Book Antiqua" w:hAnsi="Book Antiqua"/>
                <w:sz w:val="18"/>
                <w:szCs w:val="18"/>
              </w:rPr>
              <w:t>无</w:t>
            </w:r>
          </w:p>
        </w:tc>
      </w:tr>
      <w:tr w:rsidR="004837C2" w14:paraId="45D5626B" w14:textId="77777777">
        <w:trPr>
          <w:trHeight w:val="363"/>
          <w:jc w:val="center"/>
        </w:trPr>
        <w:tc>
          <w:tcPr>
            <w:tcW w:w="1583" w:type="dxa"/>
            <w:shd w:val="clear" w:color="auto" w:fill="F8F8F8"/>
            <w:vAlign w:val="center"/>
          </w:tcPr>
          <w:p w14:paraId="12A5828B"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728DD29A" w14:textId="77777777" w:rsidR="004837C2" w:rsidRDefault="005F3D5F">
            <w:r>
              <w:rPr>
                <w:rFonts w:ascii="Book Antiqua" w:hAnsi="Book Antiqua" w:hint="eastAsia"/>
                <w:sz w:val="18"/>
                <w:szCs w:val="18"/>
              </w:rPr>
              <w:t>无</w:t>
            </w:r>
          </w:p>
        </w:tc>
      </w:tr>
      <w:tr w:rsidR="004837C2" w14:paraId="02359DE7" w14:textId="77777777">
        <w:trPr>
          <w:trHeight w:val="321"/>
          <w:jc w:val="center"/>
        </w:trPr>
        <w:tc>
          <w:tcPr>
            <w:tcW w:w="1583" w:type="dxa"/>
            <w:shd w:val="clear" w:color="auto" w:fill="F8F8F8"/>
            <w:vAlign w:val="center"/>
          </w:tcPr>
          <w:p w14:paraId="262D821B"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3AE51A7A" w14:textId="77777777" w:rsidR="004837C2" w:rsidRDefault="004837C2">
            <w:pPr>
              <w:rPr>
                <w:rFonts w:ascii="Book Antiqua" w:hAnsi="Book Antiqua"/>
                <w:sz w:val="18"/>
                <w:szCs w:val="18"/>
              </w:rPr>
            </w:pPr>
          </w:p>
        </w:tc>
      </w:tr>
    </w:tbl>
    <w:p w14:paraId="5DF769C1" w14:textId="77777777" w:rsidR="004837C2" w:rsidRDefault="004837C2"/>
    <w:p w14:paraId="77A0EBDA" w14:textId="77777777" w:rsidR="004837C2" w:rsidRDefault="005F3D5F">
      <w:pPr>
        <w:pStyle w:val="3"/>
        <w:numPr>
          <w:ilvl w:val="2"/>
          <w:numId w:val="23"/>
        </w:numPr>
        <w:rPr>
          <w:rFonts w:ascii="黑体" w:eastAsia="黑体" w:hAnsi="黑体"/>
          <w:sz w:val="24"/>
          <w:szCs w:val="24"/>
        </w:rPr>
      </w:pPr>
      <w:bookmarkStart w:id="80" w:name="_Toc12719557"/>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32</w:t>
      </w:r>
      <w:r>
        <w:rPr>
          <w:rFonts w:ascii="黑体" w:eastAsia="黑体" w:hAnsi="黑体" w:hint="eastAsia"/>
          <w:sz w:val="24"/>
          <w:szCs w:val="24"/>
        </w:rPr>
        <w:t>.0 拦截</w:t>
      </w:r>
      <w:r>
        <w:rPr>
          <w:rFonts w:ascii="黑体" w:eastAsia="黑体" w:hAnsi="黑体"/>
          <w:sz w:val="24"/>
          <w:szCs w:val="24"/>
        </w:rPr>
        <w:t>订单</w:t>
      </w:r>
      <w:bookmarkEnd w:id="80"/>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104112D" w14:textId="77777777">
        <w:trPr>
          <w:jc w:val="center"/>
        </w:trPr>
        <w:tc>
          <w:tcPr>
            <w:tcW w:w="1583" w:type="dxa"/>
            <w:shd w:val="clear" w:color="auto" w:fill="F8F8F8"/>
            <w:vAlign w:val="center"/>
          </w:tcPr>
          <w:p w14:paraId="7384F9C3"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F6E9983"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32</w:t>
            </w:r>
            <w:r>
              <w:rPr>
                <w:rFonts w:ascii="Book Antiqua" w:hAnsi="Book Antiqua" w:hint="eastAsia"/>
                <w:b/>
                <w:color w:val="00B050"/>
                <w:sz w:val="18"/>
                <w:szCs w:val="18"/>
              </w:rPr>
              <w:t>.0</w:t>
            </w:r>
          </w:p>
        </w:tc>
      </w:tr>
      <w:tr w:rsidR="004837C2" w14:paraId="3BBC9FDA" w14:textId="77777777">
        <w:trPr>
          <w:jc w:val="center"/>
        </w:trPr>
        <w:tc>
          <w:tcPr>
            <w:tcW w:w="1583" w:type="dxa"/>
            <w:shd w:val="clear" w:color="auto" w:fill="F8F8F8"/>
            <w:vAlign w:val="center"/>
          </w:tcPr>
          <w:p w14:paraId="7413DC56"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38F8CC26" w14:textId="77777777" w:rsidR="004837C2" w:rsidRDefault="005F3D5F">
            <w:pPr>
              <w:rPr>
                <w:rFonts w:ascii="Book Antiqua" w:hAnsi="Book Antiqua"/>
                <w:sz w:val="18"/>
                <w:szCs w:val="18"/>
              </w:rPr>
            </w:pPr>
            <w:r>
              <w:rPr>
                <w:rFonts w:ascii="宋体" w:hAnsi="宋体" w:hint="eastAsia"/>
                <w:sz w:val="18"/>
                <w:szCs w:val="18"/>
              </w:rPr>
              <w:t>编辑</w:t>
            </w:r>
            <w:r>
              <w:rPr>
                <w:rFonts w:ascii="宋体" w:hAnsi="宋体"/>
                <w:sz w:val="18"/>
                <w:szCs w:val="18"/>
              </w:rPr>
              <w:t>订单</w:t>
            </w:r>
          </w:p>
        </w:tc>
      </w:tr>
      <w:tr w:rsidR="004837C2" w14:paraId="75D3D4BB" w14:textId="77777777">
        <w:trPr>
          <w:jc w:val="center"/>
        </w:trPr>
        <w:tc>
          <w:tcPr>
            <w:tcW w:w="1583" w:type="dxa"/>
            <w:shd w:val="clear" w:color="auto" w:fill="F8F8F8"/>
            <w:vAlign w:val="center"/>
          </w:tcPr>
          <w:p w14:paraId="4E4D4410"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538F9CD" w14:textId="77777777" w:rsidR="004837C2" w:rsidRDefault="005F3D5F">
            <w:pPr>
              <w:rPr>
                <w:rFonts w:ascii="Book Antiqua" w:hAnsi="Book Antiqua"/>
                <w:sz w:val="18"/>
                <w:szCs w:val="18"/>
              </w:rPr>
            </w:pPr>
            <w:r>
              <w:rPr>
                <w:rFonts w:ascii="Book Antiqua" w:hAnsi="Book Antiqua" w:hint="eastAsia"/>
                <w:sz w:val="18"/>
                <w:szCs w:val="18"/>
              </w:rPr>
              <w:t>针对未</w:t>
            </w:r>
            <w:r>
              <w:rPr>
                <w:rFonts w:ascii="Book Antiqua" w:hAnsi="Book Antiqua"/>
                <w:sz w:val="18"/>
                <w:szCs w:val="18"/>
              </w:rPr>
              <w:t>发货、部分发货的订单都能进行拦截订单操作，拦截成功后，</w:t>
            </w:r>
            <w:r>
              <w:rPr>
                <w:rFonts w:ascii="Book Antiqua" w:hAnsi="Book Antiqua" w:hint="eastAsia"/>
                <w:sz w:val="18"/>
                <w:szCs w:val="18"/>
              </w:rPr>
              <w:t>再</w:t>
            </w:r>
            <w:r>
              <w:rPr>
                <w:rFonts w:ascii="Book Antiqua" w:hAnsi="Book Antiqua"/>
                <w:sz w:val="18"/>
                <w:szCs w:val="18"/>
              </w:rPr>
              <w:t>由人工去处理。</w:t>
            </w:r>
          </w:p>
        </w:tc>
      </w:tr>
      <w:tr w:rsidR="004837C2" w14:paraId="5DC3472A" w14:textId="77777777">
        <w:trPr>
          <w:jc w:val="center"/>
        </w:trPr>
        <w:tc>
          <w:tcPr>
            <w:tcW w:w="1583" w:type="dxa"/>
            <w:shd w:val="clear" w:color="auto" w:fill="F8F8F8"/>
            <w:vAlign w:val="center"/>
          </w:tcPr>
          <w:p w14:paraId="5A95110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23BB2691" w14:textId="77777777" w:rsidR="004837C2" w:rsidRDefault="005F3D5F">
            <w:pPr>
              <w:rPr>
                <w:rFonts w:ascii="宋体" w:hAnsi="宋体"/>
                <w:sz w:val="18"/>
                <w:szCs w:val="18"/>
              </w:rPr>
            </w:pPr>
            <w:r>
              <w:rPr>
                <w:rFonts w:ascii="宋体" w:hAnsi="宋体" w:hint="eastAsia"/>
                <w:sz w:val="18"/>
                <w:szCs w:val="18"/>
              </w:rPr>
              <w:t>郭荣</w:t>
            </w:r>
          </w:p>
        </w:tc>
      </w:tr>
      <w:tr w:rsidR="004837C2" w14:paraId="7EF2EE2A" w14:textId="77777777">
        <w:trPr>
          <w:jc w:val="center"/>
        </w:trPr>
        <w:tc>
          <w:tcPr>
            <w:tcW w:w="1583" w:type="dxa"/>
            <w:shd w:val="clear" w:color="auto" w:fill="F8F8F8"/>
            <w:vAlign w:val="center"/>
          </w:tcPr>
          <w:p w14:paraId="278E02D5"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E0F606D"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75F6AE7F" w14:textId="77777777">
        <w:trPr>
          <w:jc w:val="center"/>
        </w:trPr>
        <w:tc>
          <w:tcPr>
            <w:tcW w:w="1583" w:type="dxa"/>
            <w:shd w:val="clear" w:color="auto" w:fill="F8F8F8"/>
            <w:vAlign w:val="center"/>
          </w:tcPr>
          <w:p w14:paraId="48A7C6C8" w14:textId="77777777" w:rsidR="004837C2" w:rsidRDefault="005F3D5F">
            <w:pPr>
              <w:rPr>
                <w:rFonts w:ascii="Book Antiqua" w:hAnsi="Book Antiqua"/>
                <w:sz w:val="18"/>
                <w:szCs w:val="18"/>
              </w:rPr>
            </w:pPr>
            <w:r>
              <w:rPr>
                <w:rFonts w:ascii="Book Antiqua" w:hAnsi="Book Antiqua" w:hint="eastAsia"/>
                <w:sz w:val="18"/>
                <w:szCs w:val="18"/>
              </w:rPr>
              <w:t>流程</w:t>
            </w:r>
            <w:r>
              <w:rPr>
                <w:rFonts w:ascii="Book Antiqua" w:hAnsi="Book Antiqua"/>
                <w:sz w:val="18"/>
                <w:szCs w:val="18"/>
              </w:rPr>
              <w:t>图</w:t>
            </w:r>
          </w:p>
        </w:tc>
        <w:tc>
          <w:tcPr>
            <w:tcW w:w="7529" w:type="dxa"/>
          </w:tcPr>
          <w:p w14:paraId="6781B481" w14:textId="77777777" w:rsidR="004837C2" w:rsidRDefault="005F3D5F">
            <w:pPr>
              <w:rPr>
                <w:rFonts w:ascii="宋体" w:hAnsi="宋体"/>
                <w:sz w:val="18"/>
                <w:szCs w:val="18"/>
              </w:rPr>
            </w:pPr>
            <w:r>
              <w:rPr>
                <w:noProof/>
              </w:rPr>
              <w:drawing>
                <wp:inline distT="0" distB="0" distL="0" distR="0" wp14:anchorId="418FCEDE" wp14:editId="44FFE8B9">
                  <wp:extent cx="4643755" cy="4443095"/>
                  <wp:effectExtent l="0" t="0" r="4445" b="146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73"/>
                          <a:stretch>
                            <a:fillRect/>
                          </a:stretch>
                        </pic:blipFill>
                        <pic:spPr>
                          <a:xfrm>
                            <a:off x="0" y="0"/>
                            <a:ext cx="4643755" cy="4443095"/>
                          </a:xfrm>
                          <a:prstGeom prst="rect">
                            <a:avLst/>
                          </a:prstGeom>
                        </pic:spPr>
                      </pic:pic>
                    </a:graphicData>
                  </a:graphic>
                </wp:inline>
              </w:drawing>
            </w:r>
          </w:p>
        </w:tc>
      </w:tr>
      <w:tr w:rsidR="004837C2" w14:paraId="3D870771" w14:textId="77777777">
        <w:trPr>
          <w:jc w:val="center"/>
        </w:trPr>
        <w:tc>
          <w:tcPr>
            <w:tcW w:w="1583" w:type="dxa"/>
            <w:shd w:val="clear" w:color="auto" w:fill="F8F8F8"/>
            <w:vAlign w:val="center"/>
          </w:tcPr>
          <w:p w14:paraId="13914516"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71415B6" w14:textId="77777777" w:rsidR="004837C2" w:rsidRDefault="005F3D5F">
            <w:r>
              <w:rPr>
                <w:noProof/>
              </w:rPr>
              <w:drawing>
                <wp:inline distT="0" distB="0" distL="0" distR="0" wp14:anchorId="288FE563" wp14:editId="335FDB2F">
                  <wp:extent cx="4643755" cy="3575685"/>
                  <wp:effectExtent l="0" t="0" r="4445"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68"/>
                          <a:stretch>
                            <a:fillRect/>
                          </a:stretch>
                        </pic:blipFill>
                        <pic:spPr>
                          <a:xfrm>
                            <a:off x="0" y="0"/>
                            <a:ext cx="4643755" cy="3575685"/>
                          </a:xfrm>
                          <a:prstGeom prst="rect">
                            <a:avLst/>
                          </a:prstGeom>
                        </pic:spPr>
                      </pic:pic>
                    </a:graphicData>
                  </a:graphic>
                </wp:inline>
              </w:drawing>
            </w:r>
          </w:p>
          <w:p w14:paraId="6891D436" w14:textId="77777777" w:rsidR="004837C2" w:rsidRDefault="005F3D5F">
            <w:pPr>
              <w:rPr>
                <w:rFonts w:ascii="宋体" w:hAnsi="宋体"/>
                <w:sz w:val="18"/>
                <w:szCs w:val="18"/>
              </w:rPr>
            </w:pPr>
            <w:r>
              <w:rPr>
                <w:noProof/>
              </w:rPr>
              <w:drawing>
                <wp:inline distT="0" distB="0" distL="0" distR="0" wp14:anchorId="7F687A34" wp14:editId="66251ED0">
                  <wp:extent cx="3295650" cy="23812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74"/>
                          <a:stretch>
                            <a:fillRect/>
                          </a:stretch>
                        </pic:blipFill>
                        <pic:spPr>
                          <a:xfrm>
                            <a:off x="0" y="0"/>
                            <a:ext cx="3295650" cy="2381250"/>
                          </a:xfrm>
                          <a:prstGeom prst="rect">
                            <a:avLst/>
                          </a:prstGeom>
                        </pic:spPr>
                      </pic:pic>
                    </a:graphicData>
                  </a:graphic>
                </wp:inline>
              </w:drawing>
            </w:r>
          </w:p>
        </w:tc>
      </w:tr>
      <w:tr w:rsidR="004837C2" w14:paraId="5C8D9F8D" w14:textId="77777777">
        <w:trPr>
          <w:jc w:val="center"/>
        </w:trPr>
        <w:tc>
          <w:tcPr>
            <w:tcW w:w="1583" w:type="dxa"/>
            <w:shd w:val="clear" w:color="auto" w:fill="F8F8F8"/>
            <w:vAlign w:val="center"/>
          </w:tcPr>
          <w:p w14:paraId="00353C24"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1550EC80" w14:textId="77777777" w:rsidR="004837C2" w:rsidRDefault="005F3D5F">
            <w:pPr>
              <w:rPr>
                <w:rFonts w:ascii="Book Antiqua" w:hAnsi="Book Antiqua"/>
                <w:sz w:val="18"/>
                <w:szCs w:val="18"/>
              </w:rPr>
            </w:pPr>
            <w:r>
              <w:rPr>
                <w:rFonts w:ascii="Book Antiqua" w:hAnsi="Book Antiqua" w:hint="eastAsia"/>
                <w:sz w:val="18"/>
                <w:szCs w:val="18"/>
              </w:rPr>
              <w:t>未</w:t>
            </w:r>
            <w:r>
              <w:rPr>
                <w:rFonts w:ascii="Book Antiqua" w:hAnsi="Book Antiqua"/>
                <w:sz w:val="18"/>
                <w:szCs w:val="18"/>
              </w:rPr>
              <w:t>发货、部分发货订单，</w:t>
            </w:r>
            <w:r>
              <w:rPr>
                <w:rFonts w:ascii="Book Antiqua" w:hAnsi="Book Antiqua" w:hint="eastAsia"/>
                <w:sz w:val="18"/>
                <w:szCs w:val="18"/>
              </w:rPr>
              <w:t>可</w:t>
            </w:r>
            <w:r>
              <w:rPr>
                <w:rFonts w:ascii="Book Antiqua" w:hAnsi="Book Antiqua"/>
                <w:sz w:val="18"/>
                <w:szCs w:val="18"/>
              </w:rPr>
              <w:t>进行</w:t>
            </w:r>
            <w:r>
              <w:rPr>
                <w:rFonts w:ascii="Book Antiqua" w:hAnsi="Book Antiqua" w:hint="eastAsia"/>
                <w:sz w:val="18"/>
                <w:szCs w:val="18"/>
              </w:rPr>
              <w:t>“拦截订单“</w:t>
            </w:r>
            <w:r>
              <w:rPr>
                <w:rFonts w:ascii="Book Antiqua" w:hAnsi="Book Antiqua"/>
                <w:sz w:val="18"/>
                <w:szCs w:val="18"/>
              </w:rPr>
              <w:t>操作</w:t>
            </w:r>
          </w:p>
        </w:tc>
      </w:tr>
      <w:tr w:rsidR="004837C2" w14:paraId="11C91DC8" w14:textId="77777777">
        <w:trPr>
          <w:jc w:val="center"/>
        </w:trPr>
        <w:tc>
          <w:tcPr>
            <w:tcW w:w="1583" w:type="dxa"/>
            <w:shd w:val="clear" w:color="auto" w:fill="F8F8F8"/>
            <w:vAlign w:val="center"/>
          </w:tcPr>
          <w:p w14:paraId="402EBD25"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5C1B0716" w14:textId="77777777" w:rsidR="004837C2" w:rsidRDefault="005F3D5F">
            <w:pPr>
              <w:rPr>
                <w:rFonts w:ascii="Book Antiqua" w:hAnsi="Book Antiqua"/>
                <w:b/>
                <w:sz w:val="18"/>
                <w:szCs w:val="18"/>
              </w:rPr>
            </w:pPr>
            <w:r>
              <w:rPr>
                <w:rFonts w:ascii="Book Antiqua" w:hAnsi="Book Antiqua" w:hint="eastAsia"/>
                <w:b/>
                <w:sz w:val="18"/>
                <w:szCs w:val="18"/>
              </w:rPr>
              <w:t>描述</w:t>
            </w:r>
          </w:p>
          <w:p w14:paraId="13EBBE3F"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、拦截</w:t>
            </w:r>
            <w:r>
              <w:rPr>
                <w:rFonts w:ascii="Book Antiqua" w:hAnsi="Book Antiqua"/>
                <w:sz w:val="18"/>
                <w:szCs w:val="18"/>
              </w:rPr>
              <w:t>订单</w:t>
            </w:r>
          </w:p>
          <w:p w14:paraId="55EE35E7" w14:textId="77777777" w:rsidR="004837C2" w:rsidRDefault="005F3D5F">
            <w:pPr>
              <w:rPr>
                <w:rFonts w:ascii="Book Antiqua" w:hAnsi="Book Antiqua"/>
                <w:b/>
                <w:sz w:val="18"/>
                <w:szCs w:val="18"/>
              </w:rPr>
            </w:pPr>
            <w:r>
              <w:rPr>
                <w:rFonts w:ascii="Book Antiqua" w:hAnsi="Book Antiqua" w:hint="eastAsia"/>
                <w:b/>
                <w:sz w:val="18"/>
                <w:szCs w:val="18"/>
              </w:rPr>
              <w:t>过程</w:t>
            </w:r>
          </w:p>
          <w:p w14:paraId="2E96AF8B" w14:textId="77777777" w:rsidR="004837C2" w:rsidRDefault="005F3D5F">
            <w:pPr>
              <w:rPr>
                <w:rFonts w:ascii="Book Antiqua" w:hAnsi="Book Antiqua"/>
                <w:sz w:val="18"/>
                <w:szCs w:val="18"/>
              </w:rPr>
            </w:pPr>
            <w:r>
              <w:rPr>
                <w:rFonts w:ascii="Book Antiqua" w:hAnsi="Book Antiqua" w:hint="eastAsia"/>
                <w:sz w:val="18"/>
                <w:szCs w:val="18"/>
              </w:rPr>
              <w:t>2</w:t>
            </w:r>
            <w:r>
              <w:rPr>
                <w:rFonts w:ascii="Book Antiqua" w:hAnsi="Book Antiqua" w:hint="eastAsia"/>
                <w:sz w:val="18"/>
                <w:szCs w:val="18"/>
              </w:rPr>
              <w:t>、点击“拦截</w:t>
            </w:r>
            <w:r>
              <w:rPr>
                <w:rFonts w:ascii="Book Antiqua" w:hAnsi="Book Antiqua"/>
                <w:sz w:val="18"/>
                <w:szCs w:val="18"/>
              </w:rPr>
              <w:t>订单</w:t>
            </w:r>
            <w:r>
              <w:rPr>
                <w:rFonts w:ascii="Book Antiqua" w:hAnsi="Book Antiqua" w:hint="eastAsia"/>
                <w:sz w:val="18"/>
                <w:szCs w:val="18"/>
              </w:rPr>
              <w:t>”</w:t>
            </w:r>
          </w:p>
          <w:p w14:paraId="65D92C0E"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3</w:t>
            </w:r>
            <w:r>
              <w:rPr>
                <w:rFonts w:ascii="Book Antiqua" w:hAnsi="Book Antiqua" w:hint="eastAsia"/>
                <w:color w:val="000000" w:themeColor="text1"/>
                <w:sz w:val="18"/>
                <w:szCs w:val="18"/>
              </w:rPr>
              <w:t>、填写拦截原因</w:t>
            </w:r>
            <w:r>
              <w:rPr>
                <w:rFonts w:ascii="Book Antiqua" w:hAnsi="Book Antiqua"/>
                <w:color w:val="000000" w:themeColor="text1"/>
                <w:sz w:val="18"/>
                <w:szCs w:val="18"/>
              </w:rPr>
              <w:t>（必填）</w:t>
            </w:r>
          </w:p>
          <w:p w14:paraId="577BF6A4"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4</w:t>
            </w:r>
            <w:r>
              <w:rPr>
                <w:rFonts w:ascii="Book Antiqua" w:hAnsi="Book Antiqua" w:hint="eastAsia"/>
                <w:color w:val="000000" w:themeColor="text1"/>
                <w:sz w:val="18"/>
                <w:szCs w:val="18"/>
              </w:rPr>
              <w:t>、点击确定</w:t>
            </w:r>
            <w:r>
              <w:rPr>
                <w:rFonts w:ascii="Book Antiqua" w:hAnsi="Book Antiqua"/>
                <w:color w:val="000000" w:themeColor="text1"/>
                <w:sz w:val="18"/>
                <w:szCs w:val="18"/>
              </w:rPr>
              <w:t>发起</w:t>
            </w:r>
            <w:r>
              <w:rPr>
                <w:rFonts w:ascii="Book Antiqua" w:hAnsi="Book Antiqua" w:hint="eastAsia"/>
                <w:color w:val="000000" w:themeColor="text1"/>
                <w:sz w:val="18"/>
                <w:szCs w:val="18"/>
              </w:rPr>
              <w:t>拦截；</w:t>
            </w:r>
            <w:bookmarkStart w:id="81" w:name="_Hlk12284527"/>
            <w:r>
              <w:rPr>
                <w:rFonts w:ascii="Book Antiqua" w:hAnsi="Book Antiqua"/>
                <w:color w:val="000000" w:themeColor="text1"/>
                <w:sz w:val="18"/>
                <w:szCs w:val="18"/>
              </w:rPr>
              <w:t>未</w:t>
            </w:r>
            <w:r>
              <w:rPr>
                <w:rFonts w:ascii="Book Antiqua" w:hAnsi="Book Antiqua" w:hint="eastAsia"/>
                <w:color w:val="000000" w:themeColor="text1"/>
                <w:sz w:val="18"/>
                <w:szCs w:val="18"/>
              </w:rPr>
              <w:t>生成</w:t>
            </w:r>
            <w:r>
              <w:rPr>
                <w:rFonts w:ascii="Book Antiqua" w:hAnsi="Book Antiqua"/>
                <w:color w:val="000000" w:themeColor="text1"/>
                <w:sz w:val="18"/>
                <w:szCs w:val="18"/>
              </w:rPr>
              <w:t>配货单</w:t>
            </w:r>
            <w:r>
              <w:rPr>
                <w:rFonts w:ascii="Book Antiqua" w:hAnsi="Book Antiqua"/>
                <w:color w:val="000000" w:themeColor="text1"/>
                <w:sz w:val="18"/>
                <w:szCs w:val="18"/>
              </w:rPr>
              <w:t>or</w:t>
            </w:r>
            <w:r>
              <w:rPr>
                <w:rFonts w:ascii="Book Antiqua" w:hAnsi="Book Antiqua" w:hint="eastAsia"/>
                <w:color w:val="000000" w:themeColor="text1"/>
                <w:sz w:val="18"/>
                <w:szCs w:val="18"/>
              </w:rPr>
              <w:t>配货</w:t>
            </w:r>
            <w:r>
              <w:rPr>
                <w:rFonts w:ascii="Book Antiqua" w:hAnsi="Book Antiqua"/>
                <w:color w:val="000000" w:themeColor="text1"/>
                <w:sz w:val="18"/>
                <w:szCs w:val="18"/>
              </w:rPr>
              <w:t>单未发送到仓库的情况下，直接拦截成功；配货单</w:t>
            </w:r>
            <w:r>
              <w:rPr>
                <w:rFonts w:ascii="Book Antiqua" w:hAnsi="Book Antiqua" w:hint="eastAsia"/>
                <w:color w:val="000000" w:themeColor="text1"/>
                <w:sz w:val="18"/>
                <w:szCs w:val="18"/>
              </w:rPr>
              <w:t>发送</w:t>
            </w:r>
            <w:r>
              <w:rPr>
                <w:rFonts w:ascii="Book Antiqua" w:hAnsi="Book Antiqua"/>
                <w:color w:val="000000" w:themeColor="text1"/>
                <w:sz w:val="18"/>
                <w:szCs w:val="18"/>
              </w:rPr>
              <w:t>到仓库后，</w:t>
            </w:r>
            <w:r>
              <w:rPr>
                <w:rFonts w:ascii="Book Antiqua" w:hAnsi="Book Antiqua" w:hint="eastAsia"/>
                <w:color w:val="000000" w:themeColor="text1"/>
                <w:sz w:val="18"/>
                <w:szCs w:val="18"/>
              </w:rPr>
              <w:t>则处于</w:t>
            </w:r>
            <w:r>
              <w:rPr>
                <w:rFonts w:ascii="Book Antiqua" w:hAnsi="Book Antiqua"/>
                <w:color w:val="000000" w:themeColor="text1"/>
                <w:sz w:val="18"/>
                <w:szCs w:val="18"/>
              </w:rPr>
              <w:t>拦截中，</w:t>
            </w:r>
            <w:r>
              <w:rPr>
                <w:rFonts w:ascii="Book Antiqua" w:hAnsi="Book Antiqua" w:hint="eastAsia"/>
                <w:color w:val="000000" w:themeColor="text1"/>
                <w:sz w:val="18"/>
                <w:szCs w:val="18"/>
              </w:rPr>
              <w:t>等待</w:t>
            </w:r>
            <w:r>
              <w:rPr>
                <w:rFonts w:ascii="Book Antiqua" w:hAnsi="Book Antiqua"/>
                <w:color w:val="000000" w:themeColor="text1"/>
                <w:sz w:val="18"/>
                <w:szCs w:val="18"/>
              </w:rPr>
              <w:t>仓库</w:t>
            </w:r>
            <w:r>
              <w:rPr>
                <w:rFonts w:ascii="Book Antiqua" w:hAnsi="Book Antiqua" w:hint="eastAsia"/>
                <w:color w:val="000000" w:themeColor="text1"/>
                <w:sz w:val="18"/>
                <w:szCs w:val="18"/>
              </w:rPr>
              <w:t>返回</w:t>
            </w:r>
            <w:r>
              <w:rPr>
                <w:rFonts w:ascii="Book Antiqua" w:hAnsi="Book Antiqua"/>
                <w:color w:val="000000" w:themeColor="text1"/>
                <w:sz w:val="18"/>
                <w:szCs w:val="18"/>
              </w:rPr>
              <w:t>的信息</w:t>
            </w:r>
            <w:r>
              <w:rPr>
                <w:rFonts w:ascii="Book Antiqua" w:hAnsi="Book Antiqua" w:hint="eastAsia"/>
                <w:color w:val="000000" w:themeColor="text1"/>
                <w:sz w:val="18"/>
                <w:szCs w:val="18"/>
              </w:rPr>
              <w:t>拦截</w:t>
            </w:r>
            <w:r>
              <w:rPr>
                <w:rFonts w:ascii="Book Antiqua" w:hAnsi="Book Antiqua"/>
                <w:color w:val="000000" w:themeColor="text1"/>
                <w:sz w:val="18"/>
                <w:szCs w:val="18"/>
              </w:rPr>
              <w:t>结果信息；仓库拦截成功，</w:t>
            </w:r>
            <w:r>
              <w:rPr>
                <w:rFonts w:ascii="Book Antiqua" w:hAnsi="Book Antiqua" w:hint="eastAsia"/>
                <w:color w:val="000000" w:themeColor="text1"/>
                <w:sz w:val="18"/>
                <w:szCs w:val="18"/>
              </w:rPr>
              <w:t>则</w:t>
            </w:r>
            <w:r>
              <w:rPr>
                <w:rFonts w:ascii="Book Antiqua" w:hAnsi="Book Antiqua"/>
                <w:color w:val="000000" w:themeColor="text1"/>
                <w:sz w:val="18"/>
                <w:szCs w:val="18"/>
              </w:rPr>
              <w:t>成功，拦截失败的话失败；</w:t>
            </w:r>
            <w:bookmarkEnd w:id="81"/>
          </w:p>
          <w:p w14:paraId="49B1DE73"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7AFB8B2" w14:textId="77777777" w:rsidR="004837C2" w:rsidRDefault="005F3D5F">
            <w:pPr>
              <w:rPr>
                <w:rFonts w:ascii="Book Antiqua" w:hAnsi="Book Antiqua"/>
                <w:color w:val="000000" w:themeColor="text1"/>
                <w:sz w:val="18"/>
                <w:szCs w:val="18"/>
              </w:rPr>
            </w:pPr>
            <w:r>
              <w:rPr>
                <w:rFonts w:ascii="Book Antiqua" w:hAnsi="Book Antiqua" w:hint="eastAsia"/>
                <w:sz w:val="18"/>
                <w:szCs w:val="18"/>
              </w:rPr>
              <w:t>5</w:t>
            </w:r>
            <w:r>
              <w:rPr>
                <w:rFonts w:ascii="Book Antiqua" w:hAnsi="Book Antiqua" w:hint="eastAsia"/>
                <w:sz w:val="18"/>
                <w:szCs w:val="18"/>
              </w:rPr>
              <w:t>、</w:t>
            </w:r>
            <w:r>
              <w:rPr>
                <w:rFonts w:ascii="Book Antiqua" w:hAnsi="Book Antiqua"/>
                <w:color w:val="000000" w:themeColor="text1"/>
                <w:sz w:val="18"/>
                <w:szCs w:val="18"/>
              </w:rPr>
              <w:t>拦截成功后，作废拦截</w:t>
            </w:r>
            <w:r>
              <w:rPr>
                <w:rFonts w:ascii="Book Antiqua" w:hAnsi="Book Antiqua" w:hint="eastAsia"/>
                <w:color w:val="000000" w:themeColor="text1"/>
                <w:sz w:val="18"/>
                <w:szCs w:val="18"/>
              </w:rPr>
              <w:t>成功</w:t>
            </w:r>
            <w:r>
              <w:rPr>
                <w:rFonts w:ascii="Book Antiqua" w:hAnsi="Book Antiqua"/>
                <w:color w:val="000000" w:themeColor="text1"/>
                <w:sz w:val="18"/>
                <w:szCs w:val="18"/>
              </w:rPr>
              <w:t>的配货单</w:t>
            </w:r>
            <w:r>
              <w:rPr>
                <w:rFonts w:ascii="Book Antiqua" w:hAnsi="Book Antiqua" w:hint="eastAsia"/>
                <w:color w:val="000000" w:themeColor="text1"/>
                <w:sz w:val="18"/>
                <w:szCs w:val="18"/>
              </w:rPr>
              <w:t>；回退</w:t>
            </w:r>
            <w:r>
              <w:rPr>
                <w:rFonts w:ascii="Book Antiqua" w:hAnsi="Book Antiqua"/>
                <w:color w:val="000000" w:themeColor="text1"/>
                <w:sz w:val="18"/>
                <w:szCs w:val="18"/>
              </w:rPr>
              <w:t>库存；</w:t>
            </w:r>
          </w:p>
          <w:p w14:paraId="3B4D531D" w14:textId="77777777" w:rsidR="004837C2" w:rsidRDefault="005F3D5F">
            <w:pPr>
              <w:rPr>
                <w:rFonts w:ascii="Book Antiqua" w:hAnsi="Book Antiqua"/>
                <w:color w:val="000000" w:themeColor="text1"/>
                <w:sz w:val="18"/>
                <w:szCs w:val="18"/>
              </w:rPr>
            </w:pPr>
            <w:r>
              <w:rPr>
                <w:rFonts w:ascii="Book Antiqua" w:hAnsi="Book Antiqua"/>
                <w:color w:val="000000" w:themeColor="text1"/>
                <w:sz w:val="18"/>
                <w:szCs w:val="18"/>
              </w:rPr>
              <w:lastRenderedPageBreak/>
              <w:t>6</w:t>
            </w:r>
            <w:r>
              <w:rPr>
                <w:rFonts w:ascii="Book Antiqua" w:hAnsi="Book Antiqua" w:hint="eastAsia"/>
                <w:color w:val="000000" w:themeColor="text1"/>
                <w:sz w:val="18"/>
                <w:szCs w:val="18"/>
              </w:rPr>
              <w:t>、“拦截</w:t>
            </w:r>
            <w:r>
              <w:rPr>
                <w:rFonts w:ascii="Book Antiqua" w:hAnsi="Book Antiqua"/>
                <w:color w:val="000000" w:themeColor="text1"/>
                <w:sz w:val="18"/>
                <w:szCs w:val="18"/>
              </w:rPr>
              <w:t>中</w:t>
            </w:r>
            <w:r>
              <w:rPr>
                <w:rFonts w:ascii="Book Antiqua" w:hAnsi="Book Antiqua" w:hint="eastAsia"/>
                <w:color w:val="000000" w:themeColor="text1"/>
                <w:sz w:val="18"/>
                <w:szCs w:val="18"/>
              </w:rPr>
              <w:t>“</w:t>
            </w:r>
            <w:r>
              <w:rPr>
                <w:rFonts w:ascii="Book Antiqua" w:hAnsi="Book Antiqua"/>
                <w:color w:val="000000" w:themeColor="text1"/>
                <w:sz w:val="18"/>
                <w:szCs w:val="18"/>
              </w:rPr>
              <w:t>状态时，</w:t>
            </w:r>
            <w:r>
              <w:rPr>
                <w:rFonts w:ascii="Book Antiqua" w:hAnsi="Book Antiqua" w:hint="eastAsia"/>
                <w:color w:val="000000" w:themeColor="text1"/>
                <w:sz w:val="18"/>
                <w:szCs w:val="18"/>
              </w:rPr>
              <w:t>可</w:t>
            </w:r>
            <w:r>
              <w:rPr>
                <w:rFonts w:ascii="Book Antiqua" w:hAnsi="Book Antiqua"/>
                <w:color w:val="000000" w:themeColor="text1"/>
                <w:sz w:val="18"/>
                <w:szCs w:val="18"/>
              </w:rPr>
              <w:t>人工</w:t>
            </w:r>
            <w:r>
              <w:rPr>
                <w:rFonts w:ascii="Book Antiqua" w:hAnsi="Book Antiqua" w:hint="eastAsia"/>
                <w:color w:val="000000" w:themeColor="text1"/>
                <w:sz w:val="18"/>
                <w:szCs w:val="18"/>
              </w:rPr>
              <w:t>操作</w:t>
            </w:r>
            <w:r>
              <w:rPr>
                <w:rFonts w:ascii="Book Antiqua" w:hAnsi="Book Antiqua"/>
                <w:color w:val="000000" w:themeColor="text1"/>
                <w:sz w:val="18"/>
                <w:szCs w:val="18"/>
              </w:rPr>
              <w:t>结束拦截；</w:t>
            </w:r>
          </w:p>
          <w:p w14:paraId="207A6032"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7</w:t>
            </w:r>
            <w:r>
              <w:rPr>
                <w:rFonts w:ascii="Book Antiqua" w:hAnsi="Book Antiqua" w:hint="eastAsia"/>
                <w:color w:val="000000" w:themeColor="text1"/>
                <w:sz w:val="18"/>
                <w:szCs w:val="18"/>
              </w:rPr>
              <w:t>、</w:t>
            </w:r>
            <w:r>
              <w:rPr>
                <w:rFonts w:ascii="Book Antiqua" w:hAnsi="Book Antiqua"/>
                <w:color w:val="000000" w:themeColor="text1"/>
                <w:sz w:val="18"/>
                <w:szCs w:val="18"/>
              </w:rPr>
              <w:t>拦截成功后，将订单添加进行订单问题，问题类型</w:t>
            </w:r>
            <w:r>
              <w:rPr>
                <w:rFonts w:ascii="Book Antiqua" w:hAnsi="Book Antiqua"/>
                <w:color w:val="000000" w:themeColor="text1"/>
                <w:sz w:val="18"/>
                <w:szCs w:val="18"/>
              </w:rPr>
              <w:t>”</w:t>
            </w:r>
            <w:r>
              <w:rPr>
                <w:rFonts w:ascii="Book Antiqua" w:hAnsi="Book Antiqua"/>
                <w:color w:val="000000" w:themeColor="text1"/>
                <w:sz w:val="18"/>
                <w:szCs w:val="18"/>
              </w:rPr>
              <w:t>拦截订单</w:t>
            </w:r>
            <w:r>
              <w:rPr>
                <w:rFonts w:ascii="Book Antiqua" w:hAnsi="Book Antiqua"/>
                <w:color w:val="000000" w:themeColor="text1"/>
                <w:sz w:val="18"/>
                <w:szCs w:val="18"/>
              </w:rPr>
              <w:t>“</w:t>
            </w:r>
            <w:r>
              <w:rPr>
                <w:rFonts w:ascii="Book Antiqua" w:hAnsi="Book Antiqua"/>
                <w:color w:val="000000" w:themeColor="text1"/>
                <w:sz w:val="18"/>
                <w:szCs w:val="18"/>
              </w:rPr>
              <w:t>，问题</w:t>
            </w:r>
            <w:r>
              <w:rPr>
                <w:rFonts w:ascii="Book Antiqua" w:hAnsi="Book Antiqua" w:hint="eastAsia"/>
                <w:color w:val="000000" w:themeColor="text1"/>
                <w:sz w:val="18"/>
                <w:szCs w:val="18"/>
              </w:rPr>
              <w:t>描述</w:t>
            </w:r>
            <w:r>
              <w:rPr>
                <w:rFonts w:ascii="Book Antiqua" w:hAnsi="Book Antiqua"/>
                <w:color w:val="000000" w:themeColor="text1"/>
                <w:sz w:val="18"/>
                <w:szCs w:val="18"/>
              </w:rPr>
              <w:t>，即</w:t>
            </w:r>
            <w:r>
              <w:rPr>
                <w:rFonts w:ascii="Book Antiqua" w:hAnsi="Book Antiqua"/>
                <w:color w:val="000000" w:themeColor="text1"/>
                <w:sz w:val="18"/>
                <w:szCs w:val="18"/>
              </w:rPr>
              <w:t>”</w:t>
            </w:r>
            <w:r>
              <w:rPr>
                <w:rFonts w:ascii="Book Antiqua" w:hAnsi="Book Antiqua" w:hint="eastAsia"/>
                <w:color w:val="000000" w:themeColor="text1"/>
                <w:sz w:val="18"/>
                <w:szCs w:val="18"/>
              </w:rPr>
              <w:t>添加</w:t>
            </w:r>
            <w:r>
              <w:rPr>
                <w:rFonts w:ascii="Book Antiqua" w:hAnsi="Book Antiqua"/>
                <w:color w:val="000000" w:themeColor="text1"/>
                <w:sz w:val="18"/>
                <w:szCs w:val="18"/>
              </w:rPr>
              <w:t>的备注</w:t>
            </w:r>
            <w:r>
              <w:rPr>
                <w:rFonts w:ascii="Book Antiqua" w:hAnsi="Book Antiqua"/>
                <w:color w:val="000000" w:themeColor="text1"/>
                <w:sz w:val="18"/>
                <w:szCs w:val="18"/>
              </w:rPr>
              <w:t>“</w:t>
            </w:r>
            <w:r>
              <w:rPr>
                <w:rFonts w:ascii="Book Antiqua" w:hAnsi="Book Antiqua"/>
                <w:color w:val="000000" w:themeColor="text1"/>
                <w:sz w:val="18"/>
                <w:szCs w:val="18"/>
              </w:rPr>
              <w:t>，操作</w:t>
            </w:r>
            <w:r>
              <w:rPr>
                <w:rFonts w:ascii="Book Antiqua" w:hAnsi="Book Antiqua" w:hint="eastAsia"/>
                <w:color w:val="000000" w:themeColor="text1"/>
                <w:sz w:val="18"/>
                <w:szCs w:val="18"/>
              </w:rPr>
              <w:t>“已处理</w:t>
            </w:r>
            <w:r>
              <w:rPr>
                <w:rFonts w:ascii="Book Antiqua" w:hAnsi="Book Antiqua"/>
                <w:color w:val="000000" w:themeColor="text1"/>
                <w:sz w:val="18"/>
                <w:szCs w:val="18"/>
              </w:rPr>
              <w:t>“</w:t>
            </w:r>
            <w:r>
              <w:rPr>
                <w:rFonts w:ascii="Book Antiqua" w:hAnsi="Book Antiqua"/>
                <w:color w:val="000000" w:themeColor="text1"/>
                <w:sz w:val="18"/>
                <w:szCs w:val="18"/>
              </w:rPr>
              <w:t>。点击</w:t>
            </w:r>
            <w:r>
              <w:rPr>
                <w:rFonts w:ascii="Book Antiqua" w:hAnsi="Book Antiqua" w:hint="eastAsia"/>
                <w:color w:val="000000" w:themeColor="text1"/>
                <w:sz w:val="18"/>
                <w:szCs w:val="18"/>
              </w:rPr>
              <w:t>”</w:t>
            </w:r>
            <w:r>
              <w:rPr>
                <w:rFonts w:ascii="Book Antiqua" w:hAnsi="Book Antiqua"/>
                <w:color w:val="000000" w:themeColor="text1"/>
                <w:sz w:val="18"/>
                <w:szCs w:val="18"/>
              </w:rPr>
              <w:t>已</w:t>
            </w:r>
            <w:r>
              <w:rPr>
                <w:rFonts w:ascii="Book Antiqua" w:hAnsi="Book Antiqua" w:hint="eastAsia"/>
                <w:color w:val="000000" w:themeColor="text1"/>
                <w:sz w:val="18"/>
                <w:szCs w:val="18"/>
              </w:rPr>
              <w:t>处理</w:t>
            </w:r>
            <w:r>
              <w:rPr>
                <w:rFonts w:ascii="Book Antiqua" w:hAnsi="Book Antiqua"/>
                <w:color w:val="000000" w:themeColor="text1"/>
                <w:sz w:val="18"/>
                <w:szCs w:val="18"/>
              </w:rPr>
              <w:t>“</w:t>
            </w:r>
            <w:r>
              <w:rPr>
                <w:rFonts w:ascii="Book Antiqua" w:hAnsi="Book Antiqua"/>
                <w:color w:val="000000" w:themeColor="text1"/>
                <w:sz w:val="18"/>
                <w:szCs w:val="18"/>
              </w:rPr>
              <w:t>后，订单再重新跑订单流程，</w:t>
            </w:r>
            <w:r>
              <w:rPr>
                <w:rFonts w:ascii="Book Antiqua" w:hAnsi="Book Antiqua" w:hint="eastAsia"/>
                <w:color w:val="000000" w:themeColor="text1"/>
                <w:sz w:val="18"/>
                <w:szCs w:val="18"/>
              </w:rPr>
              <w:t>进行</w:t>
            </w:r>
            <w:r>
              <w:rPr>
                <w:rFonts w:ascii="Book Antiqua" w:hAnsi="Book Antiqua"/>
                <w:color w:val="000000" w:themeColor="text1"/>
                <w:sz w:val="18"/>
                <w:szCs w:val="18"/>
              </w:rPr>
              <w:t>配货发货</w:t>
            </w:r>
            <w:r>
              <w:rPr>
                <w:rFonts w:ascii="Book Antiqua" w:hAnsi="Book Antiqua" w:hint="eastAsia"/>
                <w:color w:val="000000" w:themeColor="text1"/>
                <w:sz w:val="18"/>
                <w:szCs w:val="18"/>
              </w:rPr>
              <w:t>处理</w:t>
            </w:r>
            <w:r>
              <w:rPr>
                <w:rFonts w:ascii="Book Antiqua" w:hAnsi="Book Antiqua"/>
                <w:color w:val="000000" w:themeColor="text1"/>
                <w:sz w:val="18"/>
                <w:szCs w:val="18"/>
              </w:rPr>
              <w:t>。</w:t>
            </w:r>
          </w:p>
        </w:tc>
      </w:tr>
      <w:tr w:rsidR="004837C2" w14:paraId="155974BB" w14:textId="77777777">
        <w:trPr>
          <w:trHeight w:val="278"/>
          <w:jc w:val="center"/>
        </w:trPr>
        <w:tc>
          <w:tcPr>
            <w:tcW w:w="1583" w:type="dxa"/>
            <w:shd w:val="clear" w:color="auto" w:fill="F8F8F8"/>
            <w:vAlign w:val="center"/>
          </w:tcPr>
          <w:p w14:paraId="6B883D4C"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64A47CED"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076CEA7D" w14:textId="77777777">
        <w:trPr>
          <w:trHeight w:val="211"/>
          <w:jc w:val="center"/>
        </w:trPr>
        <w:tc>
          <w:tcPr>
            <w:tcW w:w="1583" w:type="dxa"/>
            <w:shd w:val="clear" w:color="auto" w:fill="F8F8F8"/>
            <w:vAlign w:val="center"/>
          </w:tcPr>
          <w:p w14:paraId="23DFDB3D"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5DEA7A91" w14:textId="77777777" w:rsidR="004837C2" w:rsidRDefault="005F3D5F">
            <w:pPr>
              <w:rPr>
                <w:rFonts w:ascii="Book Antiqua" w:hAnsi="Book Antiqua"/>
                <w:sz w:val="18"/>
                <w:szCs w:val="18"/>
              </w:rPr>
            </w:pPr>
            <w:r>
              <w:rPr>
                <w:rFonts w:ascii="Book Antiqua" w:hAnsi="Book Antiqua"/>
                <w:sz w:val="18"/>
                <w:szCs w:val="18"/>
              </w:rPr>
              <w:t>无</w:t>
            </w:r>
          </w:p>
        </w:tc>
      </w:tr>
      <w:tr w:rsidR="004837C2" w14:paraId="6CFD7713" w14:textId="77777777">
        <w:trPr>
          <w:trHeight w:val="363"/>
          <w:jc w:val="center"/>
        </w:trPr>
        <w:tc>
          <w:tcPr>
            <w:tcW w:w="1583" w:type="dxa"/>
            <w:shd w:val="clear" w:color="auto" w:fill="F8F8F8"/>
            <w:vAlign w:val="center"/>
          </w:tcPr>
          <w:p w14:paraId="786C80C4"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7594EAB7" w14:textId="77777777" w:rsidR="004837C2" w:rsidRDefault="005F3D5F">
            <w:r>
              <w:rPr>
                <w:rFonts w:ascii="Book Antiqua" w:hAnsi="Book Antiqua" w:hint="eastAsia"/>
                <w:sz w:val="18"/>
                <w:szCs w:val="18"/>
              </w:rPr>
              <w:t>无</w:t>
            </w:r>
          </w:p>
        </w:tc>
      </w:tr>
      <w:tr w:rsidR="004837C2" w14:paraId="43827D7D" w14:textId="77777777">
        <w:trPr>
          <w:trHeight w:val="321"/>
          <w:jc w:val="center"/>
        </w:trPr>
        <w:tc>
          <w:tcPr>
            <w:tcW w:w="1583" w:type="dxa"/>
            <w:shd w:val="clear" w:color="auto" w:fill="F8F8F8"/>
            <w:vAlign w:val="center"/>
          </w:tcPr>
          <w:p w14:paraId="52CDF2D6"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1E9DAFA" w14:textId="77777777" w:rsidR="004837C2" w:rsidRDefault="004837C2">
            <w:pPr>
              <w:rPr>
                <w:rFonts w:ascii="Book Antiqua" w:hAnsi="Book Antiqua"/>
                <w:sz w:val="18"/>
                <w:szCs w:val="18"/>
              </w:rPr>
            </w:pPr>
          </w:p>
        </w:tc>
      </w:tr>
    </w:tbl>
    <w:p w14:paraId="001507FE" w14:textId="77777777" w:rsidR="004837C2" w:rsidRDefault="004837C2"/>
    <w:p w14:paraId="41E05E1C" w14:textId="77777777" w:rsidR="004837C2" w:rsidRDefault="005F3D5F">
      <w:pPr>
        <w:pStyle w:val="3"/>
        <w:numPr>
          <w:ilvl w:val="2"/>
          <w:numId w:val="23"/>
        </w:numPr>
        <w:rPr>
          <w:rFonts w:ascii="黑体" w:eastAsia="黑体" w:hAnsi="黑体"/>
          <w:sz w:val="24"/>
          <w:szCs w:val="24"/>
        </w:rPr>
      </w:pPr>
      <w:bookmarkStart w:id="82" w:name="_Toc12719558"/>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33</w:t>
      </w:r>
      <w:r>
        <w:rPr>
          <w:rFonts w:ascii="黑体" w:eastAsia="黑体" w:hAnsi="黑体" w:hint="eastAsia"/>
          <w:sz w:val="24"/>
          <w:szCs w:val="24"/>
        </w:rPr>
        <w:t>.0 处理</w:t>
      </w:r>
      <w:r>
        <w:rPr>
          <w:rFonts w:ascii="黑体" w:eastAsia="黑体" w:hAnsi="黑体"/>
          <w:sz w:val="24"/>
          <w:szCs w:val="24"/>
        </w:rPr>
        <w:t>订单问题</w:t>
      </w:r>
      <w:bookmarkEnd w:id="82"/>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B7C2761" w14:textId="77777777">
        <w:trPr>
          <w:jc w:val="center"/>
        </w:trPr>
        <w:tc>
          <w:tcPr>
            <w:tcW w:w="1583" w:type="dxa"/>
            <w:shd w:val="clear" w:color="auto" w:fill="F8F8F8"/>
            <w:vAlign w:val="center"/>
          </w:tcPr>
          <w:p w14:paraId="578732E9"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8B8FAD8"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33</w:t>
            </w:r>
            <w:r>
              <w:rPr>
                <w:rFonts w:ascii="Book Antiqua" w:hAnsi="Book Antiqua" w:hint="eastAsia"/>
                <w:b/>
                <w:color w:val="00B050"/>
                <w:sz w:val="18"/>
                <w:szCs w:val="18"/>
              </w:rPr>
              <w:t>.0</w:t>
            </w:r>
          </w:p>
        </w:tc>
      </w:tr>
      <w:tr w:rsidR="004837C2" w14:paraId="78B6FF93" w14:textId="77777777">
        <w:trPr>
          <w:jc w:val="center"/>
        </w:trPr>
        <w:tc>
          <w:tcPr>
            <w:tcW w:w="1583" w:type="dxa"/>
            <w:shd w:val="clear" w:color="auto" w:fill="F8F8F8"/>
            <w:vAlign w:val="center"/>
          </w:tcPr>
          <w:p w14:paraId="14FF9845"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C81556D" w14:textId="77777777" w:rsidR="004837C2" w:rsidRDefault="005F3D5F">
            <w:pPr>
              <w:rPr>
                <w:rFonts w:ascii="Book Antiqua" w:hAnsi="Book Antiqua"/>
                <w:sz w:val="18"/>
                <w:szCs w:val="18"/>
              </w:rPr>
            </w:pPr>
            <w:r>
              <w:rPr>
                <w:rFonts w:ascii="宋体" w:hAnsi="宋体" w:hint="eastAsia"/>
                <w:sz w:val="18"/>
                <w:szCs w:val="18"/>
              </w:rPr>
              <w:t>处理</w:t>
            </w:r>
            <w:r>
              <w:rPr>
                <w:rFonts w:ascii="宋体" w:hAnsi="宋体"/>
                <w:sz w:val="18"/>
                <w:szCs w:val="18"/>
              </w:rPr>
              <w:t>订单问题</w:t>
            </w:r>
          </w:p>
        </w:tc>
      </w:tr>
      <w:tr w:rsidR="004837C2" w14:paraId="1CD8700A" w14:textId="77777777">
        <w:trPr>
          <w:jc w:val="center"/>
        </w:trPr>
        <w:tc>
          <w:tcPr>
            <w:tcW w:w="1583" w:type="dxa"/>
            <w:shd w:val="clear" w:color="auto" w:fill="F8F8F8"/>
            <w:vAlign w:val="center"/>
          </w:tcPr>
          <w:p w14:paraId="1F77A776"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4C60137D" w14:textId="77777777" w:rsidR="004837C2" w:rsidRDefault="005F3D5F">
            <w:pPr>
              <w:rPr>
                <w:rFonts w:ascii="Book Antiqua" w:hAnsi="Book Antiqua"/>
                <w:sz w:val="18"/>
                <w:szCs w:val="18"/>
              </w:rPr>
            </w:pPr>
            <w:bookmarkStart w:id="83" w:name="_Hlk12284728"/>
            <w:r>
              <w:rPr>
                <w:rFonts w:ascii="Book Antiqua" w:hAnsi="Book Antiqua" w:hint="eastAsia"/>
                <w:sz w:val="18"/>
                <w:szCs w:val="18"/>
              </w:rPr>
              <w:t>针对“</w:t>
            </w:r>
            <w:r>
              <w:rPr>
                <w:rFonts w:ascii="Book Antiqua" w:hAnsi="Book Antiqua"/>
                <w:sz w:val="18"/>
                <w:szCs w:val="18"/>
              </w:rPr>
              <w:t>跑订单问题规则</w:t>
            </w:r>
            <w:r>
              <w:rPr>
                <w:rFonts w:ascii="Book Antiqua" w:hAnsi="Book Antiqua" w:hint="eastAsia"/>
                <w:sz w:val="18"/>
                <w:szCs w:val="18"/>
              </w:rPr>
              <w:t>、</w:t>
            </w:r>
            <w:r>
              <w:rPr>
                <w:rFonts w:ascii="Book Antiqua" w:hAnsi="Book Antiqua"/>
                <w:sz w:val="18"/>
                <w:szCs w:val="18"/>
              </w:rPr>
              <w:t>开启</w:t>
            </w:r>
            <w:r>
              <w:rPr>
                <w:rFonts w:ascii="Book Antiqua" w:hAnsi="Book Antiqua" w:hint="eastAsia"/>
                <w:sz w:val="18"/>
                <w:szCs w:val="18"/>
              </w:rPr>
              <w:t>合并</w:t>
            </w:r>
            <w:r>
              <w:rPr>
                <w:rFonts w:ascii="Book Antiqua" w:hAnsi="Book Antiqua"/>
                <w:sz w:val="18"/>
                <w:szCs w:val="18"/>
              </w:rPr>
              <w:t>订单规则、拦截订单</w:t>
            </w:r>
            <w:r>
              <w:rPr>
                <w:rFonts w:ascii="Book Antiqua" w:hAnsi="Book Antiqua" w:hint="eastAsia"/>
                <w:sz w:val="18"/>
                <w:szCs w:val="18"/>
              </w:rPr>
              <w:t>“</w:t>
            </w:r>
            <w:r>
              <w:rPr>
                <w:rFonts w:ascii="Book Antiqua" w:hAnsi="Book Antiqua"/>
                <w:sz w:val="18"/>
                <w:szCs w:val="18"/>
              </w:rPr>
              <w:t>添加的订单问题，</w:t>
            </w:r>
            <w:r>
              <w:rPr>
                <w:rFonts w:ascii="Book Antiqua" w:hAnsi="Book Antiqua" w:hint="eastAsia"/>
                <w:sz w:val="18"/>
                <w:szCs w:val="18"/>
              </w:rPr>
              <w:t>可</w:t>
            </w:r>
            <w:r>
              <w:rPr>
                <w:rFonts w:ascii="Book Antiqua" w:hAnsi="Book Antiqua"/>
                <w:sz w:val="18"/>
                <w:szCs w:val="18"/>
              </w:rPr>
              <w:t>在订单详情页</w:t>
            </w:r>
            <w:r>
              <w:rPr>
                <w:rFonts w:ascii="Book Antiqua" w:hAnsi="Book Antiqua" w:hint="eastAsia"/>
                <w:sz w:val="18"/>
                <w:szCs w:val="18"/>
              </w:rPr>
              <w:t>”订单</w:t>
            </w:r>
            <w:r>
              <w:rPr>
                <w:rFonts w:ascii="Book Antiqua" w:hAnsi="Book Antiqua"/>
                <w:sz w:val="18"/>
                <w:szCs w:val="18"/>
              </w:rPr>
              <w:t>问题模块</w:t>
            </w:r>
            <w:r>
              <w:rPr>
                <w:rFonts w:ascii="Book Antiqua" w:hAnsi="Book Antiqua" w:hint="eastAsia"/>
                <w:sz w:val="18"/>
                <w:szCs w:val="18"/>
              </w:rPr>
              <w:t>“进行</w:t>
            </w:r>
            <w:r>
              <w:rPr>
                <w:rFonts w:ascii="Book Antiqua" w:hAnsi="Book Antiqua"/>
                <w:sz w:val="18"/>
                <w:szCs w:val="18"/>
              </w:rPr>
              <w:t>订单问题处理。</w:t>
            </w:r>
            <w:bookmarkEnd w:id="83"/>
          </w:p>
        </w:tc>
      </w:tr>
      <w:tr w:rsidR="004837C2" w14:paraId="56A297CC" w14:textId="77777777">
        <w:trPr>
          <w:jc w:val="center"/>
        </w:trPr>
        <w:tc>
          <w:tcPr>
            <w:tcW w:w="1583" w:type="dxa"/>
            <w:shd w:val="clear" w:color="auto" w:fill="F8F8F8"/>
            <w:vAlign w:val="center"/>
          </w:tcPr>
          <w:p w14:paraId="364EEA0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C73EEF3" w14:textId="77777777" w:rsidR="004837C2" w:rsidRDefault="005F3D5F">
            <w:pPr>
              <w:rPr>
                <w:rFonts w:ascii="宋体" w:hAnsi="宋体"/>
                <w:sz w:val="18"/>
                <w:szCs w:val="18"/>
              </w:rPr>
            </w:pPr>
            <w:r>
              <w:rPr>
                <w:rFonts w:ascii="宋体" w:hAnsi="宋体" w:hint="eastAsia"/>
                <w:sz w:val="18"/>
                <w:szCs w:val="18"/>
              </w:rPr>
              <w:t>郭荣</w:t>
            </w:r>
          </w:p>
        </w:tc>
      </w:tr>
      <w:tr w:rsidR="004837C2" w14:paraId="10F4D152" w14:textId="77777777">
        <w:trPr>
          <w:jc w:val="center"/>
        </w:trPr>
        <w:tc>
          <w:tcPr>
            <w:tcW w:w="1583" w:type="dxa"/>
            <w:shd w:val="clear" w:color="auto" w:fill="F8F8F8"/>
            <w:vAlign w:val="center"/>
          </w:tcPr>
          <w:p w14:paraId="36A65DC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7696282"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3F65CE6F" w14:textId="77777777">
        <w:trPr>
          <w:jc w:val="center"/>
        </w:trPr>
        <w:tc>
          <w:tcPr>
            <w:tcW w:w="1583" w:type="dxa"/>
            <w:shd w:val="clear" w:color="auto" w:fill="F8F8F8"/>
            <w:vAlign w:val="center"/>
          </w:tcPr>
          <w:p w14:paraId="1B0F0431"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A2097A1" w14:textId="77777777" w:rsidR="004837C2" w:rsidRDefault="005F3D5F">
            <w:pPr>
              <w:rPr>
                <w:rFonts w:ascii="宋体" w:hAnsi="宋体"/>
                <w:sz w:val="18"/>
                <w:szCs w:val="18"/>
              </w:rPr>
            </w:pPr>
            <w:r>
              <w:rPr>
                <w:noProof/>
              </w:rPr>
              <w:drawing>
                <wp:inline distT="0" distB="0" distL="0" distR="0" wp14:anchorId="391C1091" wp14:editId="04B45FF3">
                  <wp:extent cx="4643755" cy="2924810"/>
                  <wp:effectExtent l="0" t="0" r="4445" b="889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75"/>
                          <a:stretch>
                            <a:fillRect/>
                          </a:stretch>
                        </pic:blipFill>
                        <pic:spPr>
                          <a:xfrm>
                            <a:off x="0" y="0"/>
                            <a:ext cx="4643755" cy="2924810"/>
                          </a:xfrm>
                          <a:prstGeom prst="rect">
                            <a:avLst/>
                          </a:prstGeom>
                        </pic:spPr>
                      </pic:pic>
                    </a:graphicData>
                  </a:graphic>
                </wp:inline>
              </w:drawing>
            </w:r>
          </w:p>
        </w:tc>
      </w:tr>
      <w:tr w:rsidR="004837C2" w14:paraId="36A33396" w14:textId="77777777">
        <w:trPr>
          <w:jc w:val="center"/>
        </w:trPr>
        <w:tc>
          <w:tcPr>
            <w:tcW w:w="1583" w:type="dxa"/>
            <w:shd w:val="clear" w:color="auto" w:fill="F8F8F8"/>
            <w:vAlign w:val="center"/>
          </w:tcPr>
          <w:p w14:paraId="3FAD5516"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77A601E2"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6027827C" w14:textId="77777777">
        <w:trPr>
          <w:jc w:val="center"/>
        </w:trPr>
        <w:tc>
          <w:tcPr>
            <w:tcW w:w="1583" w:type="dxa"/>
            <w:shd w:val="clear" w:color="auto" w:fill="F8F8F8"/>
            <w:vAlign w:val="center"/>
          </w:tcPr>
          <w:p w14:paraId="2DFEDE54"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25A41861" w14:textId="77777777" w:rsidR="004837C2" w:rsidRDefault="005F3D5F">
            <w:pPr>
              <w:rPr>
                <w:rFonts w:ascii="Book Antiqua" w:hAnsi="Book Antiqua"/>
                <w:b/>
                <w:sz w:val="18"/>
                <w:szCs w:val="18"/>
              </w:rPr>
            </w:pPr>
            <w:r>
              <w:rPr>
                <w:rFonts w:ascii="Book Antiqua" w:hAnsi="Book Antiqua" w:hint="eastAsia"/>
                <w:b/>
                <w:sz w:val="18"/>
                <w:szCs w:val="18"/>
              </w:rPr>
              <w:t>描述</w:t>
            </w:r>
          </w:p>
          <w:p w14:paraId="23480F3E"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、处理</w:t>
            </w:r>
            <w:r>
              <w:rPr>
                <w:rFonts w:ascii="Book Antiqua" w:hAnsi="Book Antiqua"/>
                <w:sz w:val="18"/>
                <w:szCs w:val="18"/>
              </w:rPr>
              <w:t>订单问题</w:t>
            </w:r>
          </w:p>
          <w:p w14:paraId="1E7D7460" w14:textId="77777777" w:rsidR="004837C2" w:rsidRDefault="005F3D5F">
            <w:pPr>
              <w:rPr>
                <w:rFonts w:ascii="Book Antiqua" w:hAnsi="Book Antiqua"/>
                <w:b/>
                <w:sz w:val="18"/>
                <w:szCs w:val="18"/>
              </w:rPr>
            </w:pPr>
            <w:r>
              <w:rPr>
                <w:rFonts w:ascii="Book Antiqua" w:hAnsi="Book Antiqua" w:hint="eastAsia"/>
                <w:b/>
                <w:sz w:val="18"/>
                <w:szCs w:val="18"/>
              </w:rPr>
              <w:t>过程</w:t>
            </w:r>
          </w:p>
          <w:p w14:paraId="4DE638DA" w14:textId="77777777" w:rsidR="004837C2" w:rsidRDefault="005F3D5F">
            <w:pPr>
              <w:rPr>
                <w:rFonts w:ascii="Book Antiqua" w:hAnsi="Book Antiqua"/>
                <w:sz w:val="18"/>
                <w:szCs w:val="18"/>
              </w:rPr>
            </w:pPr>
            <w:r>
              <w:rPr>
                <w:rFonts w:ascii="Book Antiqua" w:hAnsi="Book Antiqua" w:hint="eastAsia"/>
                <w:sz w:val="18"/>
                <w:szCs w:val="18"/>
              </w:rPr>
              <w:t>2</w:t>
            </w:r>
            <w:r>
              <w:rPr>
                <w:rFonts w:ascii="Book Antiqua" w:hAnsi="Book Antiqua" w:hint="eastAsia"/>
                <w:sz w:val="18"/>
                <w:szCs w:val="18"/>
              </w:rPr>
              <w:t>、根据</w:t>
            </w:r>
            <w:r>
              <w:rPr>
                <w:rFonts w:ascii="Book Antiqua" w:hAnsi="Book Antiqua"/>
                <w:sz w:val="18"/>
                <w:szCs w:val="18"/>
              </w:rPr>
              <w:t>”</w:t>
            </w:r>
            <w:r>
              <w:rPr>
                <w:rFonts w:ascii="Book Antiqua" w:hAnsi="Book Antiqua"/>
                <w:sz w:val="18"/>
                <w:szCs w:val="18"/>
              </w:rPr>
              <w:t>操作</w:t>
            </w:r>
            <w:r>
              <w:rPr>
                <w:rFonts w:ascii="Book Antiqua" w:hAnsi="Book Antiqua"/>
                <w:sz w:val="18"/>
                <w:szCs w:val="18"/>
              </w:rPr>
              <w:t>“</w:t>
            </w:r>
            <w:r>
              <w:rPr>
                <w:rFonts w:ascii="Book Antiqua" w:hAnsi="Book Antiqua"/>
                <w:sz w:val="18"/>
                <w:szCs w:val="18"/>
              </w:rPr>
              <w:t>进行处理；</w:t>
            </w:r>
          </w:p>
          <w:p w14:paraId="141FE2F5"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3</w:t>
            </w:r>
            <w:r>
              <w:rPr>
                <w:rFonts w:ascii="Book Antiqua" w:hAnsi="Book Antiqua" w:hint="eastAsia"/>
                <w:color w:val="000000" w:themeColor="text1"/>
                <w:sz w:val="18"/>
                <w:szCs w:val="18"/>
              </w:rPr>
              <w:t>、处理</w:t>
            </w:r>
            <w:r>
              <w:rPr>
                <w:rFonts w:ascii="Book Antiqua" w:hAnsi="Book Antiqua"/>
                <w:color w:val="000000" w:themeColor="text1"/>
                <w:sz w:val="18"/>
                <w:szCs w:val="18"/>
              </w:rPr>
              <w:t>完成后，可在</w:t>
            </w:r>
            <w:r>
              <w:rPr>
                <w:rFonts w:ascii="Book Antiqua" w:hAnsi="Book Antiqua" w:hint="eastAsia"/>
                <w:color w:val="000000" w:themeColor="text1"/>
                <w:sz w:val="18"/>
                <w:szCs w:val="18"/>
              </w:rPr>
              <w:t>“</w:t>
            </w:r>
            <w:r>
              <w:rPr>
                <w:rFonts w:ascii="Book Antiqua" w:hAnsi="Book Antiqua"/>
                <w:color w:val="000000" w:themeColor="text1"/>
                <w:sz w:val="18"/>
                <w:szCs w:val="18"/>
              </w:rPr>
              <w:t>已处理</w:t>
            </w:r>
            <w:r>
              <w:rPr>
                <w:rFonts w:ascii="Book Antiqua" w:hAnsi="Book Antiqua"/>
                <w:color w:val="000000" w:themeColor="text1"/>
                <w:sz w:val="18"/>
                <w:szCs w:val="18"/>
              </w:rPr>
              <w:t>“</w:t>
            </w:r>
            <w:r>
              <w:rPr>
                <w:rFonts w:ascii="Book Antiqua" w:hAnsi="Book Antiqua"/>
                <w:color w:val="000000" w:themeColor="text1"/>
                <w:sz w:val="18"/>
                <w:szCs w:val="18"/>
              </w:rPr>
              <w:t>部分查看；</w:t>
            </w:r>
          </w:p>
          <w:p w14:paraId="265289BA" w14:textId="77777777" w:rsidR="004837C2" w:rsidRDefault="005F3D5F">
            <w:pPr>
              <w:rPr>
                <w:rFonts w:ascii="Book Antiqua" w:hAnsi="Book Antiqua"/>
                <w:color w:val="000000" w:themeColor="text1"/>
                <w:sz w:val="18"/>
                <w:szCs w:val="18"/>
              </w:rPr>
            </w:pPr>
            <w:r>
              <w:rPr>
                <w:rFonts w:ascii="Book Antiqua" w:hAnsi="Book Antiqua"/>
                <w:color w:val="000000" w:themeColor="text1"/>
                <w:sz w:val="18"/>
                <w:szCs w:val="18"/>
              </w:rPr>
              <w:t>4</w:t>
            </w:r>
            <w:r>
              <w:rPr>
                <w:rFonts w:ascii="Book Antiqua" w:hAnsi="Book Antiqua" w:hint="eastAsia"/>
                <w:color w:val="000000" w:themeColor="text1"/>
                <w:sz w:val="18"/>
                <w:szCs w:val="18"/>
              </w:rPr>
              <w:t>、</w:t>
            </w:r>
            <w:r>
              <w:rPr>
                <w:rFonts w:ascii="Book Antiqua" w:hAnsi="Book Antiqua"/>
                <w:color w:val="000000" w:themeColor="text1"/>
                <w:sz w:val="18"/>
                <w:szCs w:val="18"/>
              </w:rPr>
              <w:t>订单处理完成后，</w:t>
            </w:r>
            <w:r>
              <w:rPr>
                <w:rFonts w:ascii="Book Antiqua" w:hAnsi="Book Antiqua" w:hint="eastAsia"/>
                <w:color w:val="000000" w:themeColor="text1"/>
                <w:sz w:val="18"/>
                <w:szCs w:val="18"/>
              </w:rPr>
              <w:t>跑</w:t>
            </w:r>
            <w:r>
              <w:rPr>
                <w:rFonts w:ascii="Book Antiqua" w:hAnsi="Book Antiqua"/>
                <w:color w:val="000000" w:themeColor="text1"/>
                <w:sz w:val="18"/>
                <w:szCs w:val="18"/>
              </w:rPr>
              <w:t>订单流程，进行配货发货操作；</w:t>
            </w:r>
          </w:p>
          <w:p w14:paraId="477A6B4D"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lastRenderedPageBreak/>
              <w:t>规则</w:t>
            </w:r>
            <w:r>
              <w:rPr>
                <w:rFonts w:ascii="Book Antiqua" w:hAnsi="Book Antiqua" w:hint="eastAsia"/>
                <w:b/>
                <w:color w:val="000000" w:themeColor="text1"/>
                <w:sz w:val="18"/>
                <w:szCs w:val="18"/>
              </w:rPr>
              <w:t xml:space="preserve"> </w:t>
            </w:r>
          </w:p>
          <w:p w14:paraId="3E7354CB" w14:textId="77777777" w:rsidR="004837C2" w:rsidRDefault="005F3D5F">
            <w:pPr>
              <w:rPr>
                <w:rFonts w:ascii="Book Antiqua" w:hAnsi="Book Antiqua"/>
                <w:color w:val="000000" w:themeColor="text1"/>
                <w:sz w:val="18"/>
                <w:szCs w:val="18"/>
              </w:rPr>
            </w:pPr>
            <w:r>
              <w:rPr>
                <w:rFonts w:ascii="Book Antiqua" w:hAnsi="Book Antiqua" w:hint="eastAsia"/>
                <w:sz w:val="18"/>
                <w:szCs w:val="18"/>
              </w:rPr>
              <w:t>5</w:t>
            </w:r>
            <w:r>
              <w:rPr>
                <w:rFonts w:ascii="Book Antiqua" w:hAnsi="Book Antiqua" w:hint="eastAsia"/>
                <w:sz w:val="18"/>
                <w:szCs w:val="18"/>
              </w:rPr>
              <w:t>、</w:t>
            </w:r>
            <w:r>
              <w:rPr>
                <w:rFonts w:ascii="Book Antiqua" w:hAnsi="Book Antiqua" w:hint="eastAsia"/>
                <w:color w:val="000000" w:themeColor="text1"/>
                <w:sz w:val="18"/>
                <w:szCs w:val="18"/>
              </w:rPr>
              <w:t>添加订单</w:t>
            </w:r>
            <w:r>
              <w:rPr>
                <w:rFonts w:ascii="Book Antiqua" w:hAnsi="Book Antiqua"/>
                <w:color w:val="000000" w:themeColor="text1"/>
                <w:sz w:val="18"/>
                <w:szCs w:val="18"/>
              </w:rPr>
              <w:t>问题的订单，不进行配货发货</w:t>
            </w:r>
            <w:r>
              <w:rPr>
                <w:rFonts w:ascii="Book Antiqua" w:hAnsi="Book Antiqua" w:hint="eastAsia"/>
                <w:color w:val="000000" w:themeColor="text1"/>
                <w:sz w:val="18"/>
                <w:szCs w:val="18"/>
              </w:rPr>
              <w:t>操作</w:t>
            </w:r>
            <w:r>
              <w:rPr>
                <w:rFonts w:ascii="Book Antiqua" w:hAnsi="Book Antiqua"/>
                <w:color w:val="000000" w:themeColor="text1"/>
                <w:sz w:val="18"/>
                <w:szCs w:val="18"/>
              </w:rPr>
              <w:t>；</w:t>
            </w:r>
          </w:p>
          <w:p w14:paraId="6988D832" w14:textId="77777777" w:rsidR="004837C2" w:rsidRDefault="005F3D5F">
            <w:pPr>
              <w:rPr>
                <w:rFonts w:ascii="Book Antiqua" w:hAnsi="Book Antiqua"/>
                <w:color w:val="000000" w:themeColor="text1"/>
                <w:sz w:val="18"/>
                <w:szCs w:val="18"/>
              </w:rPr>
            </w:pPr>
            <w:r>
              <w:rPr>
                <w:rFonts w:ascii="Book Antiqua" w:hAnsi="Book Antiqua"/>
                <w:color w:val="000000" w:themeColor="text1"/>
                <w:sz w:val="18"/>
                <w:szCs w:val="18"/>
              </w:rPr>
              <w:t>6</w:t>
            </w:r>
            <w:r>
              <w:rPr>
                <w:rFonts w:ascii="Book Antiqua" w:hAnsi="Book Antiqua" w:hint="eastAsia"/>
                <w:color w:val="000000" w:themeColor="text1"/>
                <w:sz w:val="18"/>
                <w:szCs w:val="18"/>
              </w:rPr>
              <w:t>、订单</w:t>
            </w:r>
            <w:r>
              <w:rPr>
                <w:rFonts w:ascii="Book Antiqua" w:hAnsi="Book Antiqua"/>
                <w:color w:val="000000" w:themeColor="text1"/>
                <w:sz w:val="18"/>
                <w:szCs w:val="18"/>
              </w:rPr>
              <w:t>问题</w:t>
            </w:r>
            <w:r>
              <w:rPr>
                <w:rFonts w:ascii="Book Antiqua" w:hAnsi="Book Antiqua"/>
                <w:color w:val="000000" w:themeColor="text1"/>
                <w:sz w:val="18"/>
                <w:szCs w:val="18"/>
              </w:rPr>
              <w:t>-</w:t>
            </w:r>
            <w:r>
              <w:rPr>
                <w:rFonts w:ascii="Book Antiqua" w:hAnsi="Book Antiqua"/>
                <w:color w:val="000000" w:themeColor="text1"/>
                <w:sz w:val="18"/>
                <w:szCs w:val="18"/>
              </w:rPr>
              <w:t>对应</w:t>
            </w:r>
            <w:r>
              <w:rPr>
                <w:rFonts w:ascii="Book Antiqua" w:hAnsi="Book Antiqua" w:hint="eastAsia"/>
                <w:color w:val="000000" w:themeColor="text1"/>
                <w:sz w:val="18"/>
                <w:szCs w:val="18"/>
              </w:rPr>
              <w:t>操作</w:t>
            </w:r>
          </w:p>
          <w:tbl>
            <w:tblPr>
              <w:tblStyle w:val="af5"/>
              <w:tblW w:w="7298" w:type="dxa"/>
              <w:tblLayout w:type="fixed"/>
              <w:tblLook w:val="04A0" w:firstRow="1" w:lastRow="0" w:firstColumn="1" w:lastColumn="0" w:noHBand="0" w:noVBand="1"/>
            </w:tblPr>
            <w:tblGrid>
              <w:gridCol w:w="1443"/>
              <w:gridCol w:w="2977"/>
              <w:gridCol w:w="2878"/>
            </w:tblGrid>
            <w:tr w:rsidR="004837C2" w14:paraId="6C60491C" w14:textId="77777777">
              <w:tc>
                <w:tcPr>
                  <w:tcW w:w="1443" w:type="dxa"/>
                  <w:shd w:val="clear" w:color="auto" w:fill="FFC000"/>
                </w:tcPr>
                <w:p w14:paraId="41DAD7F2"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问题</w:t>
                  </w:r>
                  <w:r>
                    <w:rPr>
                      <w:rFonts w:ascii="Book Antiqua" w:hAnsi="Book Antiqua"/>
                      <w:color w:val="000000" w:themeColor="text1"/>
                      <w:sz w:val="18"/>
                      <w:szCs w:val="18"/>
                    </w:rPr>
                    <w:t>类型</w:t>
                  </w:r>
                </w:p>
              </w:tc>
              <w:tc>
                <w:tcPr>
                  <w:tcW w:w="2977" w:type="dxa"/>
                  <w:shd w:val="clear" w:color="auto" w:fill="FFC000"/>
                </w:tcPr>
                <w:p w14:paraId="039B3A55"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操作</w:t>
                  </w:r>
                </w:p>
              </w:tc>
              <w:tc>
                <w:tcPr>
                  <w:tcW w:w="2878" w:type="dxa"/>
                  <w:shd w:val="clear" w:color="auto" w:fill="FFC000"/>
                </w:tcPr>
                <w:p w14:paraId="75197311"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说明</w:t>
                  </w:r>
                </w:p>
              </w:tc>
            </w:tr>
            <w:tr w:rsidR="004837C2" w14:paraId="79F030A1" w14:textId="77777777">
              <w:tc>
                <w:tcPr>
                  <w:tcW w:w="1443" w:type="dxa"/>
                </w:tcPr>
                <w:p w14:paraId="44E1B3C7"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地址</w:t>
                  </w:r>
                  <w:r>
                    <w:rPr>
                      <w:rFonts w:ascii="Book Antiqua" w:hAnsi="Book Antiqua"/>
                      <w:color w:val="000000" w:themeColor="text1"/>
                      <w:sz w:val="18"/>
                      <w:szCs w:val="18"/>
                    </w:rPr>
                    <w:t>问题</w:t>
                  </w:r>
                </w:p>
              </w:tc>
              <w:tc>
                <w:tcPr>
                  <w:tcW w:w="2977" w:type="dxa"/>
                </w:tcPr>
                <w:p w14:paraId="21BAB5D5"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已</w:t>
                  </w:r>
                  <w:r>
                    <w:rPr>
                      <w:rFonts w:ascii="Book Antiqua" w:hAnsi="Book Antiqua"/>
                      <w:color w:val="000000" w:themeColor="text1"/>
                      <w:sz w:val="18"/>
                      <w:szCs w:val="18"/>
                    </w:rPr>
                    <w:t>处理</w:t>
                  </w:r>
                </w:p>
              </w:tc>
              <w:tc>
                <w:tcPr>
                  <w:tcW w:w="2878" w:type="dxa"/>
                </w:tcPr>
                <w:p w14:paraId="12DE6C5F" w14:textId="77777777" w:rsidR="004837C2" w:rsidRDefault="004837C2">
                  <w:pPr>
                    <w:rPr>
                      <w:rFonts w:ascii="Book Antiqua" w:hAnsi="Book Antiqua"/>
                      <w:color w:val="000000" w:themeColor="text1"/>
                      <w:sz w:val="18"/>
                      <w:szCs w:val="18"/>
                    </w:rPr>
                  </w:pPr>
                </w:p>
              </w:tc>
            </w:tr>
            <w:tr w:rsidR="004837C2" w14:paraId="202F2C21" w14:textId="77777777">
              <w:tc>
                <w:tcPr>
                  <w:tcW w:w="1443" w:type="dxa"/>
                </w:tcPr>
                <w:p w14:paraId="0E869291"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可</w:t>
                  </w:r>
                  <w:r>
                    <w:rPr>
                      <w:rFonts w:ascii="Book Antiqua" w:hAnsi="Book Antiqua"/>
                      <w:color w:val="000000" w:themeColor="text1"/>
                      <w:sz w:val="18"/>
                      <w:szCs w:val="18"/>
                    </w:rPr>
                    <w:t>合并订单</w:t>
                  </w:r>
                </w:p>
              </w:tc>
              <w:tc>
                <w:tcPr>
                  <w:tcW w:w="2977" w:type="dxa"/>
                </w:tcPr>
                <w:p w14:paraId="5BB184BD"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合并</w:t>
                  </w:r>
                  <w:r>
                    <w:rPr>
                      <w:rFonts w:ascii="Book Antiqua" w:hAnsi="Book Antiqua"/>
                      <w:color w:val="000000" w:themeColor="text1"/>
                      <w:sz w:val="18"/>
                      <w:szCs w:val="18"/>
                    </w:rPr>
                    <w:t>订单、</w:t>
                  </w:r>
                  <w:r>
                    <w:rPr>
                      <w:rFonts w:ascii="Book Antiqua" w:hAnsi="Book Antiqua" w:hint="eastAsia"/>
                      <w:color w:val="000000" w:themeColor="text1"/>
                      <w:sz w:val="18"/>
                      <w:szCs w:val="18"/>
                    </w:rPr>
                    <w:t>无需合并</w:t>
                  </w:r>
                </w:p>
              </w:tc>
              <w:tc>
                <w:tcPr>
                  <w:tcW w:w="2878" w:type="dxa"/>
                </w:tcPr>
                <w:p w14:paraId="443E2C1D" w14:textId="77777777" w:rsidR="004837C2" w:rsidRDefault="004837C2">
                  <w:pPr>
                    <w:rPr>
                      <w:rFonts w:ascii="Book Antiqua" w:hAnsi="Book Antiqua"/>
                      <w:color w:val="000000" w:themeColor="text1"/>
                      <w:sz w:val="18"/>
                      <w:szCs w:val="18"/>
                    </w:rPr>
                  </w:pPr>
                </w:p>
              </w:tc>
            </w:tr>
            <w:tr w:rsidR="004837C2" w14:paraId="17A88E28" w14:textId="77777777">
              <w:tc>
                <w:tcPr>
                  <w:tcW w:w="1443" w:type="dxa"/>
                </w:tcPr>
                <w:p w14:paraId="4CBCAE6D"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拦截</w:t>
                  </w:r>
                  <w:r>
                    <w:rPr>
                      <w:rFonts w:ascii="Book Antiqua" w:hAnsi="Book Antiqua"/>
                      <w:color w:val="000000" w:themeColor="text1"/>
                      <w:sz w:val="18"/>
                      <w:szCs w:val="18"/>
                    </w:rPr>
                    <w:t>订单</w:t>
                  </w:r>
                </w:p>
              </w:tc>
              <w:tc>
                <w:tcPr>
                  <w:tcW w:w="2977" w:type="dxa"/>
                </w:tcPr>
                <w:p w14:paraId="7D7C6D87"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已处理</w:t>
                  </w:r>
                </w:p>
              </w:tc>
              <w:tc>
                <w:tcPr>
                  <w:tcW w:w="2878" w:type="dxa"/>
                  <w:vMerge w:val="restart"/>
                </w:tcPr>
                <w:p w14:paraId="2982BD65"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color w:val="000000" w:themeColor="text1"/>
                      <w:sz w:val="18"/>
                      <w:szCs w:val="18"/>
                    </w:rPr>
                    <w:t>”</w:t>
                  </w:r>
                  <w:r>
                    <w:rPr>
                      <w:rFonts w:ascii="Book Antiqua" w:hAnsi="Book Antiqua"/>
                      <w:color w:val="000000" w:themeColor="text1"/>
                      <w:sz w:val="18"/>
                      <w:szCs w:val="18"/>
                    </w:rPr>
                    <w:t>已处理</w:t>
                  </w:r>
                  <w:r>
                    <w:rPr>
                      <w:rFonts w:ascii="Book Antiqua" w:hAnsi="Book Antiqua"/>
                      <w:color w:val="000000" w:themeColor="text1"/>
                      <w:sz w:val="18"/>
                      <w:szCs w:val="18"/>
                    </w:rPr>
                    <w:t>“</w:t>
                  </w:r>
                  <w:r>
                    <w:rPr>
                      <w:rFonts w:ascii="Book Antiqua" w:hAnsi="Book Antiqua"/>
                      <w:color w:val="000000" w:themeColor="text1"/>
                      <w:sz w:val="18"/>
                      <w:szCs w:val="18"/>
                    </w:rPr>
                    <w:t>结束问题</w:t>
                  </w:r>
                  <w:r>
                    <w:rPr>
                      <w:rFonts w:ascii="Book Antiqua" w:hAnsi="Book Antiqua" w:hint="eastAsia"/>
                      <w:color w:val="000000" w:themeColor="text1"/>
                      <w:sz w:val="18"/>
                      <w:szCs w:val="18"/>
                    </w:rPr>
                    <w:t>，订单就</w:t>
                  </w:r>
                  <w:r>
                    <w:rPr>
                      <w:rFonts w:ascii="Book Antiqua" w:hAnsi="Book Antiqua"/>
                      <w:color w:val="000000" w:themeColor="text1"/>
                      <w:sz w:val="18"/>
                      <w:szCs w:val="18"/>
                    </w:rPr>
                    <w:t>跑正常订单流程；</w:t>
                  </w:r>
                </w:p>
              </w:tc>
            </w:tr>
            <w:tr w:rsidR="004837C2" w14:paraId="6C96AF9A" w14:textId="77777777">
              <w:tc>
                <w:tcPr>
                  <w:tcW w:w="1443" w:type="dxa"/>
                </w:tcPr>
                <w:p w14:paraId="38624C6E"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其他</w:t>
                  </w:r>
                </w:p>
              </w:tc>
              <w:tc>
                <w:tcPr>
                  <w:tcW w:w="2977" w:type="dxa"/>
                </w:tcPr>
                <w:p w14:paraId="2E1ADEC5"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已</w:t>
                  </w:r>
                  <w:r>
                    <w:rPr>
                      <w:rFonts w:ascii="Book Antiqua" w:hAnsi="Book Antiqua"/>
                      <w:color w:val="000000" w:themeColor="text1"/>
                      <w:sz w:val="18"/>
                      <w:szCs w:val="18"/>
                    </w:rPr>
                    <w:t>处理</w:t>
                  </w:r>
                </w:p>
              </w:tc>
              <w:tc>
                <w:tcPr>
                  <w:tcW w:w="2878" w:type="dxa"/>
                  <w:vMerge/>
                </w:tcPr>
                <w:p w14:paraId="57E0F7FE" w14:textId="77777777" w:rsidR="004837C2" w:rsidRDefault="004837C2">
                  <w:pPr>
                    <w:rPr>
                      <w:rFonts w:ascii="Book Antiqua" w:hAnsi="Book Antiqua"/>
                      <w:color w:val="000000" w:themeColor="text1"/>
                      <w:sz w:val="18"/>
                      <w:szCs w:val="18"/>
                    </w:rPr>
                  </w:pPr>
                </w:p>
              </w:tc>
            </w:tr>
          </w:tbl>
          <w:p w14:paraId="6BDB8919" w14:textId="77777777" w:rsidR="004837C2" w:rsidRDefault="004837C2">
            <w:pPr>
              <w:rPr>
                <w:rFonts w:ascii="Book Antiqua" w:hAnsi="Book Antiqua"/>
                <w:sz w:val="18"/>
                <w:szCs w:val="18"/>
              </w:rPr>
            </w:pPr>
          </w:p>
        </w:tc>
      </w:tr>
      <w:tr w:rsidR="004837C2" w14:paraId="2995BE0D" w14:textId="77777777">
        <w:trPr>
          <w:trHeight w:val="211"/>
          <w:jc w:val="center"/>
        </w:trPr>
        <w:tc>
          <w:tcPr>
            <w:tcW w:w="1583" w:type="dxa"/>
            <w:shd w:val="clear" w:color="auto" w:fill="F8F8F8"/>
            <w:vAlign w:val="center"/>
          </w:tcPr>
          <w:p w14:paraId="66C5B95E" w14:textId="77777777" w:rsidR="004837C2" w:rsidRDefault="005F3D5F">
            <w:pPr>
              <w:rPr>
                <w:rFonts w:ascii="Book Antiqua" w:hAnsi="Book Antiqua"/>
                <w:sz w:val="18"/>
                <w:szCs w:val="18"/>
              </w:rPr>
            </w:pPr>
            <w:r>
              <w:rPr>
                <w:rFonts w:ascii="Book Antiqua" w:hAnsi="Book Antiqua"/>
                <w:sz w:val="18"/>
                <w:szCs w:val="18"/>
              </w:rPr>
              <w:lastRenderedPageBreak/>
              <w:t>业务规则</w:t>
            </w:r>
          </w:p>
        </w:tc>
        <w:tc>
          <w:tcPr>
            <w:tcW w:w="7529" w:type="dxa"/>
          </w:tcPr>
          <w:p w14:paraId="4A6541AF" w14:textId="77777777" w:rsidR="004837C2" w:rsidRDefault="005F3D5F">
            <w:pPr>
              <w:rPr>
                <w:rFonts w:ascii="Book Antiqua" w:hAnsi="Book Antiqua"/>
                <w:sz w:val="18"/>
                <w:szCs w:val="18"/>
              </w:rPr>
            </w:pPr>
            <w:r>
              <w:rPr>
                <w:rFonts w:ascii="Book Antiqua" w:hAnsi="Book Antiqua"/>
                <w:sz w:val="18"/>
                <w:szCs w:val="18"/>
              </w:rPr>
              <w:t>无</w:t>
            </w:r>
          </w:p>
        </w:tc>
      </w:tr>
      <w:tr w:rsidR="004837C2" w14:paraId="4F8B82A6" w14:textId="77777777">
        <w:trPr>
          <w:trHeight w:val="363"/>
          <w:jc w:val="center"/>
        </w:trPr>
        <w:tc>
          <w:tcPr>
            <w:tcW w:w="1583" w:type="dxa"/>
            <w:shd w:val="clear" w:color="auto" w:fill="F8F8F8"/>
            <w:vAlign w:val="center"/>
          </w:tcPr>
          <w:p w14:paraId="70A8CCA4"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6BF9A34" w14:textId="77777777" w:rsidR="004837C2" w:rsidRDefault="005F3D5F">
            <w:r>
              <w:rPr>
                <w:rFonts w:ascii="Book Antiqua" w:hAnsi="Book Antiqua" w:hint="eastAsia"/>
                <w:sz w:val="18"/>
                <w:szCs w:val="18"/>
              </w:rPr>
              <w:t>无</w:t>
            </w:r>
          </w:p>
        </w:tc>
      </w:tr>
      <w:tr w:rsidR="004837C2" w14:paraId="7DE64EE8" w14:textId="77777777">
        <w:trPr>
          <w:trHeight w:val="321"/>
          <w:jc w:val="center"/>
        </w:trPr>
        <w:tc>
          <w:tcPr>
            <w:tcW w:w="1583" w:type="dxa"/>
            <w:shd w:val="clear" w:color="auto" w:fill="F8F8F8"/>
            <w:vAlign w:val="center"/>
          </w:tcPr>
          <w:p w14:paraId="361FF84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03841A01" w14:textId="77777777" w:rsidR="004837C2" w:rsidRDefault="004837C2">
            <w:pPr>
              <w:rPr>
                <w:rFonts w:ascii="Book Antiqua" w:hAnsi="Book Antiqua"/>
                <w:sz w:val="18"/>
                <w:szCs w:val="18"/>
              </w:rPr>
            </w:pPr>
          </w:p>
        </w:tc>
      </w:tr>
    </w:tbl>
    <w:p w14:paraId="076E237B" w14:textId="77777777" w:rsidR="004837C2" w:rsidRDefault="004837C2"/>
    <w:p w14:paraId="2753C947" w14:textId="77777777" w:rsidR="004837C2" w:rsidRDefault="005F3D5F">
      <w:pPr>
        <w:pStyle w:val="3"/>
        <w:numPr>
          <w:ilvl w:val="2"/>
          <w:numId w:val="23"/>
        </w:numPr>
        <w:rPr>
          <w:rFonts w:ascii="黑体" w:eastAsia="黑体" w:hAnsi="黑体"/>
          <w:sz w:val="24"/>
          <w:szCs w:val="24"/>
        </w:rPr>
      </w:pPr>
      <w:bookmarkStart w:id="84" w:name="_Toc12719559"/>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34</w:t>
      </w:r>
      <w:r>
        <w:rPr>
          <w:rFonts w:ascii="黑体" w:eastAsia="黑体" w:hAnsi="黑体" w:hint="eastAsia"/>
          <w:sz w:val="24"/>
          <w:szCs w:val="24"/>
        </w:rPr>
        <w:t>.0 待</w:t>
      </w:r>
      <w:r>
        <w:rPr>
          <w:rFonts w:ascii="黑体" w:eastAsia="黑体" w:hAnsi="黑体"/>
          <w:sz w:val="24"/>
          <w:szCs w:val="24"/>
        </w:rPr>
        <w:t>配货订单</w:t>
      </w:r>
      <w:bookmarkEnd w:id="84"/>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4A11166A" w14:textId="77777777">
        <w:trPr>
          <w:jc w:val="center"/>
        </w:trPr>
        <w:tc>
          <w:tcPr>
            <w:tcW w:w="1583" w:type="dxa"/>
            <w:shd w:val="clear" w:color="auto" w:fill="F8F8F8"/>
            <w:vAlign w:val="center"/>
          </w:tcPr>
          <w:p w14:paraId="545D66F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1E44A23F"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34</w:t>
            </w:r>
            <w:r>
              <w:rPr>
                <w:rFonts w:ascii="Book Antiqua" w:hAnsi="Book Antiqua" w:hint="eastAsia"/>
                <w:b/>
                <w:color w:val="00B050"/>
                <w:sz w:val="18"/>
                <w:szCs w:val="18"/>
              </w:rPr>
              <w:t>.0</w:t>
            </w:r>
          </w:p>
        </w:tc>
      </w:tr>
      <w:tr w:rsidR="004837C2" w14:paraId="34926C81" w14:textId="77777777">
        <w:trPr>
          <w:jc w:val="center"/>
        </w:trPr>
        <w:tc>
          <w:tcPr>
            <w:tcW w:w="1583" w:type="dxa"/>
            <w:shd w:val="clear" w:color="auto" w:fill="F8F8F8"/>
            <w:vAlign w:val="center"/>
          </w:tcPr>
          <w:p w14:paraId="0C95BDF2"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67A4B3CB" w14:textId="77777777" w:rsidR="004837C2" w:rsidRDefault="005F3D5F">
            <w:pPr>
              <w:rPr>
                <w:rFonts w:ascii="Book Antiqua" w:hAnsi="Book Antiqua"/>
                <w:sz w:val="18"/>
                <w:szCs w:val="18"/>
              </w:rPr>
            </w:pPr>
            <w:r>
              <w:rPr>
                <w:rFonts w:ascii="宋体" w:hAnsi="宋体" w:hint="eastAsia"/>
                <w:sz w:val="18"/>
                <w:szCs w:val="18"/>
              </w:rPr>
              <w:t>待</w:t>
            </w:r>
            <w:r>
              <w:rPr>
                <w:rFonts w:ascii="宋体" w:hAnsi="宋体"/>
                <w:sz w:val="18"/>
                <w:szCs w:val="18"/>
              </w:rPr>
              <w:t>配货订单</w:t>
            </w:r>
          </w:p>
        </w:tc>
      </w:tr>
      <w:tr w:rsidR="004837C2" w14:paraId="4D7D60FC" w14:textId="77777777">
        <w:trPr>
          <w:jc w:val="center"/>
        </w:trPr>
        <w:tc>
          <w:tcPr>
            <w:tcW w:w="1583" w:type="dxa"/>
            <w:shd w:val="clear" w:color="auto" w:fill="F8F8F8"/>
            <w:vAlign w:val="center"/>
          </w:tcPr>
          <w:p w14:paraId="70597112"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3253A212" w14:textId="77777777" w:rsidR="004837C2" w:rsidRDefault="005F3D5F">
            <w:pPr>
              <w:rPr>
                <w:rFonts w:ascii="Book Antiqua" w:hAnsi="Book Antiqua"/>
                <w:sz w:val="18"/>
                <w:szCs w:val="18"/>
              </w:rPr>
            </w:pPr>
            <w:r>
              <w:rPr>
                <w:rFonts w:ascii="Book Antiqua" w:hAnsi="Book Antiqua" w:hint="eastAsia"/>
                <w:sz w:val="18"/>
                <w:szCs w:val="18"/>
              </w:rPr>
              <w:t>可以进行</w:t>
            </w:r>
            <w:r>
              <w:rPr>
                <w:rFonts w:ascii="Book Antiqua" w:hAnsi="Book Antiqua"/>
                <w:sz w:val="18"/>
                <w:szCs w:val="18"/>
              </w:rPr>
              <w:t>手工配货操作</w:t>
            </w:r>
          </w:p>
        </w:tc>
      </w:tr>
      <w:tr w:rsidR="004837C2" w14:paraId="521874E5" w14:textId="77777777">
        <w:trPr>
          <w:jc w:val="center"/>
        </w:trPr>
        <w:tc>
          <w:tcPr>
            <w:tcW w:w="1583" w:type="dxa"/>
            <w:shd w:val="clear" w:color="auto" w:fill="F8F8F8"/>
            <w:vAlign w:val="center"/>
          </w:tcPr>
          <w:p w14:paraId="5DFE723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0570C3E9" w14:textId="77777777" w:rsidR="004837C2" w:rsidRDefault="005F3D5F">
            <w:pPr>
              <w:rPr>
                <w:rFonts w:ascii="宋体" w:hAnsi="宋体"/>
                <w:sz w:val="18"/>
                <w:szCs w:val="18"/>
              </w:rPr>
            </w:pPr>
            <w:r>
              <w:rPr>
                <w:rFonts w:ascii="宋体" w:hAnsi="宋体" w:hint="eastAsia"/>
                <w:sz w:val="18"/>
                <w:szCs w:val="18"/>
              </w:rPr>
              <w:t>郭荣</w:t>
            </w:r>
          </w:p>
        </w:tc>
      </w:tr>
      <w:tr w:rsidR="004837C2" w14:paraId="7ECFCC98" w14:textId="77777777">
        <w:trPr>
          <w:jc w:val="center"/>
        </w:trPr>
        <w:tc>
          <w:tcPr>
            <w:tcW w:w="1583" w:type="dxa"/>
            <w:shd w:val="clear" w:color="auto" w:fill="F8F8F8"/>
            <w:vAlign w:val="center"/>
          </w:tcPr>
          <w:p w14:paraId="0F495853"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BCE278C"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-2-26</w:t>
            </w:r>
          </w:p>
        </w:tc>
      </w:tr>
      <w:tr w:rsidR="004837C2" w14:paraId="47675354" w14:textId="77777777">
        <w:trPr>
          <w:jc w:val="center"/>
        </w:trPr>
        <w:tc>
          <w:tcPr>
            <w:tcW w:w="1583" w:type="dxa"/>
            <w:shd w:val="clear" w:color="auto" w:fill="F8F8F8"/>
            <w:vAlign w:val="center"/>
          </w:tcPr>
          <w:p w14:paraId="04E8DFE7"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74E25DFB" w14:textId="77777777" w:rsidR="004837C2" w:rsidRDefault="005F3D5F">
            <w:r>
              <w:rPr>
                <w:noProof/>
              </w:rPr>
              <w:drawing>
                <wp:inline distT="0" distB="0" distL="0" distR="0" wp14:anchorId="16D19584" wp14:editId="0161B130">
                  <wp:extent cx="4643755" cy="2193925"/>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76"/>
                          <a:stretch>
                            <a:fillRect/>
                          </a:stretch>
                        </pic:blipFill>
                        <pic:spPr>
                          <a:xfrm>
                            <a:off x="0" y="0"/>
                            <a:ext cx="4643755" cy="2193925"/>
                          </a:xfrm>
                          <a:prstGeom prst="rect">
                            <a:avLst/>
                          </a:prstGeom>
                        </pic:spPr>
                      </pic:pic>
                    </a:graphicData>
                  </a:graphic>
                </wp:inline>
              </w:drawing>
            </w:r>
          </w:p>
          <w:p w14:paraId="2B3C67D0"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-待配货订单页面</w:t>
            </w:r>
          </w:p>
        </w:tc>
      </w:tr>
      <w:tr w:rsidR="004837C2" w14:paraId="40AF4C28" w14:textId="77777777">
        <w:trPr>
          <w:jc w:val="center"/>
        </w:trPr>
        <w:tc>
          <w:tcPr>
            <w:tcW w:w="1583" w:type="dxa"/>
            <w:shd w:val="clear" w:color="auto" w:fill="F8F8F8"/>
            <w:vAlign w:val="center"/>
          </w:tcPr>
          <w:p w14:paraId="61F4A344" w14:textId="77777777" w:rsidR="004837C2" w:rsidRDefault="005F3D5F">
            <w:pPr>
              <w:rPr>
                <w:rFonts w:ascii="Book Antiqua" w:hAnsi="Book Antiqua"/>
                <w:sz w:val="18"/>
                <w:szCs w:val="18"/>
              </w:rPr>
            </w:pPr>
            <w:r>
              <w:rPr>
                <w:rFonts w:ascii="Book Antiqua" w:hAnsi="Book Antiqua" w:hint="eastAsia"/>
                <w:sz w:val="18"/>
                <w:szCs w:val="18"/>
              </w:rPr>
              <w:t>业务</w:t>
            </w:r>
            <w:r>
              <w:rPr>
                <w:rFonts w:ascii="Book Antiqua" w:hAnsi="Book Antiqua"/>
                <w:sz w:val="18"/>
                <w:szCs w:val="18"/>
              </w:rPr>
              <w:t>规则</w:t>
            </w:r>
          </w:p>
        </w:tc>
        <w:tc>
          <w:tcPr>
            <w:tcW w:w="7529" w:type="dxa"/>
          </w:tcPr>
          <w:p w14:paraId="01285B2C" w14:textId="77777777" w:rsidR="004837C2" w:rsidRDefault="005F3D5F">
            <w:pPr>
              <w:rPr>
                <w:rFonts w:ascii="Book Antiqua" w:hAnsi="Book Antiqua"/>
                <w:sz w:val="18"/>
                <w:szCs w:val="18"/>
              </w:rPr>
            </w:pPr>
            <w:r>
              <w:rPr>
                <w:rFonts w:ascii="Book Antiqua" w:hAnsi="Book Antiqua" w:hint="eastAsia"/>
                <w:b/>
                <w:sz w:val="18"/>
                <w:szCs w:val="18"/>
              </w:rPr>
              <w:t>表单</w:t>
            </w:r>
            <w:r>
              <w:rPr>
                <w:rFonts w:ascii="Book Antiqua" w:hAnsi="Book Antiqua"/>
                <w:b/>
                <w:sz w:val="18"/>
                <w:szCs w:val="18"/>
              </w:rPr>
              <w:t>列</w:t>
            </w:r>
            <w:r>
              <w:rPr>
                <w:rFonts w:ascii="Book Antiqua" w:hAnsi="Book Antiqua" w:hint="eastAsia"/>
                <w:b/>
                <w:sz w:val="18"/>
                <w:szCs w:val="18"/>
              </w:rPr>
              <w:t>排列顺序</w:t>
            </w:r>
            <w:r>
              <w:rPr>
                <w:rFonts w:ascii="Book Antiqua" w:hAnsi="Book Antiqua"/>
                <w:sz w:val="18"/>
                <w:szCs w:val="18"/>
              </w:rPr>
              <w:t>：</w:t>
            </w:r>
            <w:r>
              <w:rPr>
                <w:rFonts w:ascii="Book Antiqua" w:hAnsi="Book Antiqua" w:hint="eastAsia"/>
                <w:sz w:val="18"/>
                <w:szCs w:val="18"/>
              </w:rPr>
              <w:t>最先</w:t>
            </w:r>
            <w:r>
              <w:rPr>
                <w:rFonts w:ascii="Book Antiqua" w:hAnsi="Book Antiqua"/>
                <w:sz w:val="18"/>
                <w:szCs w:val="18"/>
              </w:rPr>
              <w:t>付款</w:t>
            </w:r>
            <w:r>
              <w:rPr>
                <w:rFonts w:ascii="Book Antiqua" w:hAnsi="Book Antiqua" w:hint="eastAsia"/>
                <w:sz w:val="18"/>
                <w:szCs w:val="18"/>
              </w:rPr>
              <w:t>的</w:t>
            </w:r>
            <w:r>
              <w:rPr>
                <w:rFonts w:ascii="Book Antiqua" w:hAnsi="Book Antiqua"/>
                <w:sz w:val="18"/>
                <w:szCs w:val="18"/>
              </w:rPr>
              <w:t>订单排列在前面</w:t>
            </w:r>
            <w:r>
              <w:rPr>
                <w:rFonts w:ascii="Book Antiqua" w:hAnsi="Book Antiqua" w:hint="eastAsia"/>
                <w:sz w:val="18"/>
                <w:szCs w:val="18"/>
              </w:rPr>
              <w:t>；</w:t>
            </w:r>
            <w:r>
              <w:rPr>
                <w:rFonts w:ascii="Book Antiqua" w:hAnsi="Book Antiqua"/>
                <w:sz w:val="18"/>
                <w:szCs w:val="18"/>
              </w:rPr>
              <w:t xml:space="preserve"> </w:t>
            </w:r>
          </w:p>
          <w:p w14:paraId="043E56F1" w14:textId="77777777" w:rsidR="004837C2" w:rsidRDefault="005F3D5F">
            <w:pPr>
              <w:rPr>
                <w:rFonts w:ascii="Book Antiqua" w:hAnsi="Book Antiqua"/>
                <w:sz w:val="18"/>
                <w:szCs w:val="18"/>
              </w:rPr>
            </w:pPr>
            <w:r>
              <w:rPr>
                <w:rFonts w:ascii="Book Antiqua" w:hAnsi="Book Antiqua" w:hint="eastAsia"/>
                <w:b/>
                <w:sz w:val="18"/>
                <w:szCs w:val="18"/>
              </w:rPr>
              <w:t>待配货</w:t>
            </w:r>
            <w:r>
              <w:rPr>
                <w:rFonts w:ascii="Book Antiqua" w:hAnsi="Book Antiqua"/>
                <w:b/>
                <w:sz w:val="18"/>
                <w:szCs w:val="18"/>
              </w:rPr>
              <w:t>订单</w:t>
            </w:r>
            <w:r>
              <w:rPr>
                <w:rFonts w:ascii="Book Antiqua" w:hAnsi="Book Antiqua"/>
                <w:sz w:val="18"/>
                <w:szCs w:val="18"/>
              </w:rPr>
              <w:t>：</w:t>
            </w:r>
            <w:bookmarkStart w:id="85" w:name="_Hlk12289516"/>
            <w:r>
              <w:rPr>
                <w:rFonts w:ascii="Book Antiqua" w:hAnsi="Book Antiqua" w:hint="eastAsia"/>
                <w:sz w:val="18"/>
                <w:szCs w:val="18"/>
              </w:rPr>
              <w:t>无</w:t>
            </w:r>
            <w:r>
              <w:rPr>
                <w:rFonts w:ascii="Book Antiqua" w:hAnsi="Book Antiqua"/>
                <w:sz w:val="18"/>
                <w:szCs w:val="18"/>
              </w:rPr>
              <w:t>订单问题，</w:t>
            </w:r>
            <w:r>
              <w:rPr>
                <w:rFonts w:ascii="Book Antiqua" w:hAnsi="Book Antiqua" w:hint="eastAsia"/>
                <w:sz w:val="18"/>
                <w:szCs w:val="18"/>
              </w:rPr>
              <w:t>未</w:t>
            </w:r>
            <w:r>
              <w:rPr>
                <w:rFonts w:ascii="Book Antiqua" w:hAnsi="Book Antiqua"/>
                <w:sz w:val="18"/>
                <w:szCs w:val="18"/>
              </w:rPr>
              <w:t>配货</w:t>
            </w:r>
            <w:r>
              <w:rPr>
                <w:rFonts w:ascii="Book Antiqua" w:hAnsi="Book Antiqua" w:hint="eastAsia"/>
                <w:sz w:val="18"/>
                <w:szCs w:val="18"/>
              </w:rPr>
              <w:t>、</w:t>
            </w:r>
            <w:r>
              <w:rPr>
                <w:rFonts w:ascii="Book Antiqua" w:hAnsi="Book Antiqua"/>
                <w:sz w:val="18"/>
                <w:szCs w:val="18"/>
              </w:rPr>
              <w:t>部分配货</w:t>
            </w:r>
            <w:r>
              <w:rPr>
                <w:rFonts w:ascii="Book Antiqua" w:hAnsi="Book Antiqua" w:hint="eastAsia"/>
                <w:sz w:val="18"/>
                <w:szCs w:val="18"/>
              </w:rPr>
              <w:t>，</w:t>
            </w:r>
            <w:r>
              <w:rPr>
                <w:rFonts w:ascii="Book Antiqua" w:hAnsi="Book Antiqua"/>
                <w:sz w:val="18"/>
                <w:szCs w:val="18"/>
              </w:rPr>
              <w:t>处理中状态的订单才会展示在待配货界面；</w:t>
            </w:r>
            <w:bookmarkEnd w:id="85"/>
          </w:p>
          <w:p w14:paraId="669A189E" w14:textId="77777777" w:rsidR="004837C2" w:rsidRDefault="005F3D5F">
            <w:pPr>
              <w:rPr>
                <w:rFonts w:ascii="Book Antiqua" w:hAnsi="Book Antiqua"/>
                <w:sz w:val="18"/>
                <w:szCs w:val="18"/>
              </w:rPr>
            </w:pPr>
            <w:r>
              <w:rPr>
                <w:rFonts w:ascii="Book Antiqua" w:hAnsi="Book Antiqua" w:hint="eastAsia"/>
                <w:b/>
                <w:sz w:val="18"/>
                <w:szCs w:val="18"/>
              </w:rPr>
              <w:t>配货功能</w:t>
            </w:r>
            <w:r>
              <w:rPr>
                <w:rFonts w:ascii="Book Antiqua" w:hAnsi="Book Antiqua"/>
                <w:sz w:val="18"/>
                <w:szCs w:val="18"/>
              </w:rPr>
              <w:t>：</w:t>
            </w:r>
            <w:r>
              <w:rPr>
                <w:rFonts w:ascii="Book Antiqua" w:hAnsi="Book Antiqua" w:hint="eastAsia"/>
                <w:sz w:val="18"/>
                <w:szCs w:val="18"/>
              </w:rPr>
              <w:t>需要</w:t>
            </w:r>
            <w:r>
              <w:rPr>
                <w:rFonts w:ascii="Book Antiqua" w:hAnsi="Book Antiqua"/>
                <w:sz w:val="18"/>
                <w:szCs w:val="18"/>
              </w:rPr>
              <w:t>人工配货的订单，才会有配货按钮。</w:t>
            </w:r>
            <w:r>
              <w:rPr>
                <w:rFonts w:ascii="Book Antiqua" w:hAnsi="Book Antiqua" w:hint="eastAsia"/>
                <w:sz w:val="18"/>
                <w:szCs w:val="18"/>
              </w:rPr>
              <w:t>“无法</w:t>
            </w:r>
            <w:r>
              <w:rPr>
                <w:rFonts w:ascii="Book Antiqua" w:hAnsi="Book Antiqua"/>
                <w:sz w:val="18"/>
                <w:szCs w:val="18"/>
              </w:rPr>
              <w:t>自动</w:t>
            </w:r>
            <w:r>
              <w:rPr>
                <w:rFonts w:ascii="Book Antiqua" w:hAnsi="Book Antiqua" w:hint="eastAsia"/>
                <w:sz w:val="18"/>
                <w:szCs w:val="18"/>
              </w:rPr>
              <w:t>选上</w:t>
            </w:r>
            <w:r>
              <w:rPr>
                <w:rFonts w:ascii="Book Antiqua" w:hAnsi="Book Antiqua"/>
                <w:sz w:val="18"/>
                <w:szCs w:val="18"/>
              </w:rPr>
              <w:t>可用仓库、可用</w:t>
            </w:r>
            <w:r>
              <w:rPr>
                <w:rFonts w:ascii="Book Antiqua" w:hAnsi="Book Antiqua" w:hint="eastAsia"/>
                <w:sz w:val="18"/>
                <w:szCs w:val="18"/>
              </w:rPr>
              <w:t>物流</w:t>
            </w:r>
            <w:r>
              <w:rPr>
                <w:rFonts w:ascii="Book Antiqua" w:hAnsi="Book Antiqua"/>
                <w:sz w:val="18"/>
                <w:szCs w:val="18"/>
              </w:rPr>
              <w:t>的订单</w:t>
            </w:r>
            <w:r>
              <w:rPr>
                <w:rFonts w:ascii="Book Antiqua" w:hAnsi="Book Antiqua" w:hint="eastAsia"/>
                <w:sz w:val="18"/>
                <w:szCs w:val="18"/>
              </w:rPr>
              <w:t>，</w:t>
            </w:r>
            <w:r>
              <w:rPr>
                <w:rFonts w:ascii="Book Antiqua" w:hAnsi="Book Antiqua"/>
                <w:sz w:val="18"/>
                <w:szCs w:val="18"/>
              </w:rPr>
              <w:t>已选的仓库和物流不可用的订单，没有足够库存的订单</w:t>
            </w:r>
            <w:r>
              <w:rPr>
                <w:rFonts w:ascii="Book Antiqua" w:hAnsi="Book Antiqua" w:hint="eastAsia"/>
                <w:sz w:val="18"/>
                <w:szCs w:val="18"/>
              </w:rPr>
              <w:t>”为</w:t>
            </w:r>
            <w:r>
              <w:rPr>
                <w:rFonts w:ascii="Book Antiqua" w:hAnsi="Book Antiqua"/>
                <w:sz w:val="18"/>
                <w:szCs w:val="18"/>
              </w:rPr>
              <w:t>需要</w:t>
            </w:r>
            <w:r>
              <w:rPr>
                <w:rFonts w:ascii="Book Antiqua" w:hAnsi="Book Antiqua" w:hint="eastAsia"/>
                <w:sz w:val="18"/>
                <w:szCs w:val="18"/>
              </w:rPr>
              <w:t>人工</w:t>
            </w:r>
            <w:r>
              <w:rPr>
                <w:rFonts w:ascii="Book Antiqua" w:hAnsi="Book Antiqua"/>
                <w:sz w:val="18"/>
                <w:szCs w:val="18"/>
              </w:rPr>
              <w:t>配货的订单；</w:t>
            </w:r>
          </w:p>
        </w:tc>
      </w:tr>
      <w:tr w:rsidR="004837C2" w14:paraId="0FA05B7C" w14:textId="77777777">
        <w:trPr>
          <w:jc w:val="center"/>
        </w:trPr>
        <w:tc>
          <w:tcPr>
            <w:tcW w:w="1583" w:type="dxa"/>
            <w:shd w:val="clear" w:color="auto" w:fill="F8F8F8"/>
            <w:vAlign w:val="center"/>
          </w:tcPr>
          <w:p w14:paraId="2009848F"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282F1640" w14:textId="77777777" w:rsidR="004837C2" w:rsidRDefault="005F3D5F">
            <w:pPr>
              <w:rPr>
                <w:rFonts w:ascii="Book Antiqua" w:hAnsi="Book Antiqua"/>
                <w:sz w:val="18"/>
                <w:szCs w:val="18"/>
              </w:rPr>
            </w:pPr>
            <w:r>
              <w:rPr>
                <w:rFonts w:ascii="Book Antiqua" w:hAnsi="Book Antiqua" w:hint="eastAsia"/>
                <w:sz w:val="18"/>
                <w:szCs w:val="18"/>
              </w:rPr>
              <w:t>问题</w:t>
            </w:r>
            <w:r>
              <w:rPr>
                <w:rFonts w:ascii="Book Antiqua" w:hAnsi="Book Antiqua"/>
                <w:sz w:val="18"/>
                <w:szCs w:val="18"/>
              </w:rPr>
              <w:t>类型</w:t>
            </w:r>
            <w:r>
              <w:rPr>
                <w:rFonts w:ascii="Book Antiqua" w:hAnsi="Book Antiqua" w:hint="eastAsia"/>
                <w:sz w:val="18"/>
                <w:szCs w:val="18"/>
              </w:rPr>
              <w:t>（全部</w:t>
            </w:r>
            <w:r>
              <w:rPr>
                <w:rFonts w:ascii="Book Antiqua" w:hAnsi="Book Antiqua"/>
                <w:sz w:val="18"/>
                <w:szCs w:val="18"/>
              </w:rPr>
              <w:t>、缺货、无法找到仓库、无法找到物流）</w:t>
            </w:r>
            <w:r>
              <w:rPr>
                <w:rFonts w:ascii="Book Antiqua" w:hAnsi="Book Antiqua" w:hint="eastAsia"/>
                <w:sz w:val="18"/>
                <w:szCs w:val="18"/>
              </w:rPr>
              <w:t>、</w:t>
            </w:r>
            <w:r>
              <w:rPr>
                <w:rFonts w:ascii="Book Antiqua" w:hAnsi="Book Antiqua"/>
                <w:sz w:val="18"/>
                <w:szCs w:val="18"/>
              </w:rPr>
              <w:t>可配货比例（</w:t>
            </w:r>
            <w:r>
              <w:rPr>
                <w:rFonts w:ascii="Book Antiqua" w:hAnsi="Book Antiqua" w:hint="eastAsia"/>
                <w:sz w:val="18"/>
                <w:szCs w:val="18"/>
              </w:rPr>
              <w:t>全部、</w:t>
            </w:r>
            <w:r>
              <w:rPr>
                <w:rFonts w:ascii="Book Antiqua" w:hAnsi="Book Antiqua" w:hint="eastAsia"/>
                <w:sz w:val="18"/>
                <w:szCs w:val="18"/>
              </w:rPr>
              <w:t>0</w:t>
            </w:r>
            <w:r>
              <w:rPr>
                <w:rFonts w:ascii="Book Antiqua" w:hAnsi="Book Antiqua"/>
                <w:sz w:val="18"/>
                <w:szCs w:val="18"/>
              </w:rPr>
              <w:t>%</w:t>
            </w:r>
            <w:r>
              <w:rPr>
                <w:rFonts w:ascii="Book Antiqua" w:hAnsi="Book Antiqua" w:hint="eastAsia"/>
                <w:sz w:val="18"/>
                <w:szCs w:val="18"/>
              </w:rPr>
              <w:t>、</w:t>
            </w:r>
            <w:r>
              <w:rPr>
                <w:rFonts w:ascii="Book Antiqua" w:hAnsi="Book Antiqua" w:hint="eastAsia"/>
                <w:sz w:val="18"/>
                <w:szCs w:val="18"/>
              </w:rPr>
              <w:t>0</w:t>
            </w:r>
            <w:r>
              <w:rPr>
                <w:rFonts w:ascii="Book Antiqua" w:hAnsi="Book Antiqua"/>
                <w:sz w:val="18"/>
                <w:szCs w:val="18"/>
              </w:rPr>
              <w:t>%~100%</w:t>
            </w:r>
            <w:r>
              <w:rPr>
                <w:rFonts w:ascii="Book Antiqua" w:hAnsi="Book Antiqua"/>
                <w:sz w:val="18"/>
                <w:szCs w:val="18"/>
              </w:rPr>
              <w:t>、</w:t>
            </w:r>
            <w:r>
              <w:rPr>
                <w:rFonts w:ascii="Book Antiqua" w:hAnsi="Book Antiqua" w:hint="eastAsia"/>
                <w:sz w:val="18"/>
                <w:szCs w:val="18"/>
              </w:rPr>
              <w:t>100</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、订单</w:t>
            </w:r>
            <w:r>
              <w:rPr>
                <w:rFonts w:ascii="Book Antiqua" w:hAnsi="Book Antiqua"/>
                <w:sz w:val="18"/>
                <w:szCs w:val="18"/>
              </w:rPr>
              <w:t>号</w:t>
            </w:r>
            <w:r>
              <w:rPr>
                <w:rFonts w:ascii="Book Antiqua" w:hAnsi="Book Antiqua" w:hint="eastAsia"/>
                <w:sz w:val="18"/>
                <w:szCs w:val="18"/>
              </w:rPr>
              <w:t>（精确</w:t>
            </w:r>
            <w:r>
              <w:rPr>
                <w:rFonts w:ascii="Book Antiqua" w:hAnsi="Book Antiqua"/>
                <w:sz w:val="18"/>
                <w:szCs w:val="18"/>
              </w:rPr>
              <w:t>搜索）</w:t>
            </w:r>
            <w:r>
              <w:rPr>
                <w:rFonts w:ascii="Book Antiqua" w:hAnsi="Book Antiqua" w:hint="eastAsia"/>
                <w:sz w:val="18"/>
                <w:szCs w:val="18"/>
              </w:rPr>
              <w:t>、</w:t>
            </w:r>
            <w:r>
              <w:rPr>
                <w:rFonts w:ascii="Book Antiqua" w:hAnsi="Book Antiqua"/>
                <w:sz w:val="18"/>
                <w:szCs w:val="18"/>
              </w:rPr>
              <w:t>电商单号（精确搜索）、</w:t>
            </w:r>
            <w:r>
              <w:rPr>
                <w:rFonts w:ascii="Book Antiqua" w:hAnsi="Book Antiqua" w:hint="eastAsia"/>
                <w:sz w:val="18"/>
                <w:szCs w:val="18"/>
              </w:rPr>
              <w:t>下单</w:t>
            </w:r>
            <w:r>
              <w:rPr>
                <w:rFonts w:ascii="Book Antiqua" w:hAnsi="Book Antiqua"/>
                <w:sz w:val="18"/>
                <w:szCs w:val="18"/>
              </w:rPr>
              <w:t>时间</w:t>
            </w:r>
            <w:r>
              <w:rPr>
                <w:rFonts w:ascii="Book Antiqua" w:hAnsi="Book Antiqua" w:hint="eastAsia"/>
                <w:sz w:val="18"/>
                <w:szCs w:val="18"/>
              </w:rPr>
              <w:t>、</w:t>
            </w:r>
            <w:r>
              <w:rPr>
                <w:rFonts w:ascii="Book Antiqua" w:hAnsi="Book Antiqua"/>
                <w:sz w:val="18"/>
                <w:szCs w:val="18"/>
              </w:rPr>
              <w:t>付款时间、发货时间</w:t>
            </w:r>
          </w:p>
          <w:p w14:paraId="317566D9" w14:textId="77777777" w:rsidR="004837C2" w:rsidRDefault="004837C2">
            <w:pPr>
              <w:rPr>
                <w:rFonts w:ascii="Book Antiqua" w:hAnsi="Book Antiqua"/>
                <w:sz w:val="18"/>
                <w:szCs w:val="18"/>
              </w:rPr>
            </w:pPr>
          </w:p>
          <w:p w14:paraId="7FF76540" w14:textId="77777777" w:rsidR="004837C2" w:rsidRDefault="005F3D5F">
            <w:pPr>
              <w:rPr>
                <w:rFonts w:ascii="Book Antiqua" w:hAnsi="Book Antiqua"/>
                <w:sz w:val="18"/>
                <w:szCs w:val="18"/>
              </w:rPr>
            </w:pPr>
            <w:r>
              <w:rPr>
                <w:rFonts w:ascii="Book Antiqua" w:hAnsi="Book Antiqua" w:hint="eastAsia"/>
                <w:sz w:val="18"/>
                <w:szCs w:val="18"/>
              </w:rPr>
              <w:t>备注</w:t>
            </w:r>
            <w:r>
              <w:rPr>
                <w:rFonts w:ascii="Book Antiqua" w:hAnsi="Book Antiqua"/>
                <w:sz w:val="18"/>
                <w:szCs w:val="18"/>
              </w:rPr>
              <w:t>：</w:t>
            </w:r>
          </w:p>
          <w:p w14:paraId="50F440F5" w14:textId="77777777" w:rsidR="004837C2" w:rsidRDefault="005F3D5F">
            <w:pPr>
              <w:rPr>
                <w:rFonts w:ascii="Book Antiqua" w:hAnsi="Book Antiqua"/>
                <w:sz w:val="18"/>
                <w:szCs w:val="18"/>
              </w:rPr>
            </w:pPr>
            <w:r>
              <w:rPr>
                <w:rFonts w:ascii="Book Antiqua" w:hAnsi="Book Antiqua" w:hint="eastAsia"/>
                <w:b/>
                <w:sz w:val="18"/>
                <w:szCs w:val="18"/>
              </w:rPr>
              <w:t>1</w:t>
            </w:r>
            <w:r>
              <w:rPr>
                <w:rFonts w:ascii="Book Antiqua" w:hAnsi="Book Antiqua" w:hint="eastAsia"/>
                <w:b/>
                <w:sz w:val="18"/>
                <w:szCs w:val="18"/>
              </w:rPr>
              <w:t>）</w:t>
            </w:r>
            <w:r>
              <w:rPr>
                <w:rFonts w:ascii="Book Antiqua" w:hAnsi="Book Antiqua"/>
                <w:b/>
                <w:sz w:val="18"/>
                <w:szCs w:val="18"/>
              </w:rPr>
              <w:t>缺货</w:t>
            </w:r>
            <w:r>
              <w:rPr>
                <w:rFonts w:ascii="Book Antiqua" w:hAnsi="Book Antiqua"/>
                <w:sz w:val="18"/>
                <w:szCs w:val="18"/>
              </w:rPr>
              <w:t>：指定仓库库存</w:t>
            </w:r>
            <w:r>
              <w:rPr>
                <w:rFonts w:ascii="Book Antiqua" w:hAnsi="Book Antiqua" w:hint="eastAsia"/>
                <w:sz w:val="18"/>
                <w:szCs w:val="18"/>
              </w:rPr>
              <w:t>不</w:t>
            </w:r>
            <w:r>
              <w:rPr>
                <w:rFonts w:ascii="Book Antiqua" w:hAnsi="Book Antiqua"/>
                <w:sz w:val="18"/>
                <w:szCs w:val="18"/>
              </w:rPr>
              <w:t>足；</w:t>
            </w:r>
          </w:p>
          <w:p w14:paraId="456CE8D2" w14:textId="77777777" w:rsidR="004837C2" w:rsidRDefault="005F3D5F">
            <w:pPr>
              <w:pStyle w:val="afb"/>
              <w:numPr>
                <w:ilvl w:val="0"/>
                <w:numId w:val="53"/>
              </w:numPr>
              <w:rPr>
                <w:rFonts w:ascii="Book Antiqua" w:hAnsi="Book Antiqua"/>
                <w:sz w:val="18"/>
                <w:szCs w:val="18"/>
              </w:rPr>
            </w:pPr>
            <w:r>
              <w:rPr>
                <w:rFonts w:ascii="Book Antiqua" w:hAnsi="Book Antiqua" w:hint="eastAsia"/>
                <w:b/>
                <w:sz w:val="18"/>
                <w:szCs w:val="18"/>
              </w:rPr>
              <w:t>无法找到</w:t>
            </w:r>
            <w:r>
              <w:rPr>
                <w:rFonts w:ascii="Book Antiqua" w:hAnsi="Book Antiqua"/>
                <w:b/>
                <w:sz w:val="18"/>
                <w:szCs w:val="18"/>
              </w:rPr>
              <w:t>最优仓库</w:t>
            </w:r>
            <w:r>
              <w:rPr>
                <w:rFonts w:ascii="Book Antiqua" w:hAnsi="Book Antiqua"/>
                <w:sz w:val="18"/>
                <w:szCs w:val="18"/>
              </w:rPr>
              <w:t>：</w:t>
            </w:r>
            <w:r>
              <w:rPr>
                <w:rFonts w:ascii="Book Antiqua" w:hAnsi="Book Antiqua" w:hint="eastAsia"/>
                <w:sz w:val="18"/>
                <w:szCs w:val="18"/>
              </w:rPr>
              <w:t>跑匹配</w:t>
            </w:r>
            <w:r>
              <w:rPr>
                <w:rFonts w:ascii="Book Antiqua" w:hAnsi="Book Antiqua"/>
                <w:sz w:val="18"/>
                <w:szCs w:val="18"/>
              </w:rPr>
              <w:t>仓库规则，没有可用仓库；</w:t>
            </w:r>
          </w:p>
          <w:p w14:paraId="7E2C96C1" w14:textId="77777777" w:rsidR="004837C2" w:rsidRDefault="005F3D5F">
            <w:pPr>
              <w:pStyle w:val="afb"/>
              <w:numPr>
                <w:ilvl w:val="0"/>
                <w:numId w:val="53"/>
              </w:numPr>
              <w:rPr>
                <w:rFonts w:ascii="Book Antiqua" w:hAnsi="Book Antiqua"/>
                <w:sz w:val="18"/>
                <w:szCs w:val="18"/>
              </w:rPr>
            </w:pPr>
            <w:r>
              <w:rPr>
                <w:rFonts w:ascii="Book Antiqua" w:hAnsi="Book Antiqua" w:hint="eastAsia"/>
                <w:b/>
                <w:sz w:val="18"/>
                <w:szCs w:val="18"/>
              </w:rPr>
              <w:t>无法</w:t>
            </w:r>
            <w:r>
              <w:rPr>
                <w:rFonts w:ascii="Book Antiqua" w:hAnsi="Book Antiqua"/>
                <w:b/>
                <w:sz w:val="18"/>
                <w:szCs w:val="18"/>
              </w:rPr>
              <w:t>找到最优物流</w:t>
            </w:r>
            <w:r>
              <w:rPr>
                <w:rFonts w:ascii="Book Antiqua" w:hAnsi="Book Antiqua"/>
                <w:sz w:val="18"/>
                <w:szCs w:val="18"/>
              </w:rPr>
              <w:t>：跑匹配物流规则，没有可用物流；</w:t>
            </w:r>
          </w:p>
        </w:tc>
      </w:tr>
      <w:tr w:rsidR="004837C2" w14:paraId="1C057813" w14:textId="77777777">
        <w:trPr>
          <w:jc w:val="center"/>
        </w:trPr>
        <w:tc>
          <w:tcPr>
            <w:tcW w:w="1583" w:type="dxa"/>
            <w:shd w:val="clear" w:color="auto" w:fill="F8F8F8"/>
            <w:vAlign w:val="center"/>
          </w:tcPr>
          <w:p w14:paraId="15E250C8" w14:textId="77777777" w:rsidR="004837C2" w:rsidRDefault="005F3D5F">
            <w:pPr>
              <w:rPr>
                <w:rFonts w:ascii="Book Antiqua" w:hAnsi="Book Antiqua"/>
                <w:sz w:val="18"/>
                <w:szCs w:val="18"/>
              </w:rPr>
            </w:pPr>
            <w:r>
              <w:rPr>
                <w:rFonts w:ascii="Book Antiqua" w:hAnsi="Book Antiqua" w:hint="eastAsia"/>
                <w:sz w:val="18"/>
                <w:szCs w:val="18"/>
              </w:rPr>
              <w:lastRenderedPageBreak/>
              <w:t>表头</w:t>
            </w:r>
          </w:p>
        </w:tc>
        <w:tc>
          <w:tcPr>
            <w:tcW w:w="7529" w:type="dxa"/>
          </w:tcPr>
          <w:p w14:paraId="2641CCFE"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302"/>
              <w:gridCol w:w="5811"/>
            </w:tblGrid>
            <w:tr w:rsidR="004837C2" w14:paraId="7E88F5E2" w14:textId="77777777">
              <w:trPr>
                <w:trHeight w:val="270"/>
              </w:trPr>
              <w:tc>
                <w:tcPr>
                  <w:tcW w:w="130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561F8ED"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811" w:type="dxa"/>
                  <w:tcBorders>
                    <w:top w:val="single" w:sz="4" w:space="0" w:color="auto"/>
                    <w:left w:val="nil"/>
                    <w:bottom w:val="single" w:sz="6" w:space="0" w:color="auto"/>
                    <w:right w:val="single" w:sz="6" w:space="0" w:color="auto"/>
                  </w:tcBorders>
                  <w:shd w:val="clear" w:color="000000" w:fill="D9D9D9"/>
                </w:tcPr>
                <w:p w14:paraId="5A976EF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5400EA51"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74DDE7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操作</w:t>
                  </w:r>
                </w:p>
              </w:tc>
              <w:tc>
                <w:tcPr>
                  <w:tcW w:w="5811" w:type="dxa"/>
                  <w:tcBorders>
                    <w:top w:val="single" w:sz="6" w:space="0" w:color="auto"/>
                    <w:left w:val="nil"/>
                    <w:bottom w:val="single" w:sz="6" w:space="0" w:color="auto"/>
                    <w:right w:val="single" w:sz="6" w:space="0" w:color="auto"/>
                  </w:tcBorders>
                  <w:vAlign w:val="center"/>
                </w:tcPr>
                <w:p w14:paraId="315CE66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【配货】需</w:t>
                  </w:r>
                  <w:r>
                    <w:rPr>
                      <w:rFonts w:ascii="宋体" w:hAnsi="宋体" w:cs="宋体"/>
                      <w:color w:val="000000"/>
                      <w:kern w:val="0"/>
                      <w:sz w:val="22"/>
                      <w:szCs w:val="22"/>
                    </w:rPr>
                    <w:t>要人工处理的订单才会有配货按钮</w:t>
                  </w:r>
                </w:p>
              </w:tc>
            </w:tr>
            <w:tr w:rsidR="004837C2" w14:paraId="2910183F"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422A15E5" w14:textId="77777777" w:rsidR="004837C2" w:rsidRDefault="005F3D5F">
                  <w:pPr>
                    <w:widowControl/>
                    <w:jc w:val="left"/>
                    <w:rPr>
                      <w:rFonts w:ascii="Book Antiqua" w:hAnsi="Book Antiqua"/>
                      <w:sz w:val="18"/>
                      <w:szCs w:val="18"/>
                    </w:rPr>
                  </w:pPr>
                  <w:r>
                    <w:rPr>
                      <w:rFonts w:ascii="Book Antiqua" w:hAnsi="Book Antiqua" w:hint="eastAsia"/>
                      <w:sz w:val="18"/>
                      <w:szCs w:val="18"/>
                    </w:rPr>
                    <w:t>订单号</w:t>
                  </w:r>
                </w:p>
              </w:tc>
              <w:tc>
                <w:tcPr>
                  <w:tcW w:w="5811" w:type="dxa"/>
                  <w:tcBorders>
                    <w:top w:val="single" w:sz="6" w:space="0" w:color="auto"/>
                    <w:left w:val="nil"/>
                    <w:bottom w:val="single" w:sz="6" w:space="0" w:color="auto"/>
                    <w:right w:val="single" w:sz="6" w:space="0" w:color="auto"/>
                  </w:tcBorders>
                  <w:vAlign w:val="center"/>
                </w:tcPr>
                <w:p w14:paraId="6396BE51" w14:textId="77777777" w:rsidR="004837C2" w:rsidRDefault="004837C2">
                  <w:pPr>
                    <w:widowControl/>
                    <w:jc w:val="left"/>
                    <w:rPr>
                      <w:rFonts w:ascii="宋体" w:hAnsi="宋体" w:cs="宋体"/>
                      <w:color w:val="000000"/>
                      <w:kern w:val="0"/>
                      <w:sz w:val="22"/>
                      <w:szCs w:val="22"/>
                    </w:rPr>
                  </w:pPr>
                </w:p>
              </w:tc>
            </w:tr>
            <w:tr w:rsidR="004837C2" w14:paraId="228E24B4"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97EF529"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电商</w:t>
                  </w:r>
                  <w:r>
                    <w:rPr>
                      <w:rFonts w:ascii="Book Antiqua" w:hAnsi="Book Antiqua"/>
                      <w:sz w:val="18"/>
                      <w:szCs w:val="18"/>
                    </w:rPr>
                    <w:t>单号</w:t>
                  </w:r>
                </w:p>
              </w:tc>
              <w:tc>
                <w:tcPr>
                  <w:tcW w:w="5811" w:type="dxa"/>
                  <w:tcBorders>
                    <w:top w:val="single" w:sz="6" w:space="0" w:color="auto"/>
                    <w:left w:val="nil"/>
                    <w:bottom w:val="single" w:sz="6" w:space="0" w:color="auto"/>
                    <w:right w:val="single" w:sz="6" w:space="0" w:color="auto"/>
                  </w:tcBorders>
                  <w:vAlign w:val="center"/>
                </w:tcPr>
                <w:p w14:paraId="469022A6" w14:textId="77777777" w:rsidR="004837C2" w:rsidRDefault="004837C2">
                  <w:pPr>
                    <w:widowControl/>
                    <w:jc w:val="left"/>
                    <w:rPr>
                      <w:rFonts w:ascii="宋体" w:hAnsi="宋体" w:cs="宋体"/>
                      <w:color w:val="000000"/>
                      <w:kern w:val="0"/>
                      <w:sz w:val="22"/>
                      <w:szCs w:val="22"/>
                    </w:rPr>
                  </w:pPr>
                </w:p>
              </w:tc>
            </w:tr>
            <w:tr w:rsidR="004837C2" w14:paraId="3210C523"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4222E488"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可配货</w:t>
                  </w:r>
                  <w:r>
                    <w:rPr>
                      <w:rFonts w:ascii="Book Antiqua" w:hAnsi="Book Antiqua"/>
                      <w:sz w:val="18"/>
                      <w:szCs w:val="18"/>
                    </w:rPr>
                    <w:t>比例</w:t>
                  </w:r>
                </w:p>
              </w:tc>
              <w:tc>
                <w:tcPr>
                  <w:tcW w:w="5811" w:type="dxa"/>
                  <w:tcBorders>
                    <w:top w:val="single" w:sz="6" w:space="0" w:color="auto"/>
                    <w:left w:val="nil"/>
                    <w:bottom w:val="single" w:sz="6" w:space="0" w:color="auto"/>
                    <w:right w:val="single" w:sz="6" w:space="0" w:color="auto"/>
                  </w:tcBorders>
                  <w:vAlign w:val="center"/>
                </w:tcPr>
                <w:p w14:paraId="4FA618C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订单</w:t>
                  </w:r>
                  <w:r>
                    <w:rPr>
                      <w:rFonts w:ascii="宋体" w:hAnsi="宋体" w:cs="宋体"/>
                      <w:color w:val="000000"/>
                      <w:kern w:val="0"/>
                      <w:sz w:val="22"/>
                      <w:szCs w:val="22"/>
                    </w:rPr>
                    <w:t>中</w:t>
                  </w:r>
                  <w:r>
                    <w:rPr>
                      <w:rFonts w:ascii="宋体" w:hAnsi="宋体" w:cs="宋体" w:hint="eastAsia"/>
                      <w:color w:val="000000"/>
                      <w:kern w:val="0"/>
                      <w:sz w:val="22"/>
                      <w:szCs w:val="22"/>
                    </w:rPr>
                    <w:t>需</w:t>
                  </w:r>
                  <w:r>
                    <w:rPr>
                      <w:rFonts w:ascii="宋体" w:hAnsi="宋体" w:cs="宋体"/>
                      <w:color w:val="000000"/>
                      <w:kern w:val="0"/>
                      <w:sz w:val="22"/>
                      <w:szCs w:val="22"/>
                    </w:rPr>
                    <w:t>发货的</w:t>
                  </w:r>
                  <w:r>
                    <w:rPr>
                      <w:rFonts w:ascii="宋体" w:hAnsi="宋体" w:cs="宋体" w:hint="eastAsia"/>
                      <w:color w:val="000000"/>
                      <w:kern w:val="0"/>
                      <w:sz w:val="22"/>
                      <w:szCs w:val="22"/>
                    </w:rPr>
                    <w:t>商品</w:t>
                  </w:r>
                  <w:r>
                    <w:rPr>
                      <w:rFonts w:ascii="宋体" w:hAnsi="宋体" w:cs="宋体"/>
                      <w:color w:val="000000"/>
                      <w:kern w:val="0"/>
                      <w:sz w:val="22"/>
                      <w:szCs w:val="22"/>
                    </w:rPr>
                    <w:t>数量</w:t>
                  </w:r>
                  <w:r>
                    <w:rPr>
                      <w:rFonts w:ascii="宋体" w:hAnsi="宋体" w:cs="宋体" w:hint="eastAsia"/>
                      <w:color w:val="000000"/>
                      <w:kern w:val="0"/>
                      <w:sz w:val="22"/>
                      <w:szCs w:val="22"/>
                    </w:rPr>
                    <w:t>&lt;=一个仓库</w:t>
                  </w:r>
                  <w:r>
                    <w:rPr>
                      <w:rFonts w:ascii="宋体" w:hAnsi="宋体" w:cs="宋体"/>
                      <w:color w:val="000000"/>
                      <w:kern w:val="0"/>
                      <w:sz w:val="22"/>
                      <w:szCs w:val="22"/>
                    </w:rPr>
                    <w:t>中</w:t>
                  </w:r>
                  <w:r>
                    <w:rPr>
                      <w:rFonts w:ascii="宋体" w:hAnsi="宋体" w:cs="宋体" w:hint="eastAsia"/>
                      <w:color w:val="000000"/>
                      <w:kern w:val="0"/>
                      <w:sz w:val="22"/>
                      <w:szCs w:val="22"/>
                    </w:rPr>
                    <w:t>可发</w:t>
                  </w:r>
                  <w:r>
                    <w:rPr>
                      <w:rFonts w:ascii="宋体" w:hAnsi="宋体" w:cs="宋体"/>
                      <w:color w:val="000000"/>
                      <w:kern w:val="0"/>
                      <w:sz w:val="22"/>
                      <w:szCs w:val="22"/>
                    </w:rPr>
                    <w:t>的商品</w:t>
                  </w:r>
                  <w:r>
                    <w:rPr>
                      <w:rFonts w:ascii="宋体" w:hAnsi="宋体" w:cs="宋体" w:hint="eastAsia"/>
                      <w:color w:val="000000"/>
                      <w:kern w:val="0"/>
                      <w:sz w:val="22"/>
                      <w:szCs w:val="22"/>
                    </w:rPr>
                    <w:t>数量—&gt;可</w:t>
                  </w:r>
                  <w:r>
                    <w:rPr>
                      <w:rFonts w:ascii="宋体" w:hAnsi="宋体" w:cs="宋体"/>
                      <w:color w:val="000000"/>
                      <w:kern w:val="0"/>
                      <w:sz w:val="22"/>
                      <w:szCs w:val="22"/>
                    </w:rPr>
                    <w:t>配货比例为</w:t>
                  </w:r>
                  <w:r>
                    <w:rPr>
                      <w:rFonts w:ascii="宋体" w:hAnsi="宋体" w:cs="宋体" w:hint="eastAsia"/>
                      <w:color w:val="000000"/>
                      <w:kern w:val="0"/>
                      <w:sz w:val="22"/>
                      <w:szCs w:val="22"/>
                    </w:rPr>
                    <w:t>100</w:t>
                  </w:r>
                  <w:r>
                    <w:rPr>
                      <w:rFonts w:ascii="宋体" w:hAnsi="宋体" w:cs="宋体"/>
                      <w:color w:val="000000"/>
                      <w:kern w:val="0"/>
                      <w:sz w:val="22"/>
                      <w:szCs w:val="22"/>
                    </w:rPr>
                    <w:t>%；</w:t>
                  </w:r>
                </w:p>
              </w:tc>
            </w:tr>
            <w:tr w:rsidR="004837C2" w14:paraId="3033F1FF"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48679074"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问题</w:t>
                  </w:r>
                </w:p>
              </w:tc>
              <w:tc>
                <w:tcPr>
                  <w:tcW w:w="5811" w:type="dxa"/>
                  <w:tcBorders>
                    <w:top w:val="single" w:sz="6" w:space="0" w:color="auto"/>
                    <w:left w:val="nil"/>
                    <w:bottom w:val="single" w:sz="6" w:space="0" w:color="auto"/>
                    <w:right w:val="single" w:sz="6" w:space="0" w:color="auto"/>
                  </w:tcBorders>
                  <w:vAlign w:val="center"/>
                </w:tcPr>
                <w:p w14:paraId="481D899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自动</w:t>
                  </w:r>
                  <w:r>
                    <w:rPr>
                      <w:rFonts w:ascii="宋体" w:hAnsi="宋体" w:cs="宋体"/>
                      <w:color w:val="000000"/>
                      <w:kern w:val="0"/>
                      <w:sz w:val="22"/>
                      <w:szCs w:val="22"/>
                    </w:rPr>
                    <w:t>配货失败的原因</w:t>
                  </w:r>
                </w:p>
              </w:tc>
            </w:tr>
            <w:tr w:rsidR="004837C2" w14:paraId="148AA7D0"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53D78772"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配货状态</w:t>
                  </w:r>
                </w:p>
              </w:tc>
              <w:tc>
                <w:tcPr>
                  <w:tcW w:w="5811" w:type="dxa"/>
                  <w:tcBorders>
                    <w:top w:val="single" w:sz="6" w:space="0" w:color="auto"/>
                    <w:left w:val="nil"/>
                    <w:bottom w:val="single" w:sz="6" w:space="0" w:color="auto"/>
                    <w:right w:val="single" w:sz="6" w:space="0" w:color="auto"/>
                  </w:tcBorders>
                  <w:vAlign w:val="center"/>
                </w:tcPr>
                <w:p w14:paraId="0E74090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w:t>
                  </w:r>
                  <w:r>
                    <w:rPr>
                      <w:rFonts w:ascii="宋体" w:hAnsi="宋体" w:cs="宋体"/>
                      <w:color w:val="000000"/>
                      <w:kern w:val="0"/>
                      <w:sz w:val="22"/>
                      <w:szCs w:val="22"/>
                    </w:rPr>
                    <w:t>配货、部分配货、完全配货</w:t>
                  </w:r>
                </w:p>
              </w:tc>
            </w:tr>
            <w:tr w:rsidR="004837C2" w14:paraId="31198075"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2654835F" w14:textId="77777777" w:rsidR="004837C2" w:rsidRDefault="005F3D5F">
                  <w:pPr>
                    <w:widowControl/>
                    <w:jc w:val="left"/>
                    <w:rPr>
                      <w:rFonts w:ascii="Book Antiqua" w:hAnsi="Book Antiqua"/>
                      <w:sz w:val="18"/>
                      <w:szCs w:val="18"/>
                    </w:rPr>
                  </w:pPr>
                  <w:r>
                    <w:rPr>
                      <w:rFonts w:ascii="Book Antiqua" w:hAnsi="Book Antiqua" w:hint="eastAsia"/>
                      <w:sz w:val="18"/>
                      <w:szCs w:val="18"/>
                    </w:rPr>
                    <w:t>发货</w:t>
                  </w:r>
                  <w:r>
                    <w:rPr>
                      <w:rFonts w:ascii="Book Antiqua" w:hAnsi="Book Antiqua"/>
                      <w:sz w:val="18"/>
                      <w:szCs w:val="18"/>
                    </w:rPr>
                    <w:t>状态</w:t>
                  </w:r>
                </w:p>
              </w:tc>
              <w:tc>
                <w:tcPr>
                  <w:tcW w:w="5811" w:type="dxa"/>
                  <w:tcBorders>
                    <w:top w:val="single" w:sz="6" w:space="0" w:color="auto"/>
                    <w:left w:val="nil"/>
                    <w:bottom w:val="single" w:sz="6" w:space="0" w:color="auto"/>
                    <w:right w:val="single" w:sz="6" w:space="0" w:color="auto"/>
                  </w:tcBorders>
                  <w:vAlign w:val="center"/>
                </w:tcPr>
                <w:p w14:paraId="13409ED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w:t>
                  </w:r>
                  <w:r>
                    <w:rPr>
                      <w:rFonts w:ascii="宋体" w:hAnsi="宋体" w:cs="宋体"/>
                      <w:color w:val="000000"/>
                      <w:kern w:val="0"/>
                      <w:sz w:val="22"/>
                      <w:szCs w:val="22"/>
                    </w:rPr>
                    <w:t>发货、部分发货、完全发货</w:t>
                  </w:r>
                </w:p>
              </w:tc>
            </w:tr>
            <w:tr w:rsidR="004837C2" w14:paraId="203DD597"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3A61DBC0" w14:textId="77777777" w:rsidR="004837C2" w:rsidRDefault="005F3D5F">
                  <w:pPr>
                    <w:widowControl/>
                    <w:jc w:val="left"/>
                    <w:rPr>
                      <w:rFonts w:ascii="Book Antiqua" w:hAnsi="Book Antiqua"/>
                      <w:sz w:val="18"/>
                      <w:szCs w:val="18"/>
                    </w:rPr>
                  </w:pPr>
                  <w:r>
                    <w:rPr>
                      <w:rFonts w:ascii="Book Antiqua" w:hAnsi="Book Antiqua" w:hint="eastAsia"/>
                      <w:sz w:val="18"/>
                      <w:szCs w:val="18"/>
                    </w:rPr>
                    <w:t>付款</w:t>
                  </w:r>
                  <w:r>
                    <w:rPr>
                      <w:rFonts w:ascii="Book Antiqua" w:hAnsi="Book Antiqua"/>
                      <w:sz w:val="18"/>
                      <w:szCs w:val="18"/>
                    </w:rPr>
                    <w:t>时间</w:t>
                  </w:r>
                </w:p>
              </w:tc>
              <w:tc>
                <w:tcPr>
                  <w:tcW w:w="5811" w:type="dxa"/>
                  <w:tcBorders>
                    <w:top w:val="single" w:sz="6" w:space="0" w:color="auto"/>
                    <w:left w:val="nil"/>
                    <w:bottom w:val="single" w:sz="6" w:space="0" w:color="auto"/>
                    <w:right w:val="single" w:sz="6" w:space="0" w:color="auto"/>
                  </w:tcBorders>
                  <w:vAlign w:val="center"/>
                </w:tcPr>
                <w:p w14:paraId="57382705" w14:textId="77777777" w:rsidR="004837C2" w:rsidRDefault="004837C2">
                  <w:pPr>
                    <w:widowControl/>
                    <w:jc w:val="left"/>
                    <w:rPr>
                      <w:rFonts w:ascii="宋体" w:hAnsi="宋体" w:cs="宋体"/>
                      <w:color w:val="000000"/>
                      <w:kern w:val="0"/>
                      <w:sz w:val="22"/>
                      <w:szCs w:val="22"/>
                    </w:rPr>
                  </w:pPr>
                </w:p>
              </w:tc>
            </w:tr>
          </w:tbl>
          <w:p w14:paraId="7F37D579" w14:textId="77777777" w:rsidR="004837C2" w:rsidRDefault="004837C2">
            <w:pPr>
              <w:rPr>
                <w:rFonts w:ascii="Book Antiqua" w:hAnsi="Book Antiqua"/>
                <w:sz w:val="18"/>
                <w:szCs w:val="18"/>
              </w:rPr>
            </w:pPr>
          </w:p>
        </w:tc>
      </w:tr>
      <w:tr w:rsidR="004837C2" w14:paraId="3DB3DF48" w14:textId="77777777">
        <w:trPr>
          <w:trHeight w:val="561"/>
          <w:jc w:val="center"/>
        </w:trPr>
        <w:tc>
          <w:tcPr>
            <w:tcW w:w="1583" w:type="dxa"/>
            <w:shd w:val="clear" w:color="auto" w:fill="F8F8F8"/>
            <w:vAlign w:val="center"/>
          </w:tcPr>
          <w:p w14:paraId="18DC20C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4FE2751E" w14:textId="77777777" w:rsidR="004837C2" w:rsidRDefault="005F3D5F">
            <w:pPr>
              <w:rPr>
                <w:rFonts w:ascii="Book Antiqua" w:hAnsi="Book Antiqua"/>
                <w:color w:val="595959" w:themeColor="text1" w:themeTint="A6"/>
                <w:sz w:val="18"/>
                <w:szCs w:val="18"/>
              </w:rPr>
            </w:pPr>
            <w:r>
              <w:rPr>
                <w:noProof/>
              </w:rPr>
              <w:drawing>
                <wp:inline distT="0" distB="0" distL="0" distR="0" wp14:anchorId="1BD735D0" wp14:editId="2A3828F5">
                  <wp:extent cx="4643755" cy="2268855"/>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77"/>
                          <a:stretch>
                            <a:fillRect/>
                          </a:stretch>
                        </pic:blipFill>
                        <pic:spPr>
                          <a:xfrm>
                            <a:off x="0" y="0"/>
                            <a:ext cx="4643755" cy="2268855"/>
                          </a:xfrm>
                          <a:prstGeom prst="rect">
                            <a:avLst/>
                          </a:prstGeom>
                        </pic:spPr>
                      </pic:pic>
                    </a:graphicData>
                  </a:graphic>
                </wp:inline>
              </w:drawing>
            </w:r>
          </w:p>
        </w:tc>
      </w:tr>
      <w:tr w:rsidR="004837C2" w14:paraId="227D6722" w14:textId="77777777">
        <w:trPr>
          <w:trHeight w:val="561"/>
          <w:jc w:val="center"/>
        </w:trPr>
        <w:tc>
          <w:tcPr>
            <w:tcW w:w="1583" w:type="dxa"/>
            <w:shd w:val="clear" w:color="auto" w:fill="F8F8F8"/>
            <w:vAlign w:val="center"/>
          </w:tcPr>
          <w:p w14:paraId="3889AFC3" w14:textId="77777777" w:rsidR="004837C2" w:rsidRDefault="005F3D5F">
            <w:pPr>
              <w:rPr>
                <w:rFonts w:ascii="Book Antiqua" w:hAnsi="Book Antiqua"/>
                <w:sz w:val="18"/>
                <w:szCs w:val="18"/>
              </w:rPr>
            </w:pPr>
            <w:r>
              <w:rPr>
                <w:rFonts w:ascii="Book Antiqua" w:hAnsi="Book Antiqua" w:hint="eastAsia"/>
                <w:sz w:val="18"/>
                <w:szCs w:val="18"/>
              </w:rPr>
              <w:t>界面描述</w:t>
            </w:r>
          </w:p>
        </w:tc>
        <w:tc>
          <w:tcPr>
            <w:tcW w:w="7529" w:type="dxa"/>
          </w:tcPr>
          <w:p w14:paraId="1528A72E" w14:textId="77777777" w:rsidR="004837C2" w:rsidRDefault="005F3D5F">
            <w:pPr>
              <w:rPr>
                <w:rFonts w:ascii="Book Antiqua" w:hAnsi="Book Antiqua"/>
                <w:sz w:val="18"/>
                <w:szCs w:val="18"/>
              </w:rPr>
            </w:pPr>
            <w:r>
              <w:rPr>
                <w:rFonts w:ascii="Book Antiqua" w:hAnsi="Book Antiqua" w:hint="eastAsia"/>
                <w:sz w:val="18"/>
                <w:szCs w:val="18"/>
              </w:rPr>
              <w:t>配货</w:t>
            </w:r>
            <w:r>
              <w:rPr>
                <w:rFonts w:ascii="Book Antiqua" w:hAnsi="Book Antiqua"/>
                <w:sz w:val="18"/>
                <w:szCs w:val="18"/>
              </w:rPr>
              <w:t>界面</w:t>
            </w:r>
            <w:r>
              <w:rPr>
                <w:rFonts w:ascii="Book Antiqua" w:hAnsi="Book Antiqua" w:hint="eastAsia"/>
                <w:sz w:val="18"/>
                <w:szCs w:val="18"/>
              </w:rPr>
              <w:t>可</w:t>
            </w:r>
            <w:r>
              <w:rPr>
                <w:rFonts w:ascii="Book Antiqua" w:hAnsi="Book Antiqua"/>
                <w:sz w:val="18"/>
                <w:szCs w:val="18"/>
              </w:rPr>
              <w:t>查看订单来源，</w:t>
            </w:r>
            <w:r>
              <w:rPr>
                <w:rFonts w:ascii="Book Antiqua" w:hAnsi="Book Antiqua" w:hint="eastAsia"/>
                <w:sz w:val="18"/>
                <w:szCs w:val="18"/>
              </w:rPr>
              <w:t>跳转到</w:t>
            </w:r>
            <w:r>
              <w:rPr>
                <w:rFonts w:ascii="Book Antiqua" w:hAnsi="Book Antiqua"/>
                <w:sz w:val="18"/>
                <w:szCs w:val="18"/>
              </w:rPr>
              <w:t>相关订单详情页；</w:t>
            </w:r>
          </w:p>
          <w:p w14:paraId="53A2534C"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查看产品信息；</w:t>
            </w:r>
          </w:p>
          <w:p w14:paraId="15625E4F"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查看配货信息；</w:t>
            </w:r>
          </w:p>
          <w:p w14:paraId="79C8AC0D"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进行配货操作；</w:t>
            </w:r>
          </w:p>
        </w:tc>
      </w:tr>
      <w:tr w:rsidR="004837C2" w14:paraId="15AE0E8A" w14:textId="77777777">
        <w:trPr>
          <w:trHeight w:val="561"/>
          <w:jc w:val="center"/>
        </w:trPr>
        <w:tc>
          <w:tcPr>
            <w:tcW w:w="1583" w:type="dxa"/>
            <w:shd w:val="clear" w:color="auto" w:fill="F8F8F8"/>
            <w:vAlign w:val="center"/>
          </w:tcPr>
          <w:p w14:paraId="3FEA594B"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1C707933" w14:textId="77777777" w:rsidR="004837C2" w:rsidRDefault="005F3D5F">
            <w:pPr>
              <w:rPr>
                <w:rFonts w:ascii="Book Antiqua" w:hAnsi="Book Antiqua"/>
                <w:b/>
                <w:sz w:val="18"/>
                <w:szCs w:val="18"/>
              </w:rPr>
            </w:pPr>
            <w:r>
              <w:rPr>
                <w:rFonts w:ascii="Book Antiqua" w:hAnsi="Book Antiqua" w:hint="eastAsia"/>
                <w:b/>
                <w:sz w:val="18"/>
                <w:szCs w:val="18"/>
              </w:rPr>
              <w:t>描述</w:t>
            </w:r>
          </w:p>
          <w:p w14:paraId="21E66309" w14:textId="77777777" w:rsidR="004837C2" w:rsidRDefault="005F3D5F">
            <w:pPr>
              <w:rPr>
                <w:rFonts w:ascii="Book Antiqua" w:hAnsi="Book Antiqua"/>
                <w:color w:val="FF0000"/>
                <w:sz w:val="18"/>
                <w:szCs w:val="18"/>
              </w:rPr>
            </w:pPr>
            <w:r>
              <w:rPr>
                <w:rFonts w:ascii="Book Antiqua" w:hAnsi="Book Antiqua" w:hint="eastAsia"/>
                <w:color w:val="000000" w:themeColor="text1"/>
                <w:sz w:val="18"/>
                <w:szCs w:val="18"/>
              </w:rPr>
              <w:t>1</w:t>
            </w:r>
            <w:r>
              <w:rPr>
                <w:rFonts w:ascii="Book Antiqua" w:hAnsi="Book Antiqua" w:hint="eastAsia"/>
                <w:color w:val="000000" w:themeColor="text1"/>
                <w:sz w:val="18"/>
                <w:szCs w:val="18"/>
              </w:rPr>
              <w:t>、配货</w:t>
            </w:r>
          </w:p>
          <w:p w14:paraId="1E720B04" w14:textId="77777777" w:rsidR="004837C2" w:rsidRDefault="005F3D5F">
            <w:pPr>
              <w:rPr>
                <w:rFonts w:ascii="Book Antiqua" w:hAnsi="Book Antiqua"/>
                <w:b/>
                <w:sz w:val="18"/>
                <w:szCs w:val="18"/>
              </w:rPr>
            </w:pPr>
            <w:r>
              <w:rPr>
                <w:rFonts w:ascii="Book Antiqua" w:hAnsi="Book Antiqua" w:hint="eastAsia"/>
                <w:b/>
                <w:sz w:val="18"/>
                <w:szCs w:val="18"/>
              </w:rPr>
              <w:t>过程</w:t>
            </w:r>
          </w:p>
          <w:p w14:paraId="181D5B84" w14:textId="77777777" w:rsidR="004837C2" w:rsidRDefault="005F3D5F">
            <w:pPr>
              <w:pStyle w:val="afb"/>
              <w:numPr>
                <w:ilvl w:val="0"/>
                <w:numId w:val="43"/>
              </w:numPr>
              <w:rPr>
                <w:rFonts w:ascii="Book Antiqua" w:hAnsi="Book Antiqua"/>
                <w:b/>
                <w:color w:val="000000" w:themeColor="text1"/>
                <w:sz w:val="18"/>
                <w:szCs w:val="18"/>
              </w:rPr>
            </w:pPr>
            <w:bookmarkStart w:id="86" w:name="_Hlk12289771"/>
            <w:r>
              <w:rPr>
                <w:rFonts w:ascii="Book Antiqua" w:hAnsi="Book Antiqua" w:hint="eastAsia"/>
                <w:sz w:val="18"/>
                <w:szCs w:val="18"/>
              </w:rPr>
              <w:t>点击“配货“</w:t>
            </w:r>
            <w:r>
              <w:rPr>
                <w:rFonts w:ascii="Book Antiqua" w:hAnsi="Book Antiqua"/>
                <w:sz w:val="18"/>
                <w:szCs w:val="18"/>
              </w:rPr>
              <w:t>按钮</w:t>
            </w:r>
            <w:r>
              <w:rPr>
                <w:rFonts w:ascii="Book Antiqua" w:hAnsi="Book Antiqua" w:hint="eastAsia"/>
                <w:sz w:val="18"/>
                <w:szCs w:val="18"/>
              </w:rPr>
              <w:t>；</w:t>
            </w:r>
          </w:p>
          <w:p w14:paraId="394CA03C" w14:textId="77777777" w:rsidR="004837C2" w:rsidRDefault="005F3D5F">
            <w:pPr>
              <w:pStyle w:val="afb"/>
              <w:numPr>
                <w:ilvl w:val="0"/>
                <w:numId w:val="43"/>
              </w:numPr>
              <w:rPr>
                <w:rFonts w:ascii="Book Antiqua" w:hAnsi="Book Antiqua"/>
                <w:b/>
                <w:color w:val="000000" w:themeColor="text1"/>
                <w:sz w:val="18"/>
                <w:szCs w:val="18"/>
              </w:rPr>
            </w:pPr>
            <w:r>
              <w:rPr>
                <w:rFonts w:ascii="Book Antiqua" w:hAnsi="Book Antiqua" w:hint="eastAsia"/>
                <w:sz w:val="18"/>
                <w:szCs w:val="18"/>
              </w:rPr>
              <w:t>勾选需</w:t>
            </w:r>
            <w:r>
              <w:rPr>
                <w:rFonts w:ascii="Book Antiqua" w:hAnsi="Book Antiqua"/>
                <w:sz w:val="18"/>
                <w:szCs w:val="18"/>
              </w:rPr>
              <w:t>拆分配货的</w:t>
            </w:r>
            <w:r>
              <w:rPr>
                <w:rFonts w:ascii="Book Antiqua" w:hAnsi="Book Antiqua"/>
                <w:sz w:val="18"/>
                <w:szCs w:val="18"/>
              </w:rPr>
              <w:t>”</w:t>
            </w:r>
            <w:r>
              <w:rPr>
                <w:rFonts w:ascii="Book Antiqua" w:hAnsi="Book Antiqua"/>
                <w:sz w:val="18"/>
                <w:szCs w:val="18"/>
              </w:rPr>
              <w:t>产品</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设置</w:t>
            </w:r>
            <w:r>
              <w:rPr>
                <w:rFonts w:ascii="Book Antiqua" w:hAnsi="Book Antiqua"/>
                <w:sz w:val="18"/>
                <w:szCs w:val="18"/>
              </w:rPr>
              <w:t>需拆分配货的产品</w:t>
            </w:r>
            <w:r>
              <w:rPr>
                <w:rFonts w:ascii="Book Antiqua" w:hAnsi="Book Antiqua"/>
                <w:sz w:val="18"/>
                <w:szCs w:val="18"/>
              </w:rPr>
              <w:t>”</w:t>
            </w:r>
            <w:r>
              <w:rPr>
                <w:rFonts w:ascii="Book Antiqua" w:hAnsi="Book Antiqua" w:hint="eastAsia"/>
                <w:sz w:val="18"/>
                <w:szCs w:val="18"/>
              </w:rPr>
              <w:t>数量</w:t>
            </w:r>
            <w:r>
              <w:rPr>
                <w:rFonts w:ascii="Book Antiqua" w:hAnsi="Book Antiqua"/>
                <w:sz w:val="18"/>
                <w:szCs w:val="18"/>
              </w:rPr>
              <w:t>”</w:t>
            </w:r>
            <w:r>
              <w:rPr>
                <w:rFonts w:ascii="Book Antiqua" w:hAnsi="Book Antiqua" w:hint="eastAsia"/>
                <w:sz w:val="18"/>
                <w:szCs w:val="18"/>
              </w:rPr>
              <w:t>；</w:t>
            </w:r>
          </w:p>
          <w:p w14:paraId="4BABEA00" w14:textId="77777777" w:rsidR="004837C2" w:rsidRDefault="005F3D5F">
            <w:pPr>
              <w:pStyle w:val="afb"/>
              <w:numPr>
                <w:ilvl w:val="0"/>
                <w:numId w:val="43"/>
              </w:numPr>
              <w:rPr>
                <w:rFonts w:ascii="Book Antiqua" w:hAnsi="Book Antiqua"/>
                <w:b/>
                <w:color w:val="000000" w:themeColor="text1"/>
                <w:sz w:val="18"/>
                <w:szCs w:val="18"/>
              </w:rPr>
            </w:pPr>
            <w:r>
              <w:rPr>
                <w:rFonts w:ascii="Book Antiqua" w:hAnsi="Book Antiqua" w:hint="eastAsia"/>
                <w:sz w:val="18"/>
                <w:szCs w:val="18"/>
              </w:rPr>
              <w:t>选择“</w:t>
            </w:r>
            <w:r>
              <w:rPr>
                <w:rFonts w:ascii="Book Antiqua" w:hAnsi="Book Antiqua"/>
                <w:sz w:val="18"/>
                <w:szCs w:val="18"/>
              </w:rPr>
              <w:t>发货仓库</w:t>
            </w:r>
            <w:r>
              <w:rPr>
                <w:rFonts w:ascii="Book Antiqua" w:hAnsi="Book Antiqua"/>
                <w:sz w:val="18"/>
                <w:szCs w:val="18"/>
              </w:rPr>
              <w:t>“</w:t>
            </w:r>
            <w:r>
              <w:rPr>
                <w:rFonts w:ascii="Book Antiqua" w:hAnsi="Book Antiqua" w:hint="eastAsia"/>
                <w:sz w:val="18"/>
                <w:szCs w:val="18"/>
              </w:rPr>
              <w:t>；</w:t>
            </w:r>
          </w:p>
          <w:p w14:paraId="1D3CD16D" w14:textId="77777777" w:rsidR="004837C2" w:rsidRDefault="005F3D5F">
            <w:pPr>
              <w:pStyle w:val="afb"/>
              <w:numPr>
                <w:ilvl w:val="0"/>
                <w:numId w:val="43"/>
              </w:numPr>
              <w:rPr>
                <w:rFonts w:ascii="Book Antiqua" w:hAnsi="Book Antiqua"/>
                <w:b/>
                <w:color w:val="000000" w:themeColor="text1"/>
                <w:sz w:val="18"/>
                <w:szCs w:val="18"/>
              </w:rPr>
            </w:pPr>
            <w:r>
              <w:rPr>
                <w:rFonts w:ascii="Book Antiqua" w:hAnsi="Book Antiqua" w:hint="eastAsia"/>
                <w:sz w:val="18"/>
                <w:szCs w:val="18"/>
              </w:rPr>
              <w:t>选择</w:t>
            </w:r>
            <w:r>
              <w:rPr>
                <w:rFonts w:ascii="Book Antiqua" w:hAnsi="Book Antiqua"/>
                <w:sz w:val="18"/>
                <w:szCs w:val="18"/>
              </w:rPr>
              <w:t>”</w:t>
            </w:r>
            <w:r>
              <w:rPr>
                <w:rFonts w:ascii="Book Antiqua" w:hAnsi="Book Antiqua"/>
                <w:sz w:val="18"/>
                <w:szCs w:val="18"/>
              </w:rPr>
              <w:t>配送物流</w:t>
            </w:r>
            <w:r>
              <w:rPr>
                <w:rFonts w:ascii="Book Antiqua" w:hAnsi="Book Antiqua"/>
                <w:sz w:val="18"/>
                <w:szCs w:val="18"/>
              </w:rPr>
              <w:t>“</w:t>
            </w:r>
            <w:r>
              <w:rPr>
                <w:rFonts w:ascii="Book Antiqua" w:hAnsi="Book Antiqua" w:hint="eastAsia"/>
                <w:sz w:val="18"/>
                <w:szCs w:val="18"/>
              </w:rPr>
              <w:t>；</w:t>
            </w:r>
          </w:p>
          <w:p w14:paraId="413B0AC1" w14:textId="77777777" w:rsidR="004837C2" w:rsidRDefault="005F3D5F">
            <w:pPr>
              <w:pStyle w:val="afb"/>
              <w:numPr>
                <w:ilvl w:val="0"/>
                <w:numId w:val="43"/>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生成配货单</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配货成功</w:t>
            </w:r>
            <w:r>
              <w:rPr>
                <w:rFonts w:ascii="Book Antiqua" w:hAnsi="Book Antiqua" w:hint="eastAsia"/>
                <w:sz w:val="18"/>
                <w:szCs w:val="18"/>
              </w:rPr>
              <w:t>；</w:t>
            </w:r>
          </w:p>
          <w:p w14:paraId="111864E2" w14:textId="77777777" w:rsidR="004837C2" w:rsidRDefault="005F3D5F">
            <w:pPr>
              <w:pStyle w:val="afb"/>
              <w:numPr>
                <w:ilvl w:val="0"/>
                <w:numId w:val="43"/>
              </w:numPr>
              <w:rPr>
                <w:rFonts w:ascii="Book Antiqua" w:hAnsi="Book Antiqua"/>
                <w:b/>
                <w:color w:val="000000" w:themeColor="text1"/>
                <w:sz w:val="18"/>
                <w:szCs w:val="18"/>
              </w:rPr>
            </w:pPr>
            <w:r>
              <w:rPr>
                <w:rFonts w:ascii="Book Antiqua" w:hAnsi="Book Antiqua" w:hint="eastAsia"/>
                <w:sz w:val="18"/>
                <w:szCs w:val="18"/>
              </w:rPr>
              <w:lastRenderedPageBreak/>
              <w:t>可</w:t>
            </w:r>
            <w:r>
              <w:rPr>
                <w:rFonts w:ascii="Book Antiqua" w:hAnsi="Book Antiqua"/>
                <w:sz w:val="18"/>
                <w:szCs w:val="18"/>
              </w:rPr>
              <w:t>持续在待配货页面</w:t>
            </w:r>
            <w:r>
              <w:rPr>
                <w:rFonts w:ascii="Book Antiqua" w:hAnsi="Book Antiqua" w:hint="eastAsia"/>
                <w:sz w:val="18"/>
                <w:szCs w:val="18"/>
              </w:rPr>
              <w:t>“</w:t>
            </w:r>
            <w:r>
              <w:rPr>
                <w:rFonts w:ascii="Book Antiqua" w:hAnsi="Book Antiqua"/>
                <w:sz w:val="18"/>
                <w:szCs w:val="18"/>
              </w:rPr>
              <w:t>配货</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直至所有商品</w:t>
            </w:r>
            <w:r>
              <w:rPr>
                <w:rFonts w:ascii="Book Antiqua" w:hAnsi="Book Antiqua" w:hint="eastAsia"/>
                <w:sz w:val="18"/>
                <w:szCs w:val="18"/>
              </w:rPr>
              <w:t>都</w:t>
            </w:r>
            <w:r>
              <w:rPr>
                <w:rFonts w:ascii="Book Antiqua" w:hAnsi="Book Antiqua"/>
                <w:sz w:val="18"/>
                <w:szCs w:val="18"/>
              </w:rPr>
              <w:t>配货完成</w:t>
            </w:r>
            <w:r>
              <w:rPr>
                <w:rFonts w:ascii="Book Antiqua" w:hAnsi="Book Antiqua" w:hint="eastAsia"/>
                <w:sz w:val="18"/>
                <w:szCs w:val="18"/>
              </w:rPr>
              <w:t>；</w:t>
            </w:r>
            <w:bookmarkEnd w:id="86"/>
          </w:p>
          <w:p w14:paraId="6FE2F29D"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708259EF" w14:textId="77777777" w:rsidR="004837C2" w:rsidRDefault="005F3D5F">
            <w:pPr>
              <w:rPr>
                <w:rFonts w:ascii="Book Antiqua" w:hAnsi="Book Antiqua"/>
                <w:sz w:val="18"/>
                <w:szCs w:val="18"/>
              </w:rPr>
            </w:pPr>
            <w:r>
              <w:rPr>
                <w:rFonts w:ascii="Book Antiqua" w:hAnsi="Book Antiqua"/>
                <w:b/>
                <w:sz w:val="18"/>
                <w:szCs w:val="18"/>
              </w:rPr>
              <w:t>8</w:t>
            </w:r>
            <w:r>
              <w:rPr>
                <w:rFonts w:ascii="Book Antiqua" w:hAnsi="Book Antiqua" w:hint="eastAsia"/>
                <w:b/>
                <w:sz w:val="18"/>
                <w:szCs w:val="18"/>
              </w:rPr>
              <w:t>、配货数量</w:t>
            </w:r>
            <w:r>
              <w:rPr>
                <w:rFonts w:ascii="Book Antiqua" w:hAnsi="Book Antiqua"/>
                <w:b/>
                <w:sz w:val="18"/>
                <w:szCs w:val="18"/>
              </w:rPr>
              <w:t>：</w:t>
            </w:r>
            <w:r>
              <w:rPr>
                <w:rFonts w:ascii="Book Antiqua" w:hAnsi="Book Antiqua" w:hint="eastAsia"/>
                <w:sz w:val="18"/>
                <w:szCs w:val="18"/>
              </w:rPr>
              <w:t>当”</w:t>
            </w:r>
            <w:r>
              <w:rPr>
                <w:rFonts w:ascii="Book Antiqua" w:hAnsi="Book Antiqua"/>
                <w:sz w:val="18"/>
                <w:szCs w:val="18"/>
              </w:rPr>
              <w:t>购买数量</w:t>
            </w:r>
            <w:r>
              <w:rPr>
                <w:rFonts w:ascii="Book Antiqua" w:hAnsi="Book Antiqua"/>
                <w:sz w:val="18"/>
                <w:szCs w:val="18"/>
              </w:rPr>
              <w:t>-</w:t>
            </w:r>
            <w:r>
              <w:rPr>
                <w:rFonts w:ascii="Book Antiqua" w:hAnsi="Book Antiqua"/>
                <w:sz w:val="18"/>
                <w:szCs w:val="18"/>
              </w:rPr>
              <w:t>已配货数量</w:t>
            </w:r>
            <w:r>
              <w:rPr>
                <w:rFonts w:ascii="Book Antiqua" w:hAnsi="Book Antiqua"/>
                <w:sz w:val="18"/>
                <w:szCs w:val="18"/>
              </w:rPr>
              <w:t>“&gt;”</w:t>
            </w:r>
            <w:r>
              <w:rPr>
                <w:rFonts w:ascii="Book Antiqua" w:hAnsi="Book Antiqua"/>
                <w:sz w:val="18"/>
                <w:szCs w:val="18"/>
              </w:rPr>
              <w:t>可配货数量</w:t>
            </w:r>
            <w:r>
              <w:rPr>
                <w:rFonts w:ascii="Book Antiqua" w:hAnsi="Book Antiqua"/>
                <w:sz w:val="18"/>
                <w:szCs w:val="18"/>
              </w:rPr>
              <w:t xml:space="preserve"> “</w:t>
            </w:r>
            <w:r>
              <w:rPr>
                <w:rFonts w:ascii="Book Antiqua" w:hAnsi="Book Antiqua" w:hint="eastAsia"/>
                <w:sz w:val="18"/>
                <w:szCs w:val="18"/>
              </w:rPr>
              <w:t>时，</w:t>
            </w:r>
            <w:r>
              <w:rPr>
                <w:rFonts w:ascii="Book Antiqua" w:hAnsi="Book Antiqua" w:hint="eastAsia"/>
                <w:b/>
                <w:sz w:val="18"/>
                <w:szCs w:val="18"/>
              </w:rPr>
              <w:t>“</w:t>
            </w:r>
            <w:r>
              <w:rPr>
                <w:rFonts w:ascii="Book Antiqua" w:hAnsi="Book Antiqua" w:hint="eastAsia"/>
                <w:sz w:val="18"/>
                <w:szCs w:val="18"/>
              </w:rPr>
              <w:t>默认的</w:t>
            </w:r>
            <w:r>
              <w:rPr>
                <w:rFonts w:ascii="Book Antiqua" w:hAnsi="Book Antiqua"/>
                <w:sz w:val="18"/>
                <w:szCs w:val="18"/>
              </w:rPr>
              <w:t>配货数量</w:t>
            </w:r>
            <w:r>
              <w:rPr>
                <w:rFonts w:ascii="Book Antiqua" w:hAnsi="Book Antiqua"/>
                <w:sz w:val="18"/>
                <w:szCs w:val="18"/>
              </w:rPr>
              <w:t>”</w:t>
            </w:r>
            <w:r>
              <w:rPr>
                <w:rFonts w:ascii="Book Antiqua" w:hAnsi="Book Antiqua" w:hint="eastAsia"/>
                <w:sz w:val="18"/>
                <w:szCs w:val="18"/>
              </w:rPr>
              <w:t>为”</w:t>
            </w:r>
            <w:r>
              <w:rPr>
                <w:rFonts w:ascii="Book Antiqua" w:hAnsi="Book Antiqua"/>
                <w:sz w:val="18"/>
                <w:szCs w:val="18"/>
              </w:rPr>
              <w:t>购买数量</w:t>
            </w:r>
            <w:r>
              <w:rPr>
                <w:rFonts w:ascii="Book Antiqua" w:hAnsi="Book Antiqua"/>
                <w:sz w:val="18"/>
                <w:szCs w:val="18"/>
              </w:rPr>
              <w:t>-</w:t>
            </w:r>
            <w:r>
              <w:rPr>
                <w:rFonts w:ascii="Book Antiqua" w:hAnsi="Book Antiqua"/>
                <w:sz w:val="18"/>
                <w:szCs w:val="18"/>
              </w:rPr>
              <w:t>已配货数量</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否则</w:t>
            </w:r>
            <w:r>
              <w:rPr>
                <w:rFonts w:ascii="Book Antiqua" w:hAnsi="Book Antiqua" w:hint="eastAsia"/>
                <w:b/>
                <w:sz w:val="18"/>
                <w:szCs w:val="18"/>
              </w:rPr>
              <w:t>“</w:t>
            </w:r>
            <w:r>
              <w:rPr>
                <w:rFonts w:ascii="Book Antiqua" w:hAnsi="Book Antiqua" w:hint="eastAsia"/>
                <w:sz w:val="18"/>
                <w:szCs w:val="18"/>
              </w:rPr>
              <w:t>默认的</w:t>
            </w:r>
            <w:r>
              <w:rPr>
                <w:rFonts w:ascii="Book Antiqua" w:hAnsi="Book Antiqua"/>
                <w:sz w:val="18"/>
                <w:szCs w:val="18"/>
              </w:rPr>
              <w:t>配货数量</w:t>
            </w:r>
            <w:r>
              <w:rPr>
                <w:rFonts w:ascii="Book Antiqua" w:hAnsi="Book Antiqua"/>
                <w:sz w:val="18"/>
                <w:szCs w:val="18"/>
              </w:rPr>
              <w:t>”=”</w:t>
            </w:r>
            <w:r>
              <w:rPr>
                <w:rFonts w:ascii="Book Antiqua" w:hAnsi="Book Antiqua"/>
                <w:sz w:val="18"/>
                <w:szCs w:val="18"/>
              </w:rPr>
              <w:t>可配货数量</w:t>
            </w:r>
            <w:r>
              <w:rPr>
                <w:rFonts w:ascii="Book Antiqua" w:hAnsi="Book Antiqua"/>
                <w:sz w:val="18"/>
                <w:szCs w:val="18"/>
              </w:rPr>
              <w:t xml:space="preserve"> “</w:t>
            </w:r>
            <w:r>
              <w:rPr>
                <w:rFonts w:ascii="Book Antiqua" w:hAnsi="Book Antiqua" w:hint="eastAsia"/>
                <w:sz w:val="18"/>
                <w:szCs w:val="18"/>
              </w:rPr>
              <w:t>；（</w:t>
            </w:r>
            <w:r>
              <w:rPr>
                <w:rFonts w:ascii="Book Antiqua" w:hAnsi="Book Antiqua"/>
                <w:sz w:val="18"/>
                <w:szCs w:val="18"/>
              </w:rPr>
              <w:t>可配货数量，即当前</w:t>
            </w:r>
            <w:r>
              <w:rPr>
                <w:rFonts w:ascii="Book Antiqua" w:hAnsi="Book Antiqua" w:hint="eastAsia"/>
                <w:sz w:val="18"/>
                <w:szCs w:val="18"/>
              </w:rPr>
              <w:t>选中</w:t>
            </w:r>
            <w:r>
              <w:rPr>
                <w:rFonts w:ascii="Book Antiqua" w:hAnsi="Book Antiqua"/>
                <w:sz w:val="18"/>
                <w:szCs w:val="18"/>
              </w:rPr>
              <w:t>仓库可发货的</w:t>
            </w:r>
            <w:r>
              <w:rPr>
                <w:rFonts w:ascii="Book Antiqua" w:hAnsi="Book Antiqua" w:hint="eastAsia"/>
                <w:sz w:val="18"/>
                <w:szCs w:val="18"/>
              </w:rPr>
              <w:t>数量</w:t>
            </w:r>
            <w:r>
              <w:rPr>
                <w:rFonts w:ascii="Book Antiqua" w:hAnsi="Book Antiqua"/>
                <w:sz w:val="18"/>
                <w:szCs w:val="18"/>
              </w:rPr>
              <w:t>）</w:t>
            </w:r>
          </w:p>
          <w:p w14:paraId="53C10B0D" w14:textId="77777777" w:rsidR="004837C2" w:rsidRDefault="005F3D5F">
            <w:pPr>
              <w:rPr>
                <w:rFonts w:ascii="Book Antiqua" w:hAnsi="Book Antiqua"/>
                <w:sz w:val="18"/>
                <w:szCs w:val="18"/>
              </w:rPr>
            </w:pPr>
            <w:r>
              <w:rPr>
                <w:rFonts w:ascii="Book Antiqua" w:hAnsi="Book Antiqua" w:hint="eastAsia"/>
                <w:b/>
                <w:sz w:val="18"/>
                <w:szCs w:val="18"/>
              </w:rPr>
              <w:t>9</w:t>
            </w:r>
            <w:r>
              <w:rPr>
                <w:rFonts w:ascii="Book Antiqua" w:hAnsi="Book Antiqua" w:hint="eastAsia"/>
                <w:b/>
                <w:sz w:val="18"/>
                <w:szCs w:val="18"/>
              </w:rPr>
              <w:t>、合计重量</w:t>
            </w:r>
            <w:r>
              <w:rPr>
                <w:rFonts w:ascii="Book Antiqua" w:hAnsi="Book Antiqua"/>
                <w:b/>
                <w:sz w:val="18"/>
                <w:szCs w:val="18"/>
              </w:rPr>
              <w:t>：</w:t>
            </w:r>
            <w:r>
              <w:rPr>
                <w:rFonts w:ascii="Book Antiqua" w:hAnsi="Book Antiqua"/>
                <w:sz w:val="18"/>
                <w:szCs w:val="18"/>
              </w:rPr>
              <w:t>统计</w:t>
            </w:r>
            <w:r>
              <w:rPr>
                <w:rFonts w:ascii="Book Antiqua" w:hAnsi="Book Antiqua" w:hint="eastAsia"/>
                <w:sz w:val="18"/>
                <w:szCs w:val="18"/>
              </w:rPr>
              <w:t>的</w:t>
            </w:r>
            <w:r>
              <w:rPr>
                <w:rFonts w:ascii="Book Antiqua" w:hAnsi="Book Antiqua"/>
                <w:sz w:val="18"/>
                <w:szCs w:val="18"/>
              </w:rPr>
              <w:t>是</w:t>
            </w:r>
            <w:r>
              <w:rPr>
                <w:rFonts w:ascii="Book Antiqua" w:hAnsi="Book Antiqua" w:hint="eastAsia"/>
                <w:sz w:val="18"/>
                <w:szCs w:val="18"/>
              </w:rPr>
              <w:t>已</w:t>
            </w:r>
            <w:r>
              <w:rPr>
                <w:rFonts w:ascii="Book Antiqua" w:hAnsi="Book Antiqua"/>
                <w:sz w:val="18"/>
                <w:szCs w:val="18"/>
              </w:rPr>
              <w:t>勾选商品</w:t>
            </w:r>
            <w:r>
              <w:rPr>
                <w:rFonts w:ascii="Book Antiqua" w:hAnsi="Book Antiqua" w:hint="eastAsia"/>
                <w:sz w:val="18"/>
                <w:szCs w:val="18"/>
              </w:rPr>
              <w:t>的</w:t>
            </w:r>
            <w:r>
              <w:rPr>
                <w:rFonts w:ascii="Book Antiqua" w:hAnsi="Book Antiqua"/>
                <w:sz w:val="18"/>
                <w:szCs w:val="18"/>
              </w:rPr>
              <w:t>合计重量；</w:t>
            </w:r>
          </w:p>
          <w:p w14:paraId="2FD1DAD9" w14:textId="77777777" w:rsidR="004837C2" w:rsidRDefault="005F3D5F">
            <w:pPr>
              <w:rPr>
                <w:rFonts w:ascii="Book Antiqua" w:hAnsi="Book Antiqua"/>
                <w:sz w:val="18"/>
                <w:szCs w:val="18"/>
              </w:rPr>
            </w:pPr>
            <w:r>
              <w:rPr>
                <w:rFonts w:ascii="Book Antiqua" w:hAnsi="Book Antiqua" w:hint="eastAsia"/>
                <w:sz w:val="18"/>
                <w:szCs w:val="18"/>
              </w:rPr>
              <w:t>10</w:t>
            </w:r>
            <w:r>
              <w:rPr>
                <w:rFonts w:ascii="Book Antiqua" w:hAnsi="Book Antiqua" w:hint="eastAsia"/>
                <w:sz w:val="18"/>
                <w:szCs w:val="18"/>
              </w:rPr>
              <w:t>、</w:t>
            </w:r>
            <w:r>
              <w:rPr>
                <w:rFonts w:ascii="Book Antiqua" w:hAnsi="Book Antiqua" w:hint="eastAsia"/>
                <w:b/>
                <w:sz w:val="18"/>
                <w:szCs w:val="18"/>
              </w:rPr>
              <w:t>物流方式</w:t>
            </w:r>
            <w:r>
              <w:rPr>
                <w:rFonts w:ascii="Book Antiqua" w:hAnsi="Book Antiqua"/>
                <w:b/>
                <w:sz w:val="18"/>
                <w:szCs w:val="18"/>
              </w:rPr>
              <w:t>：</w:t>
            </w:r>
            <w:r>
              <w:rPr>
                <w:rFonts w:ascii="Book Antiqua" w:hAnsi="Book Antiqua" w:hint="eastAsia"/>
                <w:sz w:val="18"/>
                <w:szCs w:val="18"/>
              </w:rPr>
              <w:t>为</w:t>
            </w:r>
            <w:r>
              <w:rPr>
                <w:rFonts w:ascii="Book Antiqua" w:hAnsi="Book Antiqua"/>
                <w:sz w:val="18"/>
                <w:szCs w:val="18"/>
              </w:rPr>
              <w:t>选定仓库</w:t>
            </w:r>
            <w:r>
              <w:rPr>
                <w:rFonts w:ascii="Book Antiqua" w:hAnsi="Book Antiqua" w:hint="eastAsia"/>
                <w:sz w:val="18"/>
                <w:szCs w:val="18"/>
              </w:rPr>
              <w:t>绑定</w:t>
            </w:r>
            <w:r>
              <w:rPr>
                <w:rFonts w:ascii="Book Antiqua" w:hAnsi="Book Antiqua"/>
                <w:sz w:val="18"/>
                <w:szCs w:val="18"/>
              </w:rPr>
              <w:t>的</w:t>
            </w:r>
            <w:r>
              <w:rPr>
                <w:rFonts w:ascii="Book Antiqua" w:hAnsi="Book Antiqua" w:hint="eastAsia"/>
                <w:sz w:val="18"/>
                <w:szCs w:val="18"/>
              </w:rPr>
              <w:t>，当前勾选产品</w:t>
            </w:r>
            <w:r>
              <w:rPr>
                <w:rFonts w:ascii="Book Antiqua" w:hAnsi="Book Antiqua"/>
                <w:sz w:val="18"/>
                <w:szCs w:val="18"/>
              </w:rPr>
              <w:t>可发</w:t>
            </w:r>
            <w:r>
              <w:rPr>
                <w:rFonts w:ascii="Book Antiqua" w:hAnsi="Book Antiqua" w:hint="eastAsia"/>
                <w:sz w:val="18"/>
                <w:szCs w:val="18"/>
              </w:rPr>
              <w:t>的</w:t>
            </w:r>
            <w:r>
              <w:rPr>
                <w:rFonts w:ascii="Book Antiqua" w:hAnsi="Book Antiqua"/>
                <w:sz w:val="18"/>
                <w:szCs w:val="18"/>
              </w:rPr>
              <w:t>物流方式；</w:t>
            </w:r>
          </w:p>
          <w:p w14:paraId="20C58A9B" w14:textId="77777777" w:rsidR="004837C2" w:rsidRDefault="005F3D5F">
            <w:pPr>
              <w:rPr>
                <w:rFonts w:ascii="Book Antiqua" w:hAnsi="Book Antiqua"/>
                <w:sz w:val="18"/>
                <w:szCs w:val="18"/>
              </w:rPr>
            </w:pPr>
            <w:r>
              <w:rPr>
                <w:rFonts w:ascii="Book Antiqua" w:hAnsi="Book Antiqua" w:hint="eastAsia"/>
                <w:sz w:val="18"/>
                <w:szCs w:val="18"/>
              </w:rPr>
              <w:t>11</w:t>
            </w:r>
            <w:r>
              <w:rPr>
                <w:rFonts w:ascii="Book Antiqua" w:hAnsi="Book Antiqua" w:hint="eastAsia"/>
                <w:sz w:val="18"/>
                <w:szCs w:val="18"/>
              </w:rPr>
              <w:t>、</w:t>
            </w:r>
            <w:r>
              <w:rPr>
                <w:rFonts w:ascii="Book Antiqua" w:hAnsi="Book Antiqua"/>
                <w:b/>
                <w:sz w:val="18"/>
                <w:szCs w:val="18"/>
              </w:rPr>
              <w:t>配货单号</w:t>
            </w:r>
            <w:r>
              <w:rPr>
                <w:rFonts w:ascii="Book Antiqua" w:hAnsi="Book Antiqua" w:hint="eastAsia"/>
                <w:b/>
                <w:sz w:val="18"/>
                <w:szCs w:val="18"/>
              </w:rPr>
              <w:t>生成</w:t>
            </w:r>
            <w:r>
              <w:rPr>
                <w:rFonts w:ascii="Book Antiqua" w:hAnsi="Book Antiqua"/>
                <w:b/>
                <w:sz w:val="18"/>
                <w:szCs w:val="18"/>
              </w:rPr>
              <w:t>规则</w:t>
            </w:r>
            <w:r>
              <w:rPr>
                <w:rFonts w:ascii="Book Antiqua" w:hAnsi="Book Antiqua"/>
                <w:sz w:val="18"/>
                <w:szCs w:val="18"/>
              </w:rPr>
              <w:t>：</w:t>
            </w:r>
            <w:r>
              <w:rPr>
                <w:rFonts w:ascii="Book Antiqua" w:hAnsi="Book Antiqua" w:hint="eastAsia"/>
                <w:sz w:val="18"/>
                <w:szCs w:val="18"/>
              </w:rPr>
              <w:t>SM</w:t>
            </w:r>
            <w:r>
              <w:rPr>
                <w:rFonts w:ascii="Book Antiqua" w:hAnsi="Book Antiqua" w:hint="eastAsia"/>
                <w:sz w:val="18"/>
                <w:szCs w:val="18"/>
              </w:rPr>
              <w:t>订单</w:t>
            </w:r>
            <w:r>
              <w:rPr>
                <w:rFonts w:ascii="Book Antiqua" w:hAnsi="Book Antiqua"/>
                <w:sz w:val="18"/>
                <w:szCs w:val="18"/>
              </w:rPr>
              <w:t>号</w:t>
            </w:r>
            <w:r>
              <w:rPr>
                <w:rFonts w:ascii="Book Antiqua" w:hAnsi="Book Antiqua"/>
                <w:sz w:val="18"/>
                <w:szCs w:val="18"/>
              </w:rPr>
              <w:t>-1</w:t>
            </w:r>
            <w:r>
              <w:rPr>
                <w:rFonts w:ascii="Book Antiqua" w:hAnsi="Book Antiqua" w:hint="eastAsia"/>
                <w:sz w:val="18"/>
                <w:szCs w:val="18"/>
              </w:rPr>
              <w:t>、</w:t>
            </w:r>
            <w:r>
              <w:rPr>
                <w:rFonts w:ascii="Book Antiqua" w:hAnsi="Book Antiqua"/>
                <w:sz w:val="18"/>
                <w:szCs w:val="18"/>
              </w:rPr>
              <w:t>SM</w:t>
            </w:r>
            <w:r>
              <w:rPr>
                <w:rFonts w:ascii="Book Antiqua" w:hAnsi="Book Antiqua"/>
                <w:sz w:val="18"/>
                <w:szCs w:val="18"/>
              </w:rPr>
              <w:t>订单号</w:t>
            </w:r>
            <w:r>
              <w:rPr>
                <w:rFonts w:ascii="Book Antiqua" w:hAnsi="Book Antiqua"/>
                <w:sz w:val="18"/>
                <w:szCs w:val="18"/>
              </w:rPr>
              <w:t>-2…….</w:t>
            </w:r>
          </w:p>
          <w:p w14:paraId="556312A1" w14:textId="77777777" w:rsidR="004837C2" w:rsidRDefault="005F3D5F">
            <w:pPr>
              <w:rPr>
                <w:rFonts w:ascii="Book Antiqua" w:hAnsi="Book Antiqua"/>
                <w:sz w:val="18"/>
                <w:szCs w:val="18"/>
              </w:rPr>
            </w:pPr>
            <w:r>
              <w:rPr>
                <w:rFonts w:ascii="Book Antiqua" w:hAnsi="Book Antiqua"/>
                <w:sz w:val="18"/>
                <w:szCs w:val="18"/>
              </w:rPr>
              <w:t>12</w:t>
            </w:r>
            <w:r>
              <w:rPr>
                <w:rFonts w:ascii="Book Antiqua" w:hAnsi="Book Antiqua" w:hint="eastAsia"/>
                <w:sz w:val="18"/>
                <w:szCs w:val="18"/>
              </w:rPr>
              <w:t>、</w:t>
            </w:r>
            <w:r>
              <w:rPr>
                <w:rFonts w:ascii="Book Antiqua" w:hAnsi="Book Antiqua"/>
                <w:b/>
                <w:sz w:val="18"/>
                <w:szCs w:val="18"/>
              </w:rPr>
              <w:t>预估运费</w:t>
            </w:r>
            <w:r>
              <w:rPr>
                <w:rFonts w:ascii="Book Antiqua" w:hAnsi="Book Antiqua"/>
                <w:sz w:val="18"/>
                <w:szCs w:val="18"/>
              </w:rPr>
              <w:t>：</w:t>
            </w:r>
            <w:r>
              <w:rPr>
                <w:rFonts w:ascii="Book Antiqua" w:hAnsi="Book Antiqua" w:hint="eastAsia"/>
                <w:sz w:val="18"/>
                <w:szCs w:val="18"/>
              </w:rPr>
              <w:t>若</w:t>
            </w:r>
            <w:r>
              <w:rPr>
                <w:rFonts w:ascii="Book Antiqua" w:hAnsi="Book Antiqua"/>
                <w:sz w:val="18"/>
                <w:szCs w:val="18"/>
              </w:rPr>
              <w:t>选</w:t>
            </w:r>
            <w:r>
              <w:rPr>
                <w:rFonts w:ascii="Book Antiqua" w:hAnsi="Book Antiqua" w:hint="eastAsia"/>
                <w:sz w:val="18"/>
                <w:szCs w:val="18"/>
              </w:rPr>
              <w:t>的仓库</w:t>
            </w:r>
            <w:r>
              <w:rPr>
                <w:rFonts w:ascii="Book Antiqua" w:hAnsi="Book Antiqua"/>
                <w:sz w:val="18"/>
                <w:szCs w:val="18"/>
              </w:rPr>
              <w:t>为</w:t>
            </w:r>
            <w:r>
              <w:rPr>
                <w:rFonts w:ascii="Book Antiqua" w:hAnsi="Book Antiqua" w:hint="eastAsia"/>
                <w:sz w:val="18"/>
                <w:szCs w:val="18"/>
              </w:rPr>
              <w:t>速贸</w:t>
            </w:r>
            <w:r>
              <w:rPr>
                <w:rFonts w:ascii="Book Antiqua" w:hAnsi="Book Antiqua"/>
                <w:sz w:val="18"/>
                <w:szCs w:val="18"/>
              </w:rPr>
              <w:t>仓储，</w:t>
            </w:r>
            <w:r>
              <w:rPr>
                <w:rFonts w:ascii="Book Antiqua" w:hAnsi="Book Antiqua" w:hint="eastAsia"/>
                <w:sz w:val="18"/>
                <w:szCs w:val="18"/>
              </w:rPr>
              <w:t>则</w:t>
            </w:r>
            <w:r>
              <w:rPr>
                <w:rFonts w:ascii="Book Antiqua" w:hAnsi="Book Antiqua"/>
                <w:sz w:val="18"/>
                <w:szCs w:val="18"/>
              </w:rPr>
              <w:t>从接口获取</w:t>
            </w:r>
            <w:r>
              <w:rPr>
                <w:rFonts w:ascii="Book Antiqua" w:hAnsi="Book Antiqua" w:hint="eastAsia"/>
                <w:sz w:val="18"/>
                <w:szCs w:val="18"/>
              </w:rPr>
              <w:t>派送</w:t>
            </w:r>
            <w:r>
              <w:rPr>
                <w:rFonts w:ascii="Book Antiqua" w:hAnsi="Book Antiqua"/>
                <w:sz w:val="18"/>
                <w:szCs w:val="18"/>
              </w:rPr>
              <w:t>运费</w:t>
            </w:r>
            <w:r>
              <w:rPr>
                <w:rFonts w:ascii="Book Antiqua" w:hAnsi="Book Antiqua" w:hint="eastAsia"/>
                <w:sz w:val="18"/>
                <w:szCs w:val="18"/>
              </w:rPr>
              <w:t>；</w:t>
            </w:r>
            <w:r>
              <w:rPr>
                <w:rFonts w:ascii="Book Antiqua" w:hAnsi="Book Antiqua"/>
                <w:sz w:val="18"/>
                <w:szCs w:val="18"/>
              </w:rPr>
              <w:t>若为自定义仓库，</w:t>
            </w:r>
            <w:r>
              <w:rPr>
                <w:rFonts w:ascii="Book Antiqua" w:hAnsi="Book Antiqua" w:hint="eastAsia"/>
                <w:sz w:val="18"/>
                <w:szCs w:val="18"/>
              </w:rPr>
              <w:t>派送</w:t>
            </w:r>
            <w:r>
              <w:rPr>
                <w:rFonts w:ascii="Book Antiqua" w:hAnsi="Book Antiqua"/>
                <w:sz w:val="18"/>
                <w:szCs w:val="18"/>
              </w:rPr>
              <w:t>运费默认为</w:t>
            </w:r>
            <w:r>
              <w:rPr>
                <w:rFonts w:ascii="Book Antiqua" w:hAnsi="Book Antiqua" w:hint="eastAsia"/>
                <w:sz w:val="18"/>
                <w:szCs w:val="18"/>
              </w:rPr>
              <w:t>0</w:t>
            </w:r>
            <w:r>
              <w:rPr>
                <w:rFonts w:ascii="Book Antiqua" w:hAnsi="Book Antiqua" w:hint="eastAsia"/>
                <w:sz w:val="18"/>
                <w:szCs w:val="18"/>
              </w:rPr>
              <w:t>；</w:t>
            </w:r>
          </w:p>
          <w:p w14:paraId="54CE9EC7" w14:textId="77777777" w:rsidR="004837C2" w:rsidRDefault="005F3D5F">
            <w:pPr>
              <w:rPr>
                <w:rFonts w:ascii="Book Antiqua" w:hAnsi="Book Antiqua"/>
                <w:color w:val="595959" w:themeColor="text1" w:themeTint="A6"/>
                <w:sz w:val="18"/>
                <w:szCs w:val="18"/>
              </w:rPr>
            </w:pPr>
            <w:r>
              <w:rPr>
                <w:rFonts w:ascii="Book Antiqua" w:hAnsi="Book Antiqua" w:hint="eastAsia"/>
                <w:sz w:val="18"/>
                <w:szCs w:val="18"/>
              </w:rPr>
              <w:t>13</w:t>
            </w:r>
            <w:r>
              <w:rPr>
                <w:rFonts w:ascii="Book Antiqua" w:hAnsi="Book Antiqua" w:hint="eastAsia"/>
                <w:sz w:val="18"/>
                <w:szCs w:val="18"/>
              </w:rPr>
              <w:t>、</w:t>
            </w:r>
            <w:r>
              <w:rPr>
                <w:rFonts w:ascii="Book Antiqua" w:hAnsi="Book Antiqua"/>
                <w:b/>
                <w:sz w:val="18"/>
                <w:szCs w:val="18"/>
              </w:rPr>
              <w:t>可</w:t>
            </w:r>
            <w:r>
              <w:rPr>
                <w:rFonts w:ascii="Book Antiqua" w:hAnsi="Book Antiqua" w:hint="eastAsia"/>
                <w:b/>
                <w:sz w:val="18"/>
                <w:szCs w:val="18"/>
              </w:rPr>
              <w:t>选</w:t>
            </w:r>
            <w:r>
              <w:rPr>
                <w:rFonts w:ascii="Book Antiqua" w:hAnsi="Book Antiqua"/>
                <w:b/>
                <w:sz w:val="18"/>
                <w:szCs w:val="18"/>
              </w:rPr>
              <w:t>仓库</w:t>
            </w:r>
            <w:r>
              <w:rPr>
                <w:rFonts w:ascii="Book Antiqua" w:hAnsi="Book Antiqua"/>
                <w:sz w:val="18"/>
                <w:szCs w:val="18"/>
              </w:rPr>
              <w:t>：</w:t>
            </w:r>
            <w:r>
              <w:rPr>
                <w:rFonts w:ascii="Book Antiqua" w:hAnsi="Book Antiqua" w:hint="eastAsia"/>
                <w:sz w:val="18"/>
                <w:szCs w:val="18"/>
              </w:rPr>
              <w:t>订单</w:t>
            </w:r>
            <w:r>
              <w:rPr>
                <w:rFonts w:ascii="Book Antiqua" w:hAnsi="Book Antiqua"/>
                <w:sz w:val="18"/>
                <w:szCs w:val="18"/>
              </w:rPr>
              <w:t>中全部</w:t>
            </w:r>
            <w:r>
              <w:rPr>
                <w:rFonts w:ascii="Book Antiqua" w:hAnsi="Book Antiqua" w:hint="eastAsia"/>
                <w:sz w:val="18"/>
                <w:szCs w:val="18"/>
              </w:rPr>
              <w:t>商品</w:t>
            </w:r>
            <w:r>
              <w:rPr>
                <w:rFonts w:ascii="Book Antiqua" w:hAnsi="Book Antiqua"/>
                <w:sz w:val="18"/>
                <w:szCs w:val="18"/>
              </w:rPr>
              <w:t>or</w:t>
            </w:r>
            <w:r>
              <w:rPr>
                <w:rFonts w:ascii="Book Antiqua" w:hAnsi="Book Antiqua"/>
                <w:sz w:val="18"/>
                <w:szCs w:val="18"/>
              </w:rPr>
              <w:t>部分</w:t>
            </w:r>
            <w:r>
              <w:rPr>
                <w:rFonts w:ascii="Book Antiqua" w:hAnsi="Book Antiqua" w:hint="eastAsia"/>
                <w:sz w:val="18"/>
                <w:szCs w:val="18"/>
              </w:rPr>
              <w:t>商品有库存</w:t>
            </w:r>
            <w:r>
              <w:rPr>
                <w:rFonts w:ascii="Book Antiqua" w:hAnsi="Book Antiqua"/>
                <w:sz w:val="18"/>
                <w:szCs w:val="18"/>
              </w:rPr>
              <w:t>的仓库。</w:t>
            </w:r>
          </w:p>
        </w:tc>
      </w:tr>
      <w:tr w:rsidR="004837C2" w14:paraId="2C751C88" w14:textId="77777777">
        <w:trPr>
          <w:trHeight w:val="439"/>
          <w:jc w:val="center"/>
        </w:trPr>
        <w:tc>
          <w:tcPr>
            <w:tcW w:w="1583" w:type="dxa"/>
            <w:shd w:val="clear" w:color="auto" w:fill="F8F8F8"/>
            <w:vAlign w:val="center"/>
          </w:tcPr>
          <w:p w14:paraId="51707A3B" w14:textId="77777777" w:rsidR="004837C2" w:rsidRDefault="005F3D5F">
            <w:pPr>
              <w:rPr>
                <w:rFonts w:ascii="Book Antiqua" w:hAnsi="Book Antiqua"/>
                <w:sz w:val="18"/>
                <w:szCs w:val="18"/>
              </w:rPr>
            </w:pPr>
            <w:r>
              <w:rPr>
                <w:rFonts w:ascii="Book Antiqua" w:hAnsi="Book Antiqua" w:hint="eastAsia"/>
                <w:sz w:val="18"/>
                <w:szCs w:val="18"/>
              </w:rPr>
              <w:lastRenderedPageBreak/>
              <w:t>业务</w:t>
            </w:r>
            <w:r>
              <w:rPr>
                <w:rFonts w:ascii="Book Antiqua" w:hAnsi="Book Antiqua"/>
                <w:sz w:val="18"/>
                <w:szCs w:val="18"/>
              </w:rPr>
              <w:t>规则</w:t>
            </w:r>
          </w:p>
        </w:tc>
        <w:tc>
          <w:tcPr>
            <w:tcW w:w="7529" w:type="dxa"/>
          </w:tcPr>
          <w:p w14:paraId="630E08D1"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28546627" w14:textId="77777777">
        <w:trPr>
          <w:trHeight w:val="363"/>
          <w:jc w:val="center"/>
        </w:trPr>
        <w:tc>
          <w:tcPr>
            <w:tcW w:w="1583" w:type="dxa"/>
            <w:shd w:val="clear" w:color="auto" w:fill="F8F8F8"/>
            <w:vAlign w:val="center"/>
          </w:tcPr>
          <w:p w14:paraId="23D468BF"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6C32AF9" w14:textId="77777777" w:rsidR="004837C2" w:rsidRDefault="005F3D5F">
            <w:r>
              <w:rPr>
                <w:rFonts w:ascii="Book Antiqua" w:hAnsi="Book Antiqua" w:hint="eastAsia"/>
                <w:sz w:val="18"/>
                <w:szCs w:val="18"/>
              </w:rPr>
              <w:t>无</w:t>
            </w:r>
          </w:p>
        </w:tc>
      </w:tr>
      <w:tr w:rsidR="004837C2" w14:paraId="58A10875" w14:textId="77777777">
        <w:trPr>
          <w:trHeight w:val="321"/>
          <w:jc w:val="center"/>
        </w:trPr>
        <w:tc>
          <w:tcPr>
            <w:tcW w:w="1583" w:type="dxa"/>
            <w:shd w:val="clear" w:color="auto" w:fill="F8F8F8"/>
            <w:vAlign w:val="center"/>
          </w:tcPr>
          <w:p w14:paraId="48DFBBE3"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A37C583" w14:textId="77777777" w:rsidR="004837C2" w:rsidRDefault="004837C2">
            <w:pPr>
              <w:rPr>
                <w:rFonts w:ascii="Book Antiqua" w:hAnsi="Book Antiqua"/>
                <w:sz w:val="18"/>
                <w:szCs w:val="18"/>
              </w:rPr>
            </w:pPr>
          </w:p>
        </w:tc>
      </w:tr>
    </w:tbl>
    <w:p w14:paraId="34CE507D" w14:textId="77777777" w:rsidR="004837C2" w:rsidRDefault="004837C2"/>
    <w:p w14:paraId="69F29909" w14:textId="77777777" w:rsidR="004837C2" w:rsidRDefault="005F3D5F">
      <w:pPr>
        <w:pStyle w:val="3"/>
        <w:numPr>
          <w:ilvl w:val="2"/>
          <w:numId w:val="23"/>
        </w:numPr>
        <w:rPr>
          <w:rFonts w:ascii="黑体" w:eastAsia="黑体" w:hAnsi="黑体"/>
          <w:sz w:val="24"/>
          <w:szCs w:val="24"/>
        </w:rPr>
      </w:pPr>
      <w:bookmarkStart w:id="87" w:name="_Toc12719560"/>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35</w:t>
      </w:r>
      <w:r>
        <w:rPr>
          <w:rFonts w:ascii="黑体" w:eastAsia="黑体" w:hAnsi="黑体" w:hint="eastAsia"/>
          <w:sz w:val="24"/>
          <w:szCs w:val="24"/>
        </w:rPr>
        <w:t>.0 配货</w:t>
      </w:r>
      <w:r>
        <w:rPr>
          <w:rFonts w:ascii="黑体" w:eastAsia="黑体" w:hAnsi="黑体"/>
          <w:sz w:val="24"/>
          <w:szCs w:val="24"/>
        </w:rPr>
        <w:t>单</w:t>
      </w:r>
      <w:bookmarkEnd w:id="87"/>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132D64CD" w14:textId="77777777">
        <w:trPr>
          <w:jc w:val="center"/>
        </w:trPr>
        <w:tc>
          <w:tcPr>
            <w:tcW w:w="1583" w:type="dxa"/>
            <w:shd w:val="clear" w:color="auto" w:fill="F8F8F8"/>
            <w:vAlign w:val="center"/>
          </w:tcPr>
          <w:p w14:paraId="1AE5CF01"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7D431FF1"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35</w:t>
            </w:r>
            <w:r>
              <w:rPr>
                <w:rFonts w:ascii="Book Antiqua" w:hAnsi="Book Antiqua" w:hint="eastAsia"/>
                <w:b/>
                <w:color w:val="00B050"/>
                <w:sz w:val="18"/>
                <w:szCs w:val="18"/>
              </w:rPr>
              <w:t>.0</w:t>
            </w:r>
          </w:p>
        </w:tc>
      </w:tr>
      <w:tr w:rsidR="004837C2" w14:paraId="15193C36" w14:textId="77777777">
        <w:trPr>
          <w:jc w:val="center"/>
        </w:trPr>
        <w:tc>
          <w:tcPr>
            <w:tcW w:w="1583" w:type="dxa"/>
            <w:shd w:val="clear" w:color="auto" w:fill="F8F8F8"/>
            <w:vAlign w:val="center"/>
          </w:tcPr>
          <w:p w14:paraId="4F80D6E0"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1CC03761" w14:textId="77777777" w:rsidR="004837C2" w:rsidRDefault="005F3D5F">
            <w:pPr>
              <w:rPr>
                <w:rFonts w:ascii="Book Antiqua" w:hAnsi="Book Antiqua"/>
                <w:sz w:val="18"/>
                <w:szCs w:val="18"/>
              </w:rPr>
            </w:pPr>
            <w:r>
              <w:rPr>
                <w:rFonts w:ascii="宋体" w:hAnsi="宋体" w:hint="eastAsia"/>
                <w:sz w:val="18"/>
                <w:szCs w:val="18"/>
              </w:rPr>
              <w:t>配货</w:t>
            </w:r>
            <w:r>
              <w:rPr>
                <w:rFonts w:ascii="宋体" w:hAnsi="宋体"/>
                <w:sz w:val="18"/>
                <w:szCs w:val="18"/>
              </w:rPr>
              <w:t>单</w:t>
            </w:r>
          </w:p>
        </w:tc>
      </w:tr>
      <w:tr w:rsidR="004837C2" w14:paraId="37F8B2D0" w14:textId="77777777">
        <w:trPr>
          <w:jc w:val="center"/>
        </w:trPr>
        <w:tc>
          <w:tcPr>
            <w:tcW w:w="1583" w:type="dxa"/>
            <w:shd w:val="clear" w:color="auto" w:fill="F8F8F8"/>
            <w:vAlign w:val="center"/>
          </w:tcPr>
          <w:p w14:paraId="0427B166"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01CD3800" w14:textId="77777777" w:rsidR="004837C2" w:rsidRDefault="005F3D5F">
            <w:pPr>
              <w:rPr>
                <w:rFonts w:ascii="Book Antiqua" w:hAnsi="Book Antiqua"/>
                <w:sz w:val="18"/>
                <w:szCs w:val="18"/>
              </w:rPr>
            </w:pPr>
            <w:bookmarkStart w:id="88" w:name="_Hlk12294496"/>
            <w:r>
              <w:rPr>
                <w:rFonts w:ascii="Book Antiqua" w:hAnsi="Book Antiqua" w:hint="eastAsia"/>
                <w:sz w:val="18"/>
                <w:szCs w:val="18"/>
              </w:rPr>
              <w:t>可</w:t>
            </w:r>
            <w:r>
              <w:rPr>
                <w:rFonts w:ascii="Book Antiqua" w:hAnsi="Book Antiqua"/>
                <w:sz w:val="18"/>
                <w:szCs w:val="18"/>
              </w:rPr>
              <w:t>查看配货单，配货单详情；</w:t>
            </w:r>
          </w:p>
          <w:p w14:paraId="38EA1657"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导入、导出物流单号；</w:t>
            </w:r>
          </w:p>
          <w:p w14:paraId="0767E63F"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导出配货单</w:t>
            </w:r>
            <w:bookmarkEnd w:id="88"/>
            <w:r>
              <w:rPr>
                <w:rFonts w:ascii="Book Antiqua" w:hAnsi="Book Antiqua"/>
                <w:sz w:val="18"/>
                <w:szCs w:val="18"/>
              </w:rPr>
              <w:t>；</w:t>
            </w:r>
          </w:p>
        </w:tc>
      </w:tr>
      <w:tr w:rsidR="004837C2" w14:paraId="2BD240A2" w14:textId="77777777">
        <w:trPr>
          <w:jc w:val="center"/>
        </w:trPr>
        <w:tc>
          <w:tcPr>
            <w:tcW w:w="1583" w:type="dxa"/>
            <w:shd w:val="clear" w:color="auto" w:fill="F8F8F8"/>
            <w:vAlign w:val="center"/>
          </w:tcPr>
          <w:p w14:paraId="5AF0AAAE"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5DD0BC3C" w14:textId="77777777" w:rsidR="004837C2" w:rsidRDefault="005F3D5F">
            <w:pPr>
              <w:rPr>
                <w:rFonts w:ascii="宋体" w:hAnsi="宋体"/>
                <w:sz w:val="18"/>
                <w:szCs w:val="18"/>
              </w:rPr>
            </w:pPr>
            <w:r>
              <w:rPr>
                <w:rFonts w:ascii="宋体" w:hAnsi="宋体" w:hint="eastAsia"/>
                <w:sz w:val="18"/>
                <w:szCs w:val="18"/>
              </w:rPr>
              <w:t>郭荣</w:t>
            </w:r>
          </w:p>
        </w:tc>
      </w:tr>
      <w:tr w:rsidR="004837C2" w14:paraId="5CD58441" w14:textId="77777777">
        <w:trPr>
          <w:jc w:val="center"/>
        </w:trPr>
        <w:tc>
          <w:tcPr>
            <w:tcW w:w="1583" w:type="dxa"/>
            <w:shd w:val="clear" w:color="auto" w:fill="F8F8F8"/>
            <w:vAlign w:val="center"/>
          </w:tcPr>
          <w:p w14:paraId="3C0663D7"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5C30F28A"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-2-28</w:t>
            </w:r>
          </w:p>
        </w:tc>
      </w:tr>
      <w:tr w:rsidR="004837C2" w14:paraId="285A6EF1" w14:textId="77777777">
        <w:trPr>
          <w:jc w:val="center"/>
        </w:trPr>
        <w:tc>
          <w:tcPr>
            <w:tcW w:w="1583" w:type="dxa"/>
            <w:shd w:val="clear" w:color="auto" w:fill="F8F8F8"/>
            <w:vAlign w:val="center"/>
          </w:tcPr>
          <w:p w14:paraId="063F8F94" w14:textId="77777777" w:rsidR="004837C2" w:rsidRDefault="005F3D5F">
            <w:pPr>
              <w:rPr>
                <w:rFonts w:ascii="Book Antiqua" w:hAnsi="Book Antiqua"/>
                <w:sz w:val="18"/>
                <w:szCs w:val="18"/>
              </w:rPr>
            </w:pPr>
            <w:r>
              <w:rPr>
                <w:rFonts w:ascii="Book Antiqua" w:hAnsi="Book Antiqua" w:hint="eastAsia"/>
                <w:sz w:val="18"/>
                <w:szCs w:val="18"/>
              </w:rPr>
              <w:lastRenderedPageBreak/>
              <w:t>流程</w:t>
            </w:r>
            <w:r>
              <w:rPr>
                <w:rFonts w:ascii="Book Antiqua" w:hAnsi="Book Antiqua"/>
                <w:sz w:val="18"/>
                <w:szCs w:val="18"/>
              </w:rPr>
              <w:t>图</w:t>
            </w:r>
          </w:p>
        </w:tc>
        <w:tc>
          <w:tcPr>
            <w:tcW w:w="7529" w:type="dxa"/>
          </w:tcPr>
          <w:p w14:paraId="4F73CBB3" w14:textId="77777777" w:rsidR="004837C2" w:rsidRDefault="005F3D5F">
            <w:pPr>
              <w:rPr>
                <w:rFonts w:ascii="宋体" w:hAnsi="宋体"/>
                <w:sz w:val="18"/>
                <w:szCs w:val="18"/>
              </w:rPr>
            </w:pPr>
            <w:r>
              <w:rPr>
                <w:noProof/>
              </w:rPr>
              <w:drawing>
                <wp:inline distT="0" distB="0" distL="0" distR="0" wp14:anchorId="47880D6B" wp14:editId="49778BDD">
                  <wp:extent cx="2620645" cy="5097145"/>
                  <wp:effectExtent l="0" t="0" r="8255" b="8255"/>
                  <wp:docPr id="171" name="图片 171" descr="https://uploader.shimo.im/f/dj0iSaQERaUjw1LN.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s://uploader.shimo.im/f/dj0iSaQERaUjw1LN.png!thumbnai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620645" cy="5097145"/>
                          </a:xfrm>
                          <a:prstGeom prst="rect">
                            <a:avLst/>
                          </a:prstGeom>
                          <a:noFill/>
                          <a:ln>
                            <a:noFill/>
                          </a:ln>
                        </pic:spPr>
                      </pic:pic>
                    </a:graphicData>
                  </a:graphic>
                </wp:inline>
              </w:drawing>
            </w:r>
          </w:p>
        </w:tc>
      </w:tr>
      <w:tr w:rsidR="004837C2" w14:paraId="3E0F2F12" w14:textId="77777777">
        <w:trPr>
          <w:jc w:val="center"/>
        </w:trPr>
        <w:tc>
          <w:tcPr>
            <w:tcW w:w="1583" w:type="dxa"/>
            <w:shd w:val="clear" w:color="auto" w:fill="F8F8F8"/>
            <w:vAlign w:val="center"/>
          </w:tcPr>
          <w:p w14:paraId="305ED005"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05F19B2" w14:textId="77777777" w:rsidR="004837C2" w:rsidRDefault="005F3D5F">
            <w:r>
              <w:rPr>
                <w:noProof/>
              </w:rPr>
              <w:drawing>
                <wp:inline distT="0" distB="0" distL="0" distR="0" wp14:anchorId="0A3D721C" wp14:editId="724F40F5">
                  <wp:extent cx="4643755" cy="2268855"/>
                  <wp:effectExtent l="0" t="0" r="4445" b="1714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9"/>
                          <a:stretch>
                            <a:fillRect/>
                          </a:stretch>
                        </pic:blipFill>
                        <pic:spPr>
                          <a:xfrm>
                            <a:off x="0" y="0"/>
                            <a:ext cx="4643755" cy="2268855"/>
                          </a:xfrm>
                          <a:prstGeom prst="rect">
                            <a:avLst/>
                          </a:prstGeom>
                        </pic:spPr>
                      </pic:pic>
                    </a:graphicData>
                  </a:graphic>
                </wp:inline>
              </w:drawing>
            </w:r>
          </w:p>
          <w:p w14:paraId="1B699F41"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-配货单</w:t>
            </w:r>
            <w:r>
              <w:rPr>
                <w:rFonts w:ascii="宋体" w:hAnsi="宋体" w:hint="eastAsia"/>
                <w:sz w:val="18"/>
                <w:szCs w:val="18"/>
              </w:rPr>
              <w:t>列表</w:t>
            </w:r>
            <w:r>
              <w:rPr>
                <w:rFonts w:ascii="宋体" w:hAnsi="宋体"/>
                <w:sz w:val="18"/>
                <w:szCs w:val="18"/>
              </w:rPr>
              <w:t>页</w:t>
            </w:r>
          </w:p>
        </w:tc>
      </w:tr>
      <w:tr w:rsidR="004837C2" w14:paraId="13273A78" w14:textId="77777777">
        <w:trPr>
          <w:jc w:val="center"/>
        </w:trPr>
        <w:tc>
          <w:tcPr>
            <w:tcW w:w="1583" w:type="dxa"/>
            <w:shd w:val="clear" w:color="auto" w:fill="F8F8F8"/>
            <w:vAlign w:val="center"/>
          </w:tcPr>
          <w:p w14:paraId="678D90B1"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3CF4B742"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43268425" w14:textId="77777777">
        <w:trPr>
          <w:jc w:val="center"/>
        </w:trPr>
        <w:tc>
          <w:tcPr>
            <w:tcW w:w="1583" w:type="dxa"/>
            <w:shd w:val="clear" w:color="auto" w:fill="F8F8F8"/>
            <w:vAlign w:val="center"/>
          </w:tcPr>
          <w:p w14:paraId="62FAB8C0"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478E8F91" w14:textId="77777777" w:rsidR="004837C2" w:rsidRDefault="005F3D5F">
            <w:pPr>
              <w:rPr>
                <w:rFonts w:ascii="Book Antiqua" w:hAnsi="Book Antiqua"/>
                <w:sz w:val="18"/>
                <w:szCs w:val="18"/>
              </w:rPr>
            </w:pPr>
            <w:r>
              <w:rPr>
                <w:rFonts w:ascii="Book Antiqua" w:hAnsi="Book Antiqua" w:hint="eastAsia"/>
                <w:sz w:val="18"/>
                <w:szCs w:val="18"/>
              </w:rPr>
              <w:t>同步</w:t>
            </w:r>
            <w:r>
              <w:rPr>
                <w:rFonts w:ascii="Book Antiqua" w:hAnsi="Book Antiqua"/>
                <w:sz w:val="18"/>
                <w:szCs w:val="18"/>
              </w:rPr>
              <w:t>状态</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未</w:t>
            </w:r>
            <w:r>
              <w:rPr>
                <w:rFonts w:ascii="Book Antiqua" w:hAnsi="Book Antiqua"/>
                <w:sz w:val="18"/>
                <w:szCs w:val="18"/>
              </w:rPr>
              <w:t>同步、已同步）</w:t>
            </w:r>
            <w:r>
              <w:rPr>
                <w:rFonts w:ascii="Book Antiqua" w:hAnsi="Book Antiqua" w:hint="eastAsia"/>
                <w:sz w:val="18"/>
                <w:szCs w:val="18"/>
              </w:rPr>
              <w:t>、是否</w:t>
            </w:r>
            <w:r>
              <w:rPr>
                <w:rFonts w:ascii="Book Antiqua" w:hAnsi="Book Antiqua"/>
                <w:sz w:val="18"/>
                <w:szCs w:val="18"/>
              </w:rPr>
              <w:t>作废（</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否</w:t>
            </w:r>
            <w:r>
              <w:rPr>
                <w:rFonts w:ascii="Book Antiqua" w:hAnsi="Book Antiqua"/>
                <w:sz w:val="18"/>
                <w:szCs w:val="18"/>
              </w:rPr>
              <w:t>、</w:t>
            </w:r>
            <w:r>
              <w:rPr>
                <w:rFonts w:ascii="Book Antiqua" w:hAnsi="Book Antiqua" w:hint="eastAsia"/>
                <w:sz w:val="18"/>
                <w:szCs w:val="18"/>
              </w:rPr>
              <w:t>已作废</w:t>
            </w:r>
            <w:r>
              <w:rPr>
                <w:rFonts w:ascii="Book Antiqua" w:hAnsi="Book Antiqua"/>
                <w:sz w:val="18"/>
                <w:szCs w:val="18"/>
              </w:rPr>
              <w:t>）</w:t>
            </w:r>
            <w:r>
              <w:rPr>
                <w:rFonts w:ascii="Book Antiqua" w:hAnsi="Book Antiqua" w:hint="eastAsia"/>
                <w:sz w:val="18"/>
                <w:szCs w:val="18"/>
              </w:rPr>
              <w:t>、来源</w:t>
            </w:r>
            <w:r>
              <w:rPr>
                <w:rFonts w:ascii="Book Antiqua" w:hAnsi="Book Antiqua"/>
                <w:sz w:val="18"/>
                <w:szCs w:val="18"/>
              </w:rPr>
              <w:t>平台</w:t>
            </w:r>
            <w:r>
              <w:rPr>
                <w:rFonts w:ascii="Book Antiqua" w:hAnsi="Book Antiqua" w:hint="eastAsia"/>
                <w:sz w:val="18"/>
                <w:szCs w:val="18"/>
              </w:rPr>
              <w:t>（用</w:t>
            </w:r>
            <w:r>
              <w:rPr>
                <w:rFonts w:ascii="Book Antiqua" w:hAnsi="Book Antiqua"/>
                <w:sz w:val="18"/>
                <w:szCs w:val="18"/>
              </w:rPr>
              <w:t>添加店铺</w:t>
            </w:r>
            <w:r>
              <w:rPr>
                <w:rFonts w:ascii="Book Antiqua" w:hAnsi="Book Antiqua" w:hint="eastAsia"/>
                <w:sz w:val="18"/>
                <w:szCs w:val="18"/>
              </w:rPr>
              <w:t>中</w:t>
            </w:r>
            <w:r>
              <w:rPr>
                <w:rFonts w:ascii="Book Antiqua" w:hAnsi="Book Antiqua"/>
                <w:sz w:val="18"/>
                <w:szCs w:val="18"/>
              </w:rPr>
              <w:t>的平台）</w:t>
            </w:r>
            <w:r>
              <w:rPr>
                <w:rFonts w:ascii="Book Antiqua" w:hAnsi="Book Antiqua" w:hint="eastAsia"/>
                <w:sz w:val="18"/>
                <w:szCs w:val="18"/>
              </w:rPr>
              <w:t>、</w:t>
            </w:r>
            <w:r>
              <w:rPr>
                <w:rFonts w:ascii="Book Antiqua" w:hAnsi="Book Antiqua"/>
                <w:sz w:val="18"/>
                <w:szCs w:val="18"/>
              </w:rPr>
              <w:t>来源店铺（用户自己添加的店铺）、</w:t>
            </w:r>
            <w:r>
              <w:rPr>
                <w:rFonts w:ascii="Book Antiqua" w:hAnsi="Book Antiqua" w:hint="eastAsia"/>
                <w:sz w:val="18"/>
                <w:szCs w:val="18"/>
              </w:rPr>
              <w:t>下单</w:t>
            </w:r>
            <w:r>
              <w:rPr>
                <w:rFonts w:ascii="Book Antiqua" w:hAnsi="Book Antiqua"/>
                <w:sz w:val="18"/>
                <w:szCs w:val="18"/>
              </w:rPr>
              <w:t>时间</w:t>
            </w:r>
            <w:r>
              <w:rPr>
                <w:rFonts w:ascii="Book Antiqua" w:hAnsi="Book Antiqua" w:hint="eastAsia"/>
                <w:sz w:val="18"/>
                <w:szCs w:val="18"/>
              </w:rPr>
              <w:t>、</w:t>
            </w:r>
            <w:r>
              <w:rPr>
                <w:rFonts w:ascii="Book Antiqua" w:hAnsi="Book Antiqua"/>
                <w:sz w:val="18"/>
                <w:szCs w:val="18"/>
              </w:rPr>
              <w:t>配货单号（</w:t>
            </w:r>
            <w:r>
              <w:rPr>
                <w:rFonts w:ascii="Book Antiqua" w:hAnsi="Book Antiqua" w:hint="eastAsia"/>
                <w:sz w:val="18"/>
                <w:szCs w:val="18"/>
              </w:rPr>
              <w:t>精确</w:t>
            </w:r>
            <w:r>
              <w:rPr>
                <w:rFonts w:ascii="Book Antiqua" w:hAnsi="Book Antiqua"/>
                <w:sz w:val="18"/>
                <w:szCs w:val="18"/>
              </w:rPr>
              <w:t>查询）、订单号</w:t>
            </w:r>
            <w:r>
              <w:rPr>
                <w:rFonts w:ascii="Book Antiqua" w:hAnsi="Book Antiqua" w:hint="eastAsia"/>
                <w:sz w:val="18"/>
                <w:szCs w:val="18"/>
              </w:rPr>
              <w:t>（</w:t>
            </w:r>
            <w:r>
              <w:rPr>
                <w:rFonts w:ascii="Book Antiqua" w:hAnsi="Book Antiqua"/>
                <w:sz w:val="18"/>
                <w:szCs w:val="18"/>
              </w:rPr>
              <w:t>精确</w:t>
            </w:r>
            <w:r>
              <w:rPr>
                <w:rFonts w:ascii="Book Antiqua" w:hAnsi="Book Antiqua" w:hint="eastAsia"/>
                <w:sz w:val="18"/>
                <w:szCs w:val="18"/>
              </w:rPr>
              <w:t>查询</w:t>
            </w:r>
            <w:r>
              <w:rPr>
                <w:rFonts w:ascii="Book Antiqua" w:hAnsi="Book Antiqua"/>
                <w:sz w:val="18"/>
                <w:szCs w:val="18"/>
              </w:rPr>
              <w:t>）、电商单号（</w:t>
            </w:r>
            <w:r>
              <w:rPr>
                <w:rFonts w:ascii="Book Antiqua" w:hAnsi="Book Antiqua" w:hint="eastAsia"/>
                <w:sz w:val="18"/>
                <w:szCs w:val="18"/>
              </w:rPr>
              <w:t>精确</w:t>
            </w:r>
            <w:r>
              <w:rPr>
                <w:rFonts w:ascii="Book Antiqua" w:hAnsi="Book Antiqua"/>
                <w:sz w:val="18"/>
                <w:szCs w:val="18"/>
              </w:rPr>
              <w:t>查询）</w:t>
            </w:r>
          </w:p>
        </w:tc>
      </w:tr>
      <w:tr w:rsidR="004837C2" w14:paraId="3D0E93CC" w14:textId="77777777">
        <w:trPr>
          <w:jc w:val="center"/>
        </w:trPr>
        <w:tc>
          <w:tcPr>
            <w:tcW w:w="1583" w:type="dxa"/>
            <w:shd w:val="clear" w:color="auto" w:fill="F8F8F8"/>
            <w:vAlign w:val="center"/>
          </w:tcPr>
          <w:p w14:paraId="37A84A72" w14:textId="77777777" w:rsidR="004837C2" w:rsidRDefault="005F3D5F">
            <w:pPr>
              <w:rPr>
                <w:rFonts w:ascii="Book Antiqua" w:hAnsi="Book Antiqua"/>
                <w:sz w:val="18"/>
                <w:szCs w:val="18"/>
              </w:rPr>
            </w:pPr>
            <w:r>
              <w:rPr>
                <w:rFonts w:ascii="Book Antiqua" w:hAnsi="Book Antiqua" w:hint="eastAsia"/>
                <w:sz w:val="18"/>
                <w:szCs w:val="18"/>
              </w:rPr>
              <w:lastRenderedPageBreak/>
              <w:t>表头</w:t>
            </w:r>
          </w:p>
        </w:tc>
        <w:tc>
          <w:tcPr>
            <w:tcW w:w="7529" w:type="dxa"/>
          </w:tcPr>
          <w:p w14:paraId="4E3CCA6F"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302"/>
              <w:gridCol w:w="5811"/>
            </w:tblGrid>
            <w:tr w:rsidR="004837C2" w14:paraId="394A976B" w14:textId="77777777">
              <w:trPr>
                <w:trHeight w:val="270"/>
              </w:trPr>
              <w:tc>
                <w:tcPr>
                  <w:tcW w:w="130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D2EE80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811" w:type="dxa"/>
                  <w:tcBorders>
                    <w:top w:val="single" w:sz="4" w:space="0" w:color="auto"/>
                    <w:left w:val="nil"/>
                    <w:bottom w:val="single" w:sz="6" w:space="0" w:color="auto"/>
                    <w:right w:val="single" w:sz="6" w:space="0" w:color="auto"/>
                  </w:tcBorders>
                  <w:shd w:val="clear" w:color="000000" w:fill="D9D9D9"/>
                </w:tcPr>
                <w:p w14:paraId="5B8931D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7C2CF99C"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7D9FBD2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811" w:type="dxa"/>
                  <w:tcBorders>
                    <w:top w:val="single" w:sz="6" w:space="0" w:color="auto"/>
                    <w:left w:val="nil"/>
                    <w:bottom w:val="single" w:sz="6" w:space="0" w:color="auto"/>
                    <w:right w:val="single" w:sz="6" w:space="0" w:color="auto"/>
                  </w:tcBorders>
                  <w:vAlign w:val="center"/>
                </w:tcPr>
                <w:p w14:paraId="7429A1B1"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180E041E"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470CEAE" w14:textId="77777777" w:rsidR="004837C2" w:rsidRDefault="005F3D5F">
                  <w:pPr>
                    <w:widowControl/>
                    <w:jc w:val="left"/>
                    <w:rPr>
                      <w:rFonts w:ascii="Book Antiqua" w:hAnsi="Book Antiqua"/>
                      <w:sz w:val="18"/>
                      <w:szCs w:val="18"/>
                    </w:rPr>
                  </w:pPr>
                  <w:r>
                    <w:rPr>
                      <w:rFonts w:ascii="Book Antiqua" w:hAnsi="Book Antiqua" w:hint="eastAsia"/>
                      <w:sz w:val="18"/>
                      <w:szCs w:val="18"/>
                    </w:rPr>
                    <w:t>配货单号</w:t>
                  </w:r>
                </w:p>
              </w:tc>
              <w:tc>
                <w:tcPr>
                  <w:tcW w:w="5811" w:type="dxa"/>
                  <w:tcBorders>
                    <w:top w:val="single" w:sz="6" w:space="0" w:color="auto"/>
                    <w:left w:val="nil"/>
                    <w:bottom w:val="single" w:sz="6" w:space="0" w:color="auto"/>
                    <w:right w:val="single" w:sz="6" w:space="0" w:color="auto"/>
                  </w:tcBorders>
                  <w:vAlign w:val="center"/>
                </w:tcPr>
                <w:p w14:paraId="56B5D089" w14:textId="77777777" w:rsidR="004837C2" w:rsidRDefault="004837C2">
                  <w:pPr>
                    <w:widowControl/>
                    <w:jc w:val="left"/>
                    <w:rPr>
                      <w:rFonts w:ascii="宋体" w:hAnsi="宋体" w:cs="宋体"/>
                      <w:color w:val="000000"/>
                      <w:kern w:val="0"/>
                      <w:sz w:val="22"/>
                      <w:szCs w:val="22"/>
                    </w:rPr>
                  </w:pPr>
                </w:p>
              </w:tc>
            </w:tr>
            <w:tr w:rsidR="004837C2" w14:paraId="556A35B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CC0BF66"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订单</w:t>
                  </w:r>
                  <w:r>
                    <w:rPr>
                      <w:rFonts w:ascii="Book Antiqua" w:hAnsi="Book Antiqua"/>
                      <w:sz w:val="18"/>
                      <w:szCs w:val="18"/>
                    </w:rPr>
                    <w:t>号</w:t>
                  </w:r>
                </w:p>
              </w:tc>
              <w:tc>
                <w:tcPr>
                  <w:tcW w:w="5811" w:type="dxa"/>
                  <w:tcBorders>
                    <w:top w:val="single" w:sz="6" w:space="0" w:color="auto"/>
                    <w:left w:val="nil"/>
                    <w:bottom w:val="single" w:sz="6" w:space="0" w:color="auto"/>
                    <w:right w:val="single" w:sz="6" w:space="0" w:color="auto"/>
                  </w:tcBorders>
                  <w:vAlign w:val="center"/>
                </w:tcPr>
                <w:p w14:paraId="397B975A" w14:textId="77777777" w:rsidR="004837C2" w:rsidRDefault="004837C2">
                  <w:pPr>
                    <w:widowControl/>
                    <w:jc w:val="left"/>
                    <w:rPr>
                      <w:rFonts w:ascii="宋体" w:hAnsi="宋体" w:cs="宋体"/>
                      <w:color w:val="000000"/>
                      <w:kern w:val="0"/>
                      <w:sz w:val="22"/>
                      <w:szCs w:val="22"/>
                    </w:rPr>
                  </w:pPr>
                </w:p>
              </w:tc>
            </w:tr>
            <w:tr w:rsidR="004837C2" w14:paraId="708FC6A1"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69C1F32"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电商单号</w:t>
                  </w:r>
                </w:p>
              </w:tc>
              <w:tc>
                <w:tcPr>
                  <w:tcW w:w="5811" w:type="dxa"/>
                  <w:tcBorders>
                    <w:top w:val="single" w:sz="6" w:space="0" w:color="auto"/>
                    <w:left w:val="nil"/>
                    <w:bottom w:val="single" w:sz="6" w:space="0" w:color="auto"/>
                    <w:right w:val="single" w:sz="6" w:space="0" w:color="auto"/>
                  </w:tcBorders>
                  <w:vAlign w:val="center"/>
                </w:tcPr>
                <w:p w14:paraId="0E65C052" w14:textId="77777777" w:rsidR="004837C2" w:rsidRDefault="004837C2">
                  <w:pPr>
                    <w:widowControl/>
                    <w:jc w:val="left"/>
                    <w:rPr>
                      <w:rFonts w:ascii="宋体" w:hAnsi="宋体" w:cs="宋体"/>
                      <w:color w:val="000000"/>
                      <w:kern w:val="0"/>
                      <w:sz w:val="22"/>
                      <w:szCs w:val="22"/>
                    </w:rPr>
                  </w:pPr>
                </w:p>
              </w:tc>
            </w:tr>
            <w:tr w:rsidR="004837C2" w14:paraId="202B1726"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56C3FB35"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仓库</w:t>
                  </w:r>
                </w:p>
              </w:tc>
              <w:tc>
                <w:tcPr>
                  <w:tcW w:w="5811" w:type="dxa"/>
                  <w:tcBorders>
                    <w:top w:val="single" w:sz="6" w:space="0" w:color="auto"/>
                    <w:left w:val="nil"/>
                    <w:bottom w:val="single" w:sz="6" w:space="0" w:color="auto"/>
                    <w:right w:val="single" w:sz="6" w:space="0" w:color="auto"/>
                  </w:tcBorders>
                  <w:vAlign w:val="center"/>
                </w:tcPr>
                <w:p w14:paraId="37890FA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可用</w:t>
                  </w:r>
                  <w:r>
                    <w:rPr>
                      <w:rFonts w:ascii="宋体" w:hAnsi="宋体" w:cs="宋体"/>
                      <w:color w:val="000000"/>
                      <w:kern w:val="0"/>
                      <w:sz w:val="22"/>
                      <w:szCs w:val="22"/>
                    </w:rPr>
                    <w:t>的</w:t>
                  </w:r>
                  <w:r>
                    <w:rPr>
                      <w:rFonts w:ascii="宋体" w:hAnsi="宋体" w:cs="宋体" w:hint="eastAsia"/>
                      <w:color w:val="000000"/>
                      <w:kern w:val="0"/>
                      <w:sz w:val="22"/>
                      <w:szCs w:val="22"/>
                    </w:rPr>
                    <w:t>仓库</w:t>
                  </w:r>
                </w:p>
              </w:tc>
            </w:tr>
            <w:tr w:rsidR="004837C2" w14:paraId="17BA6E91"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3023C23B"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物流方式</w:t>
                  </w:r>
                </w:p>
              </w:tc>
              <w:tc>
                <w:tcPr>
                  <w:tcW w:w="5811" w:type="dxa"/>
                  <w:tcBorders>
                    <w:top w:val="single" w:sz="6" w:space="0" w:color="auto"/>
                    <w:left w:val="nil"/>
                    <w:bottom w:val="single" w:sz="6" w:space="0" w:color="auto"/>
                    <w:right w:val="single" w:sz="6" w:space="0" w:color="auto"/>
                  </w:tcBorders>
                  <w:vAlign w:val="center"/>
                </w:tcPr>
                <w:p w14:paraId="66DF187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可用</w:t>
                  </w:r>
                  <w:r>
                    <w:rPr>
                      <w:rFonts w:ascii="宋体" w:hAnsi="宋体" w:cs="宋体"/>
                      <w:color w:val="000000"/>
                      <w:kern w:val="0"/>
                      <w:sz w:val="22"/>
                      <w:szCs w:val="22"/>
                    </w:rPr>
                    <w:t>的物流方式</w:t>
                  </w:r>
                </w:p>
              </w:tc>
            </w:tr>
            <w:tr w:rsidR="004837C2" w14:paraId="02FCA33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66306247" w14:textId="77777777" w:rsidR="004837C2" w:rsidRDefault="005F3D5F">
                  <w:pPr>
                    <w:widowControl/>
                    <w:jc w:val="left"/>
                    <w:rPr>
                      <w:rFonts w:ascii="Book Antiqua" w:hAnsi="Book Antiqua"/>
                      <w:sz w:val="18"/>
                      <w:szCs w:val="18"/>
                    </w:rPr>
                  </w:pPr>
                  <w:r>
                    <w:rPr>
                      <w:rFonts w:ascii="Book Antiqua" w:hAnsi="Book Antiqua" w:hint="eastAsia"/>
                      <w:sz w:val="18"/>
                      <w:szCs w:val="18"/>
                    </w:rPr>
                    <w:t>派送运费</w:t>
                  </w:r>
                </w:p>
              </w:tc>
              <w:tc>
                <w:tcPr>
                  <w:tcW w:w="5811" w:type="dxa"/>
                  <w:tcBorders>
                    <w:top w:val="single" w:sz="6" w:space="0" w:color="auto"/>
                    <w:left w:val="nil"/>
                    <w:bottom w:val="single" w:sz="6" w:space="0" w:color="auto"/>
                    <w:right w:val="single" w:sz="6" w:space="0" w:color="auto"/>
                  </w:tcBorders>
                  <w:vAlign w:val="center"/>
                </w:tcPr>
                <w:p w14:paraId="6937211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向用户</w:t>
                  </w:r>
                  <w:r>
                    <w:rPr>
                      <w:rFonts w:ascii="宋体" w:hAnsi="宋体" w:cs="宋体" w:hint="eastAsia"/>
                      <w:color w:val="000000"/>
                      <w:kern w:val="0"/>
                      <w:sz w:val="22"/>
                      <w:szCs w:val="22"/>
                    </w:rPr>
                    <w:t>收取</w:t>
                  </w:r>
                  <w:r>
                    <w:rPr>
                      <w:rFonts w:ascii="宋体" w:hAnsi="宋体" w:cs="宋体"/>
                      <w:color w:val="000000"/>
                      <w:kern w:val="0"/>
                      <w:sz w:val="22"/>
                      <w:szCs w:val="22"/>
                    </w:rPr>
                    <w:t>的运费；</w:t>
                  </w:r>
                </w:p>
              </w:tc>
            </w:tr>
            <w:tr w:rsidR="004837C2" w14:paraId="693ADF73"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310ED34B" w14:textId="77777777" w:rsidR="004837C2" w:rsidRDefault="005F3D5F">
                  <w:pPr>
                    <w:widowControl/>
                    <w:jc w:val="left"/>
                    <w:rPr>
                      <w:rFonts w:ascii="Book Antiqua" w:hAnsi="Book Antiqua"/>
                      <w:sz w:val="18"/>
                      <w:szCs w:val="18"/>
                    </w:rPr>
                  </w:pPr>
                  <w:r>
                    <w:rPr>
                      <w:rFonts w:ascii="Book Antiqua" w:hAnsi="Book Antiqua" w:hint="eastAsia"/>
                      <w:sz w:val="18"/>
                      <w:szCs w:val="18"/>
                    </w:rPr>
                    <w:t>物流</w:t>
                  </w:r>
                  <w:r>
                    <w:rPr>
                      <w:rFonts w:ascii="Book Antiqua" w:hAnsi="Book Antiqua"/>
                      <w:sz w:val="18"/>
                      <w:szCs w:val="18"/>
                    </w:rPr>
                    <w:t>单号</w:t>
                  </w:r>
                </w:p>
              </w:tc>
              <w:tc>
                <w:tcPr>
                  <w:tcW w:w="5811" w:type="dxa"/>
                  <w:tcBorders>
                    <w:top w:val="single" w:sz="6" w:space="0" w:color="auto"/>
                    <w:left w:val="nil"/>
                    <w:bottom w:val="single" w:sz="6" w:space="0" w:color="auto"/>
                    <w:right w:val="single" w:sz="6" w:space="0" w:color="auto"/>
                  </w:tcBorders>
                  <w:vAlign w:val="center"/>
                </w:tcPr>
                <w:p w14:paraId="20CCBB51" w14:textId="77777777" w:rsidR="004837C2" w:rsidRDefault="004837C2">
                  <w:pPr>
                    <w:widowControl/>
                    <w:jc w:val="left"/>
                    <w:rPr>
                      <w:rFonts w:ascii="宋体" w:hAnsi="宋体" w:cs="宋体"/>
                      <w:color w:val="000000"/>
                      <w:kern w:val="0"/>
                      <w:sz w:val="22"/>
                      <w:szCs w:val="22"/>
                    </w:rPr>
                  </w:pPr>
                </w:p>
              </w:tc>
            </w:tr>
            <w:tr w:rsidR="004837C2" w14:paraId="24FB6642"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29B347E" w14:textId="77777777" w:rsidR="004837C2" w:rsidRDefault="005F3D5F">
                  <w:pPr>
                    <w:widowControl/>
                    <w:jc w:val="left"/>
                    <w:rPr>
                      <w:rFonts w:ascii="Book Antiqua" w:hAnsi="Book Antiqua"/>
                      <w:sz w:val="18"/>
                      <w:szCs w:val="18"/>
                    </w:rPr>
                  </w:pPr>
                  <w:r>
                    <w:rPr>
                      <w:rFonts w:ascii="Book Antiqua" w:hAnsi="Book Antiqua" w:hint="eastAsia"/>
                      <w:sz w:val="18"/>
                      <w:szCs w:val="18"/>
                    </w:rPr>
                    <w:t>是否</w:t>
                  </w:r>
                  <w:r>
                    <w:rPr>
                      <w:rFonts w:ascii="Book Antiqua" w:hAnsi="Book Antiqua"/>
                      <w:sz w:val="18"/>
                      <w:szCs w:val="18"/>
                    </w:rPr>
                    <w:t>作废</w:t>
                  </w:r>
                </w:p>
              </w:tc>
              <w:tc>
                <w:tcPr>
                  <w:tcW w:w="5811" w:type="dxa"/>
                  <w:tcBorders>
                    <w:top w:val="single" w:sz="6" w:space="0" w:color="auto"/>
                    <w:left w:val="nil"/>
                    <w:bottom w:val="single" w:sz="6" w:space="0" w:color="auto"/>
                    <w:right w:val="single" w:sz="6" w:space="0" w:color="auto"/>
                  </w:tcBorders>
                  <w:vAlign w:val="center"/>
                </w:tcPr>
                <w:p w14:paraId="673986F6" w14:textId="77777777" w:rsidR="004837C2" w:rsidRDefault="004837C2">
                  <w:pPr>
                    <w:widowControl/>
                    <w:jc w:val="left"/>
                    <w:rPr>
                      <w:rFonts w:ascii="宋体" w:hAnsi="宋体" w:cs="宋体"/>
                      <w:color w:val="000000"/>
                      <w:kern w:val="0"/>
                      <w:sz w:val="22"/>
                      <w:szCs w:val="22"/>
                    </w:rPr>
                  </w:pPr>
                </w:p>
              </w:tc>
            </w:tr>
            <w:tr w:rsidR="004837C2" w14:paraId="0B03007A"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5B8EB21D" w14:textId="77777777" w:rsidR="004837C2" w:rsidRDefault="005F3D5F">
                  <w:pPr>
                    <w:widowControl/>
                    <w:jc w:val="left"/>
                    <w:rPr>
                      <w:rFonts w:ascii="Book Antiqua" w:hAnsi="Book Antiqua"/>
                      <w:sz w:val="18"/>
                      <w:szCs w:val="18"/>
                    </w:rPr>
                  </w:pPr>
                  <w:r>
                    <w:rPr>
                      <w:rFonts w:ascii="Book Antiqua" w:hAnsi="Book Antiqua" w:hint="eastAsia"/>
                      <w:sz w:val="18"/>
                      <w:szCs w:val="18"/>
                    </w:rPr>
                    <w:t>同步</w:t>
                  </w:r>
                  <w:r>
                    <w:rPr>
                      <w:rFonts w:ascii="Book Antiqua" w:hAnsi="Book Antiqua"/>
                      <w:sz w:val="18"/>
                      <w:szCs w:val="18"/>
                    </w:rPr>
                    <w:t>状态</w:t>
                  </w:r>
                </w:p>
              </w:tc>
              <w:tc>
                <w:tcPr>
                  <w:tcW w:w="5811" w:type="dxa"/>
                  <w:tcBorders>
                    <w:top w:val="single" w:sz="6" w:space="0" w:color="auto"/>
                    <w:left w:val="nil"/>
                    <w:bottom w:val="single" w:sz="6" w:space="0" w:color="auto"/>
                    <w:right w:val="single" w:sz="6" w:space="0" w:color="auto"/>
                  </w:tcBorders>
                  <w:vAlign w:val="center"/>
                </w:tcPr>
                <w:p w14:paraId="0C53EEF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未</w:t>
                  </w:r>
                  <w:r>
                    <w:rPr>
                      <w:rFonts w:ascii="宋体" w:hAnsi="宋体" w:cs="宋体"/>
                      <w:color w:val="000000"/>
                      <w:kern w:val="0"/>
                      <w:sz w:val="22"/>
                      <w:szCs w:val="22"/>
                    </w:rPr>
                    <w:t>同步、已同步；</w:t>
                  </w:r>
                  <w:r>
                    <w:rPr>
                      <w:rFonts w:ascii="宋体" w:hAnsi="宋体" w:cs="宋体" w:hint="eastAsia"/>
                      <w:color w:val="000000"/>
                      <w:kern w:val="0"/>
                      <w:sz w:val="22"/>
                      <w:szCs w:val="22"/>
                    </w:rPr>
                    <w:t>指</w:t>
                  </w:r>
                  <w:r>
                    <w:rPr>
                      <w:rFonts w:ascii="宋体" w:hAnsi="宋体" w:cs="宋体"/>
                      <w:color w:val="000000"/>
                      <w:kern w:val="0"/>
                      <w:sz w:val="22"/>
                      <w:szCs w:val="22"/>
                    </w:rPr>
                    <w:t>同步到仓库系统；</w:t>
                  </w:r>
                </w:p>
              </w:tc>
            </w:tr>
            <w:tr w:rsidR="004837C2" w14:paraId="16467C96"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D360923" w14:textId="77777777" w:rsidR="004837C2" w:rsidRDefault="005F3D5F">
                  <w:pPr>
                    <w:widowControl/>
                    <w:jc w:val="left"/>
                    <w:rPr>
                      <w:rFonts w:ascii="Book Antiqua" w:hAnsi="Book Antiqua"/>
                      <w:sz w:val="18"/>
                      <w:szCs w:val="18"/>
                    </w:rPr>
                  </w:pPr>
                  <w:r>
                    <w:rPr>
                      <w:rFonts w:ascii="Book Antiqua" w:hAnsi="Book Antiqua" w:hint="eastAsia"/>
                      <w:sz w:val="18"/>
                      <w:szCs w:val="18"/>
                    </w:rPr>
                    <w:t>时间</w:t>
                  </w:r>
                </w:p>
              </w:tc>
              <w:tc>
                <w:tcPr>
                  <w:tcW w:w="5811" w:type="dxa"/>
                  <w:tcBorders>
                    <w:top w:val="single" w:sz="6" w:space="0" w:color="auto"/>
                    <w:left w:val="nil"/>
                    <w:bottom w:val="single" w:sz="6" w:space="0" w:color="auto"/>
                    <w:right w:val="single" w:sz="6" w:space="0" w:color="auto"/>
                  </w:tcBorders>
                  <w:vAlign w:val="center"/>
                </w:tcPr>
                <w:p w14:paraId="6D093BC2" w14:textId="77777777" w:rsidR="004837C2" w:rsidRDefault="004837C2">
                  <w:pPr>
                    <w:widowControl/>
                    <w:jc w:val="left"/>
                    <w:rPr>
                      <w:rFonts w:ascii="宋体" w:hAnsi="宋体" w:cs="宋体"/>
                      <w:color w:val="000000"/>
                      <w:kern w:val="0"/>
                      <w:sz w:val="22"/>
                      <w:szCs w:val="22"/>
                    </w:rPr>
                  </w:pPr>
                </w:p>
              </w:tc>
            </w:tr>
          </w:tbl>
          <w:p w14:paraId="29264AC1" w14:textId="77777777" w:rsidR="004837C2" w:rsidRDefault="004837C2">
            <w:pPr>
              <w:rPr>
                <w:rFonts w:ascii="Book Antiqua" w:hAnsi="Book Antiqua"/>
                <w:sz w:val="18"/>
                <w:szCs w:val="18"/>
              </w:rPr>
            </w:pPr>
          </w:p>
        </w:tc>
      </w:tr>
      <w:tr w:rsidR="004837C2" w14:paraId="405C4AA4" w14:textId="77777777">
        <w:trPr>
          <w:trHeight w:val="561"/>
          <w:jc w:val="center"/>
        </w:trPr>
        <w:tc>
          <w:tcPr>
            <w:tcW w:w="1583" w:type="dxa"/>
            <w:shd w:val="clear" w:color="auto" w:fill="F8F8F8"/>
            <w:vAlign w:val="center"/>
          </w:tcPr>
          <w:p w14:paraId="7348D019" w14:textId="77777777" w:rsidR="004837C2" w:rsidRDefault="005F3D5F">
            <w:pPr>
              <w:rPr>
                <w:rFonts w:ascii="Book Antiqua" w:hAnsi="Book Antiqua"/>
                <w:sz w:val="18"/>
                <w:szCs w:val="18"/>
              </w:rPr>
            </w:pPr>
            <w:r>
              <w:rPr>
                <w:rFonts w:ascii="Book Antiqua" w:hAnsi="Book Antiqua" w:hint="eastAsia"/>
                <w:sz w:val="18"/>
                <w:szCs w:val="18"/>
              </w:rPr>
              <w:t>业务</w:t>
            </w:r>
            <w:r>
              <w:rPr>
                <w:rFonts w:ascii="Book Antiqua" w:hAnsi="Book Antiqua"/>
                <w:sz w:val="18"/>
                <w:szCs w:val="18"/>
              </w:rPr>
              <w:t>规则</w:t>
            </w:r>
          </w:p>
        </w:tc>
        <w:tc>
          <w:tcPr>
            <w:tcW w:w="7529" w:type="dxa"/>
          </w:tcPr>
          <w:p w14:paraId="4B644ADD" w14:textId="77777777" w:rsidR="004837C2" w:rsidRDefault="005F3D5F">
            <w:pPr>
              <w:pStyle w:val="afb"/>
              <w:numPr>
                <w:ilvl w:val="0"/>
                <w:numId w:val="54"/>
              </w:numPr>
            </w:pPr>
            <w:r>
              <w:rPr>
                <w:rFonts w:hint="eastAsia"/>
              </w:rPr>
              <w:t>系统每</w:t>
            </w:r>
            <w:r>
              <w:rPr>
                <w:rFonts w:hint="eastAsia"/>
              </w:rPr>
              <w:t>5</w:t>
            </w:r>
            <w:r>
              <w:rPr>
                <w:rFonts w:hint="eastAsia"/>
              </w:rPr>
              <w:t>分</w:t>
            </w:r>
            <w:r>
              <w:t>钟同步</w:t>
            </w:r>
            <w:r>
              <w:rPr>
                <w:rFonts w:hint="eastAsia"/>
              </w:rPr>
              <w:t>一次未</w:t>
            </w:r>
            <w:r>
              <w:t>同步的配货单</w:t>
            </w:r>
            <w:r>
              <w:rPr>
                <w:rFonts w:hint="eastAsia"/>
              </w:rPr>
              <w:t>到</w:t>
            </w:r>
            <w:r>
              <w:t>对应仓库，并获取物流单号；获取到物流单号后，将物流单号回传到电商平台。</w:t>
            </w:r>
          </w:p>
          <w:p w14:paraId="6198DCD2" w14:textId="77777777" w:rsidR="004837C2" w:rsidRDefault="005F3D5F">
            <w:pPr>
              <w:pStyle w:val="afb"/>
              <w:numPr>
                <w:ilvl w:val="0"/>
                <w:numId w:val="54"/>
              </w:numPr>
            </w:pPr>
            <w:r>
              <w:rPr>
                <w:rFonts w:hint="eastAsia"/>
              </w:rPr>
              <w:t>配货</w:t>
            </w:r>
            <w:r>
              <w:t>单</w:t>
            </w:r>
            <w:r>
              <w:rPr>
                <w:rFonts w:hint="eastAsia"/>
              </w:rPr>
              <w:t>列表</w:t>
            </w:r>
            <w:r>
              <w:t>页</w:t>
            </w:r>
            <w:r>
              <w:rPr>
                <w:rFonts w:hint="eastAsia"/>
              </w:rPr>
              <w:t>，最新</w:t>
            </w:r>
            <w:r>
              <w:t>创建的配货单排列在前面。</w:t>
            </w:r>
          </w:p>
        </w:tc>
      </w:tr>
      <w:tr w:rsidR="004837C2" w14:paraId="107F8C1C" w14:textId="77777777">
        <w:trPr>
          <w:trHeight w:val="561"/>
          <w:jc w:val="center"/>
        </w:trPr>
        <w:tc>
          <w:tcPr>
            <w:tcW w:w="1583" w:type="dxa"/>
            <w:shd w:val="clear" w:color="auto" w:fill="F8F8F8"/>
            <w:vAlign w:val="center"/>
          </w:tcPr>
          <w:p w14:paraId="2FA85410"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67ADC586" w14:textId="77777777" w:rsidR="004837C2" w:rsidRDefault="005F3D5F">
            <w:pPr>
              <w:rPr>
                <w:rFonts w:ascii="Book Antiqua" w:hAnsi="Book Antiqua"/>
                <w:color w:val="595959" w:themeColor="text1" w:themeTint="A6"/>
                <w:sz w:val="18"/>
                <w:szCs w:val="18"/>
              </w:rPr>
            </w:pPr>
            <w:r>
              <w:rPr>
                <w:noProof/>
              </w:rPr>
              <w:drawing>
                <wp:inline distT="0" distB="0" distL="0" distR="0" wp14:anchorId="657BFE53" wp14:editId="60D891CA">
                  <wp:extent cx="4643755" cy="830580"/>
                  <wp:effectExtent l="0" t="0" r="4445"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80"/>
                          <a:stretch>
                            <a:fillRect/>
                          </a:stretch>
                        </pic:blipFill>
                        <pic:spPr>
                          <a:xfrm>
                            <a:off x="0" y="0"/>
                            <a:ext cx="4643755" cy="830580"/>
                          </a:xfrm>
                          <a:prstGeom prst="rect">
                            <a:avLst/>
                          </a:prstGeom>
                        </pic:spPr>
                      </pic:pic>
                    </a:graphicData>
                  </a:graphic>
                </wp:inline>
              </w:drawing>
            </w:r>
          </w:p>
        </w:tc>
      </w:tr>
      <w:tr w:rsidR="004837C2" w14:paraId="6199A62E" w14:textId="77777777">
        <w:trPr>
          <w:trHeight w:val="561"/>
          <w:jc w:val="center"/>
        </w:trPr>
        <w:tc>
          <w:tcPr>
            <w:tcW w:w="1583" w:type="dxa"/>
            <w:shd w:val="clear" w:color="auto" w:fill="F8F8F8"/>
            <w:vAlign w:val="center"/>
          </w:tcPr>
          <w:p w14:paraId="082ECD44"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06855AEF" w14:textId="77777777" w:rsidR="004837C2" w:rsidRDefault="005F3D5F">
            <w:pPr>
              <w:rPr>
                <w:rFonts w:ascii="Book Antiqua" w:hAnsi="Book Antiqua"/>
                <w:b/>
                <w:sz w:val="18"/>
                <w:szCs w:val="18"/>
              </w:rPr>
            </w:pPr>
            <w:r>
              <w:rPr>
                <w:rFonts w:ascii="Book Antiqua" w:hAnsi="Book Antiqua" w:hint="eastAsia"/>
                <w:b/>
                <w:sz w:val="18"/>
                <w:szCs w:val="18"/>
              </w:rPr>
              <w:t>描述</w:t>
            </w:r>
          </w:p>
          <w:p w14:paraId="44FE4343" w14:textId="77777777" w:rsidR="004837C2" w:rsidRDefault="005F3D5F">
            <w:pPr>
              <w:pStyle w:val="afb"/>
              <w:numPr>
                <w:ilvl w:val="0"/>
                <w:numId w:val="50"/>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导出</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栏位如上图所示；</w:t>
            </w:r>
          </w:p>
          <w:p w14:paraId="69674345" w14:textId="77777777" w:rsidR="004837C2" w:rsidRDefault="005F3D5F">
            <w:pPr>
              <w:pStyle w:val="afb"/>
              <w:numPr>
                <w:ilvl w:val="0"/>
                <w:numId w:val="50"/>
              </w:numPr>
              <w:rPr>
                <w:rFonts w:ascii="Book Antiqua" w:hAnsi="Book Antiqua"/>
                <w:sz w:val="18"/>
                <w:szCs w:val="18"/>
              </w:rPr>
            </w:pPr>
            <w:r>
              <w:rPr>
                <w:rFonts w:ascii="Book Antiqua" w:hAnsi="Book Antiqua" w:hint="eastAsia"/>
                <w:sz w:val="18"/>
                <w:szCs w:val="18"/>
              </w:rPr>
              <w:t>一个配货单，导出一行信息；</w:t>
            </w:r>
          </w:p>
          <w:p w14:paraId="398C976B" w14:textId="77777777" w:rsidR="004837C2" w:rsidRDefault="005F3D5F">
            <w:pPr>
              <w:pStyle w:val="afb"/>
              <w:numPr>
                <w:ilvl w:val="0"/>
                <w:numId w:val="50"/>
              </w:numPr>
              <w:rPr>
                <w:rFonts w:ascii="Book Antiqua" w:hAnsi="Book Antiqua"/>
                <w:sz w:val="18"/>
                <w:szCs w:val="18"/>
              </w:rPr>
            </w:pPr>
            <w:r>
              <w:rPr>
                <w:rFonts w:ascii="Book Antiqua" w:hAnsi="Book Antiqua"/>
                <w:sz w:val="18"/>
                <w:szCs w:val="18"/>
              </w:rPr>
              <w:t>SKU</w:t>
            </w:r>
            <w:r>
              <w:rPr>
                <w:rFonts w:ascii="Book Antiqua" w:hAnsi="Book Antiqua" w:hint="eastAsia"/>
                <w:sz w:val="18"/>
                <w:szCs w:val="18"/>
              </w:rPr>
              <w:t>的信息放置在末尾，依次排列展示；</w:t>
            </w:r>
          </w:p>
        </w:tc>
      </w:tr>
      <w:tr w:rsidR="004837C2" w14:paraId="2AA4406C" w14:textId="77777777">
        <w:trPr>
          <w:trHeight w:val="561"/>
          <w:jc w:val="center"/>
        </w:trPr>
        <w:tc>
          <w:tcPr>
            <w:tcW w:w="1583" w:type="dxa"/>
            <w:shd w:val="clear" w:color="auto" w:fill="F8F8F8"/>
            <w:vAlign w:val="center"/>
          </w:tcPr>
          <w:p w14:paraId="5E892965"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4F05FD1A" w14:textId="77777777" w:rsidR="004837C2" w:rsidRDefault="005F3D5F">
            <w:pPr>
              <w:rPr>
                <w:rFonts w:ascii="Book Antiqua" w:hAnsi="Book Antiqua"/>
                <w:color w:val="595959" w:themeColor="text1" w:themeTint="A6"/>
                <w:sz w:val="18"/>
                <w:szCs w:val="18"/>
              </w:rPr>
            </w:pPr>
            <w:r>
              <w:rPr>
                <w:noProof/>
              </w:rPr>
              <w:drawing>
                <wp:inline distT="0" distB="0" distL="0" distR="0" wp14:anchorId="6F5DD1D7" wp14:editId="7D480EAD">
                  <wp:extent cx="4643755" cy="2268855"/>
                  <wp:effectExtent l="0" t="0" r="4445" b="171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81"/>
                          <a:stretch>
                            <a:fillRect/>
                          </a:stretch>
                        </pic:blipFill>
                        <pic:spPr>
                          <a:xfrm>
                            <a:off x="0" y="0"/>
                            <a:ext cx="4643755" cy="2268855"/>
                          </a:xfrm>
                          <a:prstGeom prst="rect">
                            <a:avLst/>
                          </a:prstGeom>
                        </pic:spPr>
                      </pic:pic>
                    </a:graphicData>
                  </a:graphic>
                </wp:inline>
              </w:drawing>
            </w:r>
          </w:p>
          <w:p w14:paraId="33CBC07D" w14:textId="77777777" w:rsidR="004837C2" w:rsidRDefault="005F3D5F">
            <w:pPr>
              <w:jc w:val="cente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color w:val="595959" w:themeColor="text1" w:themeTint="A6"/>
                <w:sz w:val="18"/>
                <w:szCs w:val="18"/>
              </w:rPr>
              <w:t>配货单详情页</w:t>
            </w:r>
          </w:p>
        </w:tc>
      </w:tr>
      <w:tr w:rsidR="004837C2" w14:paraId="06D3A329" w14:textId="77777777">
        <w:trPr>
          <w:trHeight w:val="561"/>
          <w:jc w:val="center"/>
        </w:trPr>
        <w:tc>
          <w:tcPr>
            <w:tcW w:w="1583" w:type="dxa"/>
            <w:shd w:val="clear" w:color="auto" w:fill="F8F8F8"/>
            <w:vAlign w:val="center"/>
          </w:tcPr>
          <w:p w14:paraId="7A482DDF" w14:textId="77777777" w:rsidR="004837C2" w:rsidRDefault="005F3D5F">
            <w:pPr>
              <w:rPr>
                <w:rFonts w:ascii="Book Antiqua" w:hAnsi="Book Antiqua"/>
                <w:sz w:val="18"/>
                <w:szCs w:val="18"/>
              </w:rPr>
            </w:pPr>
            <w:r>
              <w:rPr>
                <w:rFonts w:ascii="Book Antiqua" w:hAnsi="Book Antiqua" w:hint="eastAsia"/>
                <w:sz w:val="18"/>
                <w:szCs w:val="18"/>
              </w:rPr>
              <w:t>界面介绍</w:t>
            </w:r>
          </w:p>
        </w:tc>
        <w:tc>
          <w:tcPr>
            <w:tcW w:w="7529" w:type="dxa"/>
          </w:tcPr>
          <w:p w14:paraId="3E14BE85"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w:t>
            </w:r>
            <w:r>
              <w:rPr>
                <w:rFonts w:ascii="Book Antiqua" w:hAnsi="Book Antiqua"/>
                <w:color w:val="595959" w:themeColor="text1" w:themeTint="A6"/>
                <w:sz w:val="18"/>
                <w:szCs w:val="18"/>
              </w:rPr>
              <w:t>查看相关订单</w:t>
            </w:r>
            <w:r>
              <w:rPr>
                <w:rFonts w:ascii="Book Antiqua" w:hAnsi="Book Antiqua" w:hint="eastAsia"/>
                <w:color w:val="595959" w:themeColor="text1" w:themeTint="A6"/>
                <w:sz w:val="18"/>
                <w:szCs w:val="18"/>
              </w:rPr>
              <w:t>信息；</w:t>
            </w:r>
          </w:p>
          <w:p w14:paraId="3CDDCD8E"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w:t>
            </w:r>
            <w:r>
              <w:rPr>
                <w:rFonts w:ascii="Book Antiqua" w:hAnsi="Book Antiqua"/>
                <w:color w:val="595959" w:themeColor="text1" w:themeTint="A6"/>
                <w:sz w:val="18"/>
                <w:szCs w:val="18"/>
              </w:rPr>
              <w:t>查看产品信息；</w:t>
            </w:r>
          </w:p>
          <w:p w14:paraId="2423A73D"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可</w:t>
            </w:r>
            <w:r>
              <w:rPr>
                <w:rFonts w:ascii="Book Antiqua" w:hAnsi="Book Antiqua"/>
                <w:color w:val="595959" w:themeColor="text1" w:themeTint="A6"/>
                <w:sz w:val="18"/>
                <w:szCs w:val="18"/>
              </w:rPr>
              <w:t>查看配货信息；</w:t>
            </w:r>
          </w:p>
        </w:tc>
      </w:tr>
      <w:tr w:rsidR="004837C2" w14:paraId="706AEE78" w14:textId="77777777">
        <w:trPr>
          <w:trHeight w:val="561"/>
          <w:jc w:val="center"/>
        </w:trPr>
        <w:tc>
          <w:tcPr>
            <w:tcW w:w="1583" w:type="dxa"/>
            <w:shd w:val="clear" w:color="auto" w:fill="F8F8F8"/>
            <w:vAlign w:val="center"/>
          </w:tcPr>
          <w:p w14:paraId="002700C3"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3</w:t>
            </w:r>
          </w:p>
        </w:tc>
        <w:tc>
          <w:tcPr>
            <w:tcW w:w="7529" w:type="dxa"/>
          </w:tcPr>
          <w:p w14:paraId="7354FA66" w14:textId="77777777" w:rsidR="004837C2" w:rsidRDefault="005F3D5F">
            <w:pPr>
              <w:rPr>
                <w:rFonts w:ascii="Book Antiqua" w:hAnsi="Book Antiqua"/>
                <w:color w:val="595959" w:themeColor="text1" w:themeTint="A6"/>
                <w:sz w:val="18"/>
                <w:szCs w:val="18"/>
              </w:rPr>
            </w:pPr>
            <w:r>
              <w:rPr>
                <w:noProof/>
              </w:rPr>
              <w:drawing>
                <wp:inline distT="0" distB="0" distL="0" distR="0" wp14:anchorId="50680080" wp14:editId="40E81FDE">
                  <wp:extent cx="4643755" cy="1321435"/>
                  <wp:effectExtent l="0" t="0" r="4445" b="1206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82"/>
                          <a:stretch>
                            <a:fillRect/>
                          </a:stretch>
                        </pic:blipFill>
                        <pic:spPr>
                          <a:xfrm>
                            <a:off x="0" y="0"/>
                            <a:ext cx="4643755" cy="1321435"/>
                          </a:xfrm>
                          <a:prstGeom prst="rect">
                            <a:avLst/>
                          </a:prstGeom>
                        </pic:spPr>
                      </pic:pic>
                    </a:graphicData>
                  </a:graphic>
                </wp:inline>
              </w:drawing>
            </w:r>
          </w:p>
          <w:p w14:paraId="1E1718CA" w14:textId="77777777" w:rsidR="004837C2" w:rsidRDefault="005F3D5F">
            <w:pPr>
              <w:rPr>
                <w:rFonts w:ascii="Book Antiqua" w:hAnsi="Book Antiqua"/>
                <w:color w:val="595959" w:themeColor="text1" w:themeTint="A6"/>
                <w:sz w:val="18"/>
                <w:szCs w:val="18"/>
              </w:rPr>
            </w:pPr>
            <w:r>
              <w:rPr>
                <w:noProof/>
              </w:rPr>
              <w:drawing>
                <wp:inline distT="0" distB="0" distL="0" distR="0" wp14:anchorId="241B5AAC" wp14:editId="487235DA">
                  <wp:extent cx="4643755" cy="4161155"/>
                  <wp:effectExtent l="0" t="0" r="4445" b="1079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83"/>
                          <a:stretch>
                            <a:fillRect/>
                          </a:stretch>
                        </pic:blipFill>
                        <pic:spPr>
                          <a:xfrm>
                            <a:off x="0" y="0"/>
                            <a:ext cx="4643755" cy="4161155"/>
                          </a:xfrm>
                          <a:prstGeom prst="rect">
                            <a:avLst/>
                          </a:prstGeom>
                        </pic:spPr>
                      </pic:pic>
                    </a:graphicData>
                  </a:graphic>
                </wp:inline>
              </w:drawing>
            </w:r>
          </w:p>
          <w:p w14:paraId="771EB74D" w14:textId="77777777" w:rsidR="004837C2" w:rsidRDefault="005F3D5F">
            <w:pPr>
              <w:jc w:val="cente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color w:val="595959" w:themeColor="text1" w:themeTint="A6"/>
                <w:sz w:val="18"/>
                <w:szCs w:val="18"/>
              </w:rPr>
              <w:t>导入</w:t>
            </w:r>
            <w:r>
              <w:rPr>
                <w:rFonts w:ascii="Book Antiqua" w:hAnsi="Book Antiqua" w:hint="eastAsia"/>
                <w:color w:val="595959" w:themeColor="text1" w:themeTint="A6"/>
                <w:sz w:val="18"/>
                <w:szCs w:val="18"/>
              </w:rPr>
              <w:t>跟踪</w:t>
            </w:r>
            <w:r>
              <w:rPr>
                <w:rFonts w:ascii="Book Antiqua" w:hAnsi="Book Antiqua"/>
                <w:color w:val="595959" w:themeColor="text1" w:themeTint="A6"/>
                <w:sz w:val="18"/>
                <w:szCs w:val="18"/>
              </w:rPr>
              <w:t>号模板</w:t>
            </w:r>
          </w:p>
        </w:tc>
      </w:tr>
      <w:tr w:rsidR="004837C2" w14:paraId="0DBC0E29" w14:textId="77777777">
        <w:trPr>
          <w:trHeight w:val="561"/>
          <w:jc w:val="center"/>
        </w:trPr>
        <w:tc>
          <w:tcPr>
            <w:tcW w:w="1583" w:type="dxa"/>
            <w:shd w:val="clear" w:color="auto" w:fill="F8F8F8"/>
            <w:vAlign w:val="center"/>
          </w:tcPr>
          <w:p w14:paraId="514B6834"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3</w:t>
            </w:r>
          </w:p>
        </w:tc>
        <w:tc>
          <w:tcPr>
            <w:tcW w:w="7529" w:type="dxa"/>
          </w:tcPr>
          <w:p w14:paraId="54E98169" w14:textId="77777777" w:rsidR="004837C2" w:rsidRDefault="005F3D5F">
            <w:pPr>
              <w:rPr>
                <w:rFonts w:ascii="Book Antiqua" w:hAnsi="Book Antiqua"/>
                <w:b/>
                <w:sz w:val="18"/>
                <w:szCs w:val="18"/>
              </w:rPr>
            </w:pPr>
            <w:r>
              <w:rPr>
                <w:rFonts w:ascii="Book Antiqua" w:hAnsi="Book Antiqua" w:hint="eastAsia"/>
                <w:b/>
                <w:sz w:val="18"/>
                <w:szCs w:val="18"/>
              </w:rPr>
              <w:t>描述</w:t>
            </w:r>
          </w:p>
          <w:p w14:paraId="1D166FEA" w14:textId="77777777" w:rsidR="004837C2" w:rsidRDefault="005F3D5F">
            <w:pPr>
              <w:pStyle w:val="afb"/>
              <w:numPr>
                <w:ilvl w:val="0"/>
                <w:numId w:val="55"/>
              </w:numPr>
              <w:rPr>
                <w:rFonts w:ascii="Book Antiqua" w:hAnsi="Book Antiqua"/>
                <w:sz w:val="18"/>
                <w:szCs w:val="18"/>
              </w:rPr>
            </w:pPr>
            <w:r>
              <w:rPr>
                <w:rFonts w:ascii="Book Antiqua" w:hAnsi="Book Antiqua" w:hint="eastAsia"/>
                <w:sz w:val="18"/>
                <w:szCs w:val="18"/>
              </w:rPr>
              <w:t>导入跟踪</w:t>
            </w:r>
            <w:r>
              <w:rPr>
                <w:rFonts w:ascii="Book Antiqua" w:hAnsi="Book Antiqua"/>
                <w:sz w:val="18"/>
                <w:szCs w:val="18"/>
              </w:rPr>
              <w:t>号</w:t>
            </w:r>
          </w:p>
          <w:p w14:paraId="00D02486" w14:textId="77777777" w:rsidR="004837C2" w:rsidRDefault="005F3D5F">
            <w:pPr>
              <w:rPr>
                <w:rFonts w:ascii="Book Antiqua" w:hAnsi="Book Antiqua"/>
                <w:b/>
                <w:sz w:val="18"/>
                <w:szCs w:val="18"/>
              </w:rPr>
            </w:pPr>
            <w:r>
              <w:rPr>
                <w:rFonts w:ascii="Book Antiqua" w:hAnsi="Book Antiqua" w:hint="eastAsia"/>
                <w:b/>
                <w:sz w:val="18"/>
                <w:szCs w:val="18"/>
              </w:rPr>
              <w:t>过程</w:t>
            </w:r>
          </w:p>
          <w:p w14:paraId="4C15EB37" w14:textId="77777777" w:rsidR="004837C2" w:rsidRDefault="005F3D5F">
            <w:pPr>
              <w:pStyle w:val="afb"/>
              <w:numPr>
                <w:ilvl w:val="0"/>
                <w:numId w:val="55"/>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导入</w:t>
            </w:r>
            <w:r>
              <w:rPr>
                <w:rFonts w:ascii="Book Antiqua" w:hAnsi="Book Antiqua" w:hint="eastAsia"/>
                <w:sz w:val="18"/>
                <w:szCs w:val="18"/>
              </w:rPr>
              <w:t>跟踪</w:t>
            </w:r>
            <w:r>
              <w:rPr>
                <w:rFonts w:ascii="Book Antiqua" w:hAnsi="Book Antiqua"/>
                <w:sz w:val="18"/>
                <w:szCs w:val="18"/>
              </w:rPr>
              <w:t>号，跳出</w:t>
            </w:r>
            <w:r>
              <w:rPr>
                <w:rFonts w:ascii="Book Antiqua" w:hAnsi="Book Antiqua"/>
                <w:sz w:val="18"/>
                <w:szCs w:val="18"/>
              </w:rPr>
              <w:t>”</w:t>
            </w:r>
            <w:r>
              <w:rPr>
                <w:rFonts w:ascii="Book Antiqua" w:hAnsi="Book Antiqua"/>
                <w:sz w:val="18"/>
                <w:szCs w:val="18"/>
              </w:rPr>
              <w:t>导入</w:t>
            </w:r>
            <w:r>
              <w:rPr>
                <w:rFonts w:ascii="Book Antiqua" w:hAnsi="Book Antiqua" w:hint="eastAsia"/>
                <w:sz w:val="18"/>
                <w:szCs w:val="18"/>
              </w:rPr>
              <w:t>跟踪</w:t>
            </w:r>
            <w:r>
              <w:rPr>
                <w:rFonts w:ascii="Book Antiqua" w:hAnsi="Book Antiqua"/>
                <w:sz w:val="18"/>
                <w:szCs w:val="18"/>
              </w:rPr>
              <w:t>号</w:t>
            </w:r>
            <w:r>
              <w:rPr>
                <w:rFonts w:ascii="Book Antiqua" w:hAnsi="Book Antiqua"/>
                <w:sz w:val="18"/>
                <w:szCs w:val="18"/>
              </w:rPr>
              <w:t>“</w:t>
            </w:r>
            <w:r>
              <w:rPr>
                <w:rFonts w:ascii="Book Antiqua" w:hAnsi="Book Antiqua"/>
                <w:sz w:val="18"/>
                <w:szCs w:val="18"/>
              </w:rPr>
              <w:t>弹窗</w:t>
            </w:r>
          </w:p>
          <w:p w14:paraId="7FED8235" w14:textId="77777777" w:rsidR="004837C2" w:rsidRDefault="005F3D5F">
            <w:pPr>
              <w:pStyle w:val="afb"/>
              <w:numPr>
                <w:ilvl w:val="0"/>
                <w:numId w:val="55"/>
              </w:numPr>
              <w:rPr>
                <w:rFonts w:ascii="Book Antiqua" w:hAnsi="Book Antiqua"/>
                <w:color w:val="000000" w:themeColor="text1"/>
                <w:sz w:val="18"/>
                <w:szCs w:val="18"/>
              </w:rPr>
            </w:pPr>
            <w:r>
              <w:rPr>
                <w:rFonts w:ascii="Book Antiqua" w:hAnsi="Book Antiqua" w:hint="eastAsia"/>
                <w:color w:val="000000" w:themeColor="text1"/>
                <w:sz w:val="18"/>
                <w:szCs w:val="18"/>
              </w:rPr>
              <w:t>可</w:t>
            </w:r>
            <w:r>
              <w:rPr>
                <w:rFonts w:ascii="Book Antiqua" w:hAnsi="Book Antiqua"/>
                <w:color w:val="000000" w:themeColor="text1"/>
                <w:sz w:val="18"/>
                <w:szCs w:val="18"/>
              </w:rPr>
              <w:t>点击下载模板</w:t>
            </w:r>
            <w:r>
              <w:rPr>
                <w:rFonts w:ascii="Book Antiqua" w:hAnsi="Book Antiqua" w:hint="eastAsia"/>
                <w:color w:val="000000" w:themeColor="text1"/>
                <w:sz w:val="18"/>
                <w:szCs w:val="18"/>
              </w:rPr>
              <w:t>，</w:t>
            </w:r>
            <w:r>
              <w:rPr>
                <w:rFonts w:ascii="Book Antiqua" w:hAnsi="Book Antiqua"/>
                <w:color w:val="000000" w:themeColor="text1"/>
                <w:sz w:val="18"/>
                <w:szCs w:val="18"/>
              </w:rPr>
              <w:t>上传跟踪号文件</w:t>
            </w:r>
          </w:p>
          <w:p w14:paraId="55A91FC4" w14:textId="77777777" w:rsidR="004837C2" w:rsidRDefault="005F3D5F">
            <w:pPr>
              <w:pStyle w:val="afb"/>
              <w:numPr>
                <w:ilvl w:val="0"/>
                <w:numId w:val="55"/>
              </w:numPr>
              <w:rPr>
                <w:rFonts w:ascii="Book Antiqua" w:hAnsi="Book Antiqua"/>
                <w:color w:val="000000" w:themeColor="text1"/>
                <w:sz w:val="18"/>
                <w:szCs w:val="18"/>
              </w:rPr>
            </w:pPr>
            <w:r>
              <w:rPr>
                <w:rFonts w:ascii="Book Antiqua" w:hAnsi="Book Antiqua" w:hint="eastAsia"/>
                <w:color w:val="000000" w:themeColor="text1"/>
                <w:sz w:val="18"/>
                <w:szCs w:val="18"/>
              </w:rPr>
              <w:t>导入跟踪</w:t>
            </w:r>
            <w:r>
              <w:rPr>
                <w:rFonts w:ascii="Book Antiqua" w:hAnsi="Book Antiqua"/>
                <w:color w:val="000000" w:themeColor="text1"/>
                <w:sz w:val="18"/>
                <w:szCs w:val="18"/>
              </w:rPr>
              <w:t>号后，</w:t>
            </w:r>
            <w:r>
              <w:rPr>
                <w:rFonts w:ascii="Book Antiqua" w:hAnsi="Book Antiqua" w:hint="eastAsia"/>
                <w:color w:val="000000" w:themeColor="text1"/>
                <w:sz w:val="18"/>
                <w:szCs w:val="18"/>
              </w:rPr>
              <w:t>系统</w:t>
            </w:r>
            <w:r>
              <w:rPr>
                <w:rFonts w:ascii="Book Antiqua" w:hAnsi="Book Antiqua"/>
                <w:color w:val="000000" w:themeColor="text1"/>
                <w:sz w:val="18"/>
                <w:szCs w:val="18"/>
              </w:rPr>
              <w:t>订单状态变更为</w:t>
            </w:r>
            <w:r>
              <w:rPr>
                <w:rFonts w:ascii="Book Antiqua" w:hAnsi="Book Antiqua"/>
                <w:color w:val="000000" w:themeColor="text1"/>
                <w:sz w:val="18"/>
                <w:szCs w:val="18"/>
              </w:rPr>
              <w:t>”</w:t>
            </w:r>
            <w:r>
              <w:rPr>
                <w:rFonts w:ascii="Book Antiqua" w:hAnsi="Book Antiqua"/>
                <w:color w:val="000000" w:themeColor="text1"/>
                <w:sz w:val="18"/>
                <w:szCs w:val="18"/>
              </w:rPr>
              <w:t>部分发货</w:t>
            </w:r>
            <w:r>
              <w:rPr>
                <w:rFonts w:ascii="Book Antiqua" w:hAnsi="Book Antiqua"/>
                <w:color w:val="000000" w:themeColor="text1"/>
                <w:sz w:val="18"/>
                <w:szCs w:val="18"/>
              </w:rPr>
              <w:t>“or”</w:t>
            </w:r>
            <w:r>
              <w:rPr>
                <w:rFonts w:ascii="Book Antiqua" w:hAnsi="Book Antiqua"/>
                <w:color w:val="000000" w:themeColor="text1"/>
                <w:sz w:val="18"/>
                <w:szCs w:val="18"/>
              </w:rPr>
              <w:t>已发货</w:t>
            </w:r>
            <w:r>
              <w:rPr>
                <w:rFonts w:ascii="Book Antiqua" w:hAnsi="Book Antiqua"/>
                <w:color w:val="000000" w:themeColor="text1"/>
                <w:sz w:val="18"/>
                <w:szCs w:val="18"/>
              </w:rPr>
              <w:t>“</w:t>
            </w:r>
          </w:p>
          <w:p w14:paraId="54348D6D" w14:textId="77777777" w:rsidR="004837C2" w:rsidRDefault="005F3D5F">
            <w:pPr>
              <w:rPr>
                <w:rFonts w:ascii="Book Antiqua" w:hAnsi="Book Antiqua"/>
                <w:b/>
                <w:sz w:val="18"/>
                <w:szCs w:val="18"/>
              </w:rPr>
            </w:pPr>
            <w:r>
              <w:rPr>
                <w:rFonts w:ascii="Book Antiqua" w:hAnsi="Book Antiqua" w:hint="eastAsia"/>
                <w:b/>
                <w:sz w:val="18"/>
                <w:szCs w:val="18"/>
              </w:rPr>
              <w:t>提示</w:t>
            </w:r>
          </w:p>
          <w:p w14:paraId="7F2265A9" w14:textId="77777777" w:rsidR="004837C2" w:rsidRDefault="005F3D5F">
            <w:pPr>
              <w:pStyle w:val="afb"/>
              <w:numPr>
                <w:ilvl w:val="0"/>
                <w:numId w:val="55"/>
              </w:numPr>
              <w:rPr>
                <w:rFonts w:ascii="Book Antiqua" w:hAnsi="Book Antiqua"/>
                <w:color w:val="000000" w:themeColor="text1"/>
                <w:sz w:val="18"/>
                <w:szCs w:val="18"/>
              </w:rPr>
            </w:pPr>
            <w:r>
              <w:rPr>
                <w:rFonts w:ascii="Book Antiqua" w:hAnsi="Book Antiqua" w:hint="eastAsia"/>
                <w:sz w:val="18"/>
                <w:szCs w:val="18"/>
              </w:rPr>
              <w:t>未选择文件就直接点击了上传按钮，提示：请选择需要上传的模版附件！</w:t>
            </w:r>
          </w:p>
          <w:p w14:paraId="65A30724" w14:textId="77777777" w:rsidR="004837C2" w:rsidRDefault="005F3D5F">
            <w:pPr>
              <w:pStyle w:val="afb"/>
              <w:numPr>
                <w:ilvl w:val="0"/>
                <w:numId w:val="55"/>
              </w:numPr>
              <w:rPr>
                <w:rFonts w:ascii="Book Antiqua" w:hAnsi="Book Antiqua"/>
                <w:color w:val="000000" w:themeColor="text1"/>
                <w:sz w:val="18"/>
                <w:szCs w:val="18"/>
              </w:rPr>
            </w:pPr>
            <w:r>
              <w:rPr>
                <w:rFonts w:ascii="Book Antiqua" w:hAnsi="Book Antiqua" w:hint="eastAsia"/>
                <w:color w:val="000000" w:themeColor="text1"/>
                <w:sz w:val="18"/>
                <w:szCs w:val="18"/>
              </w:rPr>
              <w:t>有必填项未填写，提示：第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p w14:paraId="3A55EEEF" w14:textId="77777777" w:rsidR="004837C2" w:rsidRDefault="005F3D5F">
            <w:pPr>
              <w:pStyle w:val="afb"/>
              <w:numPr>
                <w:ilvl w:val="0"/>
                <w:numId w:val="55"/>
              </w:numPr>
              <w:rPr>
                <w:rFonts w:ascii="Book Antiqua" w:hAnsi="Book Antiqua"/>
                <w:color w:val="000000" w:themeColor="text1"/>
                <w:sz w:val="18"/>
                <w:szCs w:val="18"/>
              </w:rPr>
            </w:pPr>
            <w:r>
              <w:rPr>
                <w:rFonts w:ascii="Book Antiqua" w:hAnsi="Book Antiqua" w:hint="eastAsia"/>
                <w:color w:val="000000" w:themeColor="text1"/>
                <w:sz w:val="18"/>
                <w:szCs w:val="18"/>
              </w:rPr>
              <w:t>字段填写不合法</w:t>
            </w:r>
            <w:r>
              <w:rPr>
                <w:rFonts w:ascii="Book Antiqua" w:hAnsi="Book Antiqua"/>
                <w:color w:val="000000" w:themeColor="text1"/>
                <w:sz w:val="18"/>
                <w:szCs w:val="18"/>
              </w:rPr>
              <w:t>，</w:t>
            </w:r>
            <w:r>
              <w:rPr>
                <w:rFonts w:ascii="Book Antiqua" w:hAnsi="Book Antiqua" w:hint="eastAsia"/>
                <w:color w:val="000000" w:themeColor="text1"/>
                <w:sz w:val="18"/>
                <w:szCs w:val="18"/>
              </w:rPr>
              <w:t>提示：第</w:t>
            </w:r>
            <w:r>
              <w:rPr>
                <w:rFonts w:ascii="Book Antiqua" w:hAnsi="Book Antiqua" w:hint="eastAsia"/>
                <w:color w:val="000000" w:themeColor="text1"/>
                <w:sz w:val="18"/>
                <w:szCs w:val="18"/>
              </w:rPr>
              <w:t>N</w:t>
            </w:r>
            <w:r>
              <w:rPr>
                <w:rFonts w:ascii="Book Antiqua" w:hAnsi="Book Antiqua" w:hint="eastAsia"/>
                <w:color w:val="000000" w:themeColor="text1"/>
                <w:sz w:val="18"/>
                <w:szCs w:val="18"/>
              </w:rPr>
              <w:t>行，请输入正确的</w:t>
            </w:r>
            <w:r>
              <w:rPr>
                <w:rFonts w:ascii="Book Antiqua" w:hAnsi="Book Antiqua" w:hint="eastAsia"/>
                <w:color w:val="000000" w:themeColor="text1"/>
                <w:sz w:val="18"/>
                <w:szCs w:val="18"/>
              </w:rPr>
              <w:t>&lt;</w:t>
            </w:r>
            <w:r>
              <w:rPr>
                <w:rFonts w:ascii="Book Antiqua" w:hAnsi="Book Antiqua" w:hint="eastAsia"/>
                <w:color w:val="000000" w:themeColor="text1"/>
                <w:sz w:val="18"/>
                <w:szCs w:val="18"/>
              </w:rPr>
              <w:t>字段名称</w:t>
            </w:r>
            <w:r>
              <w:rPr>
                <w:rFonts w:ascii="Book Antiqua" w:hAnsi="Book Antiqua" w:hint="eastAsia"/>
                <w:color w:val="000000" w:themeColor="text1"/>
                <w:sz w:val="18"/>
                <w:szCs w:val="18"/>
              </w:rPr>
              <w:t>&gt;</w:t>
            </w:r>
            <w:r>
              <w:rPr>
                <w:rFonts w:ascii="Book Antiqua" w:hAnsi="Book Antiqua" w:hint="eastAsia"/>
                <w:color w:val="000000" w:themeColor="text1"/>
                <w:sz w:val="18"/>
                <w:szCs w:val="18"/>
              </w:rPr>
              <w:t>！</w:t>
            </w:r>
          </w:p>
        </w:tc>
      </w:tr>
      <w:tr w:rsidR="004837C2" w14:paraId="3C787C62" w14:textId="77777777">
        <w:trPr>
          <w:trHeight w:val="211"/>
          <w:jc w:val="center"/>
        </w:trPr>
        <w:tc>
          <w:tcPr>
            <w:tcW w:w="9112" w:type="dxa"/>
            <w:gridSpan w:val="2"/>
            <w:shd w:val="clear" w:color="auto" w:fill="F8F8F8"/>
            <w:vAlign w:val="center"/>
          </w:tcPr>
          <w:p w14:paraId="0277EB61" w14:textId="77777777" w:rsidR="004837C2" w:rsidRDefault="005F3D5F">
            <w:pPr>
              <w:rPr>
                <w:rFonts w:ascii="Book Antiqua" w:hAnsi="Book Antiqua"/>
                <w:b/>
                <w:sz w:val="18"/>
                <w:szCs w:val="18"/>
              </w:rPr>
            </w:pPr>
            <w:r>
              <w:rPr>
                <w:rFonts w:ascii="Book Antiqua" w:hAnsi="Book Antiqua" w:hint="eastAsia"/>
                <w:b/>
                <w:sz w:val="18"/>
                <w:szCs w:val="18"/>
              </w:rPr>
              <w:t>配货</w:t>
            </w:r>
            <w:r>
              <w:rPr>
                <w:rFonts w:ascii="Book Antiqua" w:hAnsi="Book Antiqua"/>
                <w:b/>
                <w:sz w:val="18"/>
                <w:szCs w:val="18"/>
              </w:rPr>
              <w:t>单字段</w:t>
            </w:r>
            <w:r>
              <w:rPr>
                <w:rFonts w:ascii="Book Antiqua" w:hAnsi="Book Antiqua" w:hint="eastAsia"/>
                <w:b/>
                <w:sz w:val="18"/>
                <w:szCs w:val="18"/>
              </w:rPr>
              <w:t>（仅供</w:t>
            </w:r>
            <w:r>
              <w:rPr>
                <w:rFonts w:ascii="Book Antiqua" w:hAnsi="Book Antiqua"/>
                <w:b/>
                <w:sz w:val="18"/>
                <w:szCs w:val="18"/>
              </w:rPr>
              <w:t>参考）</w:t>
            </w:r>
          </w:p>
          <w:tbl>
            <w:tblPr>
              <w:tblW w:w="8555" w:type="dxa"/>
              <w:tblLayout w:type="fixed"/>
              <w:tblLook w:val="04A0" w:firstRow="1" w:lastRow="0" w:firstColumn="1" w:lastColumn="0" w:noHBand="0" w:noVBand="1"/>
            </w:tblPr>
            <w:tblGrid>
              <w:gridCol w:w="1609"/>
              <w:gridCol w:w="1134"/>
              <w:gridCol w:w="992"/>
              <w:gridCol w:w="4820"/>
            </w:tblGrid>
            <w:tr w:rsidR="004837C2" w14:paraId="4B79EF47" w14:textId="77777777">
              <w:trPr>
                <w:trHeight w:val="270"/>
              </w:trPr>
              <w:tc>
                <w:tcPr>
                  <w:tcW w:w="160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D8D895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134" w:type="dxa"/>
                  <w:tcBorders>
                    <w:top w:val="single" w:sz="4" w:space="0" w:color="auto"/>
                    <w:left w:val="nil"/>
                    <w:bottom w:val="single" w:sz="6" w:space="0" w:color="auto"/>
                    <w:right w:val="single" w:sz="6" w:space="0" w:color="auto"/>
                  </w:tcBorders>
                  <w:shd w:val="clear" w:color="000000" w:fill="D9D9D9"/>
                </w:tcPr>
                <w:p w14:paraId="49DB4CD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992" w:type="dxa"/>
                  <w:tcBorders>
                    <w:top w:val="single" w:sz="4" w:space="0" w:color="auto"/>
                    <w:left w:val="single" w:sz="6" w:space="0" w:color="auto"/>
                    <w:bottom w:val="single" w:sz="6" w:space="0" w:color="auto"/>
                    <w:right w:val="single" w:sz="4" w:space="0" w:color="auto"/>
                  </w:tcBorders>
                  <w:shd w:val="clear" w:color="000000" w:fill="D9D9D9"/>
                </w:tcPr>
                <w:p w14:paraId="7D1FAA58"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4820" w:type="dxa"/>
                  <w:tcBorders>
                    <w:top w:val="single" w:sz="4" w:space="0" w:color="auto"/>
                    <w:left w:val="nil"/>
                    <w:bottom w:val="single" w:sz="4" w:space="0" w:color="auto"/>
                    <w:right w:val="single" w:sz="4" w:space="0" w:color="auto"/>
                  </w:tcBorders>
                  <w:shd w:val="clear" w:color="000000" w:fill="D9D9D9"/>
                  <w:noWrap/>
                  <w:vAlign w:val="center"/>
                </w:tcPr>
                <w:p w14:paraId="42D6F4C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1D1339C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FDD6756" w14:textId="77777777" w:rsidR="004837C2" w:rsidRDefault="005F3D5F">
                  <w:pPr>
                    <w:widowControl/>
                    <w:jc w:val="left"/>
                    <w:rPr>
                      <w:rFonts w:ascii="宋体" w:hAnsi="宋体" w:cs="宋体"/>
                      <w:color w:val="000000"/>
                      <w:kern w:val="0"/>
                      <w:sz w:val="22"/>
                      <w:szCs w:val="22"/>
                    </w:rPr>
                  </w:pPr>
                  <w:r>
                    <w:rPr>
                      <w:rStyle w:val="ql-author-1041246"/>
                    </w:rPr>
                    <w:lastRenderedPageBreak/>
                    <w:t>配货单号</w:t>
                  </w:r>
                </w:p>
              </w:tc>
              <w:tc>
                <w:tcPr>
                  <w:tcW w:w="1134" w:type="dxa"/>
                  <w:tcBorders>
                    <w:top w:val="single" w:sz="6" w:space="0" w:color="auto"/>
                    <w:left w:val="nil"/>
                    <w:bottom w:val="single" w:sz="6" w:space="0" w:color="auto"/>
                    <w:right w:val="single" w:sz="6" w:space="0" w:color="auto"/>
                  </w:tcBorders>
                  <w:vAlign w:val="center"/>
                </w:tcPr>
                <w:p w14:paraId="0BD2215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755CAF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51574C34" w14:textId="77777777" w:rsidR="004837C2" w:rsidRDefault="004837C2">
                  <w:pPr>
                    <w:widowControl/>
                    <w:jc w:val="left"/>
                    <w:rPr>
                      <w:rFonts w:ascii="宋体" w:hAnsi="宋体" w:cs="宋体"/>
                      <w:b/>
                      <w:bCs/>
                      <w:color w:val="000000"/>
                      <w:kern w:val="0"/>
                      <w:sz w:val="22"/>
                      <w:szCs w:val="22"/>
                    </w:rPr>
                  </w:pPr>
                </w:p>
              </w:tc>
            </w:tr>
            <w:tr w:rsidR="004837C2" w14:paraId="18ABE7D4"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59BC3A3" w14:textId="77777777" w:rsidR="004837C2" w:rsidRDefault="005F3D5F">
                  <w:pPr>
                    <w:widowControl/>
                    <w:jc w:val="left"/>
                    <w:rPr>
                      <w:rFonts w:ascii="宋体" w:hAnsi="宋体" w:cs="宋体"/>
                      <w:color w:val="000000"/>
                      <w:kern w:val="0"/>
                      <w:sz w:val="22"/>
                      <w:szCs w:val="22"/>
                    </w:rPr>
                  </w:pPr>
                  <w:r>
                    <w:rPr>
                      <w:rStyle w:val="af6"/>
                      <w:color w:val="19439C"/>
                    </w:rPr>
                    <w:t>关联订单号</w:t>
                  </w:r>
                </w:p>
              </w:tc>
              <w:tc>
                <w:tcPr>
                  <w:tcW w:w="1134" w:type="dxa"/>
                  <w:tcBorders>
                    <w:top w:val="single" w:sz="6" w:space="0" w:color="auto"/>
                    <w:left w:val="nil"/>
                    <w:bottom w:val="single" w:sz="6" w:space="0" w:color="auto"/>
                    <w:right w:val="single" w:sz="6" w:space="0" w:color="auto"/>
                  </w:tcBorders>
                  <w:vAlign w:val="center"/>
                </w:tcPr>
                <w:p w14:paraId="43ACF6D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D87746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089270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一个</w:t>
                  </w:r>
                  <w:r>
                    <w:rPr>
                      <w:rFonts w:ascii="宋体" w:hAnsi="宋体" w:cs="宋体"/>
                      <w:b/>
                      <w:bCs/>
                      <w:color w:val="000000"/>
                      <w:kern w:val="0"/>
                      <w:sz w:val="22"/>
                      <w:szCs w:val="22"/>
                    </w:rPr>
                    <w:t>订单可</w:t>
                  </w:r>
                  <w:r>
                    <w:rPr>
                      <w:rFonts w:ascii="宋体" w:hAnsi="宋体" w:cs="宋体" w:hint="eastAsia"/>
                      <w:b/>
                      <w:bCs/>
                      <w:color w:val="000000"/>
                      <w:kern w:val="0"/>
                      <w:sz w:val="22"/>
                      <w:szCs w:val="22"/>
                    </w:rPr>
                    <w:t>生成</w:t>
                  </w:r>
                  <w:r>
                    <w:rPr>
                      <w:rFonts w:ascii="宋体" w:hAnsi="宋体" w:cs="宋体"/>
                      <w:b/>
                      <w:bCs/>
                      <w:color w:val="000000"/>
                      <w:kern w:val="0"/>
                      <w:sz w:val="22"/>
                      <w:szCs w:val="22"/>
                    </w:rPr>
                    <w:t>多个配货单</w:t>
                  </w:r>
                </w:p>
              </w:tc>
            </w:tr>
            <w:tr w:rsidR="004837C2" w14:paraId="6E5B02F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5E97C25" w14:textId="77777777" w:rsidR="004837C2" w:rsidRDefault="005F3D5F">
                  <w:pPr>
                    <w:widowControl/>
                    <w:jc w:val="left"/>
                    <w:rPr>
                      <w:rFonts w:ascii="宋体" w:hAnsi="宋体" w:cs="宋体"/>
                      <w:color w:val="000000"/>
                      <w:kern w:val="0"/>
                      <w:sz w:val="22"/>
                      <w:szCs w:val="22"/>
                    </w:rPr>
                  </w:pPr>
                  <w:r>
                    <w:rPr>
                      <w:rStyle w:val="ql-author-1041246"/>
                    </w:rPr>
                    <w:t>仓库</w:t>
                  </w:r>
                </w:p>
              </w:tc>
              <w:tc>
                <w:tcPr>
                  <w:tcW w:w="1134" w:type="dxa"/>
                  <w:tcBorders>
                    <w:top w:val="single" w:sz="6" w:space="0" w:color="auto"/>
                    <w:left w:val="nil"/>
                    <w:bottom w:val="single" w:sz="6" w:space="0" w:color="auto"/>
                    <w:right w:val="single" w:sz="6" w:space="0" w:color="auto"/>
                  </w:tcBorders>
                  <w:vAlign w:val="center"/>
                </w:tcPr>
                <w:p w14:paraId="394C5FE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207C6D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F63AFC6" w14:textId="77777777" w:rsidR="004837C2" w:rsidRDefault="004837C2">
                  <w:pPr>
                    <w:widowControl/>
                    <w:jc w:val="left"/>
                    <w:rPr>
                      <w:rFonts w:ascii="宋体" w:hAnsi="宋体" w:cs="宋体"/>
                      <w:b/>
                      <w:bCs/>
                      <w:color w:val="000000"/>
                      <w:kern w:val="0"/>
                      <w:sz w:val="22"/>
                      <w:szCs w:val="22"/>
                    </w:rPr>
                  </w:pPr>
                </w:p>
              </w:tc>
            </w:tr>
            <w:tr w:rsidR="004837C2" w14:paraId="7FD6D1C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48D94E0" w14:textId="77777777" w:rsidR="004837C2" w:rsidRDefault="005F3D5F">
                  <w:pPr>
                    <w:widowControl/>
                    <w:jc w:val="left"/>
                    <w:rPr>
                      <w:rFonts w:ascii="宋体" w:hAnsi="宋体" w:cs="宋体"/>
                      <w:color w:val="000000"/>
                      <w:kern w:val="0"/>
                      <w:sz w:val="22"/>
                      <w:szCs w:val="22"/>
                    </w:rPr>
                  </w:pPr>
                  <w:r>
                    <w:rPr>
                      <w:rStyle w:val="ql-author-1041246"/>
                    </w:rPr>
                    <w:t>物流方式</w:t>
                  </w:r>
                </w:p>
              </w:tc>
              <w:tc>
                <w:tcPr>
                  <w:tcW w:w="1134" w:type="dxa"/>
                  <w:tcBorders>
                    <w:top w:val="single" w:sz="6" w:space="0" w:color="auto"/>
                    <w:left w:val="nil"/>
                    <w:bottom w:val="single" w:sz="6" w:space="0" w:color="auto"/>
                    <w:right w:val="single" w:sz="6" w:space="0" w:color="auto"/>
                  </w:tcBorders>
                  <w:vAlign w:val="center"/>
                </w:tcPr>
                <w:p w14:paraId="369512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FF1545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83C640B" w14:textId="77777777" w:rsidR="004837C2" w:rsidRDefault="004837C2">
                  <w:pPr>
                    <w:widowControl/>
                    <w:jc w:val="left"/>
                    <w:rPr>
                      <w:rFonts w:ascii="宋体" w:hAnsi="宋体" w:cs="宋体"/>
                      <w:b/>
                      <w:bCs/>
                      <w:color w:val="000000"/>
                      <w:kern w:val="0"/>
                      <w:sz w:val="22"/>
                      <w:szCs w:val="22"/>
                    </w:rPr>
                  </w:pPr>
                </w:p>
              </w:tc>
            </w:tr>
            <w:tr w:rsidR="004837C2" w14:paraId="1B0CE5E5"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6F3BEDE7" w14:textId="77777777" w:rsidR="004837C2" w:rsidRDefault="005F3D5F">
                  <w:pPr>
                    <w:widowControl/>
                    <w:jc w:val="left"/>
                    <w:rPr>
                      <w:rStyle w:val="ql-author-1041246"/>
                    </w:rPr>
                  </w:pPr>
                  <w:r>
                    <w:rPr>
                      <w:rStyle w:val="ql-author-1041246"/>
                    </w:rPr>
                    <w:t>sku1</w:t>
                  </w:r>
                </w:p>
              </w:tc>
              <w:tc>
                <w:tcPr>
                  <w:tcW w:w="1134" w:type="dxa"/>
                  <w:tcBorders>
                    <w:top w:val="single" w:sz="6" w:space="0" w:color="auto"/>
                    <w:left w:val="nil"/>
                    <w:bottom w:val="single" w:sz="6" w:space="0" w:color="auto"/>
                    <w:right w:val="single" w:sz="6" w:space="0" w:color="auto"/>
                  </w:tcBorders>
                  <w:vAlign w:val="center"/>
                </w:tcPr>
                <w:p w14:paraId="6922B2E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336F93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F04ED36" w14:textId="77777777" w:rsidR="004837C2" w:rsidRDefault="004837C2">
                  <w:pPr>
                    <w:widowControl/>
                    <w:jc w:val="left"/>
                    <w:rPr>
                      <w:rFonts w:ascii="宋体" w:hAnsi="宋体" w:cs="宋体"/>
                      <w:b/>
                      <w:bCs/>
                      <w:color w:val="000000"/>
                      <w:kern w:val="0"/>
                      <w:sz w:val="22"/>
                      <w:szCs w:val="22"/>
                    </w:rPr>
                  </w:pPr>
                </w:p>
              </w:tc>
            </w:tr>
            <w:tr w:rsidR="004837C2" w14:paraId="49B304F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8DC3B49" w14:textId="77777777" w:rsidR="004837C2" w:rsidRDefault="005F3D5F">
                  <w:pPr>
                    <w:widowControl/>
                    <w:jc w:val="left"/>
                    <w:rPr>
                      <w:rStyle w:val="ql-author-1041246"/>
                    </w:rPr>
                  </w:pPr>
                  <w:r>
                    <w:rPr>
                      <w:rStyle w:val="ql-author-1041246"/>
                    </w:rPr>
                    <w:t>数量</w:t>
                  </w:r>
                  <w:r>
                    <w:rPr>
                      <w:rStyle w:val="ql-author-1041246"/>
                    </w:rPr>
                    <w:t>1</w:t>
                  </w:r>
                </w:p>
              </w:tc>
              <w:tc>
                <w:tcPr>
                  <w:tcW w:w="1134" w:type="dxa"/>
                  <w:tcBorders>
                    <w:top w:val="single" w:sz="6" w:space="0" w:color="auto"/>
                    <w:left w:val="nil"/>
                    <w:bottom w:val="single" w:sz="6" w:space="0" w:color="auto"/>
                    <w:right w:val="single" w:sz="6" w:space="0" w:color="auto"/>
                  </w:tcBorders>
                  <w:vAlign w:val="center"/>
                </w:tcPr>
                <w:p w14:paraId="13DB491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5E8FF4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53B45F26" w14:textId="77777777" w:rsidR="004837C2" w:rsidRDefault="004837C2">
                  <w:pPr>
                    <w:widowControl/>
                    <w:jc w:val="left"/>
                    <w:rPr>
                      <w:rFonts w:ascii="宋体" w:hAnsi="宋体" w:cs="宋体"/>
                      <w:b/>
                      <w:bCs/>
                      <w:color w:val="000000"/>
                      <w:kern w:val="0"/>
                      <w:sz w:val="22"/>
                      <w:szCs w:val="22"/>
                    </w:rPr>
                  </w:pPr>
                </w:p>
              </w:tc>
            </w:tr>
            <w:tr w:rsidR="004837C2" w14:paraId="7482D8B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73D2D24B" w14:textId="77777777" w:rsidR="004837C2" w:rsidRDefault="005F3D5F">
                  <w:pPr>
                    <w:widowControl/>
                    <w:jc w:val="left"/>
                    <w:rPr>
                      <w:rStyle w:val="ql-author-1041246"/>
                    </w:rPr>
                  </w:pPr>
                  <w:proofErr w:type="spellStart"/>
                  <w:r>
                    <w:rPr>
                      <w:rStyle w:val="ql-author-1041246"/>
                    </w:rPr>
                    <w:t>sku</w:t>
                  </w:r>
                  <w:proofErr w:type="spellEnd"/>
                  <w:r>
                    <w:rPr>
                      <w:rStyle w:val="ql-author-1041246"/>
                    </w:rPr>
                    <w:t xml:space="preserve"> N</w:t>
                  </w:r>
                </w:p>
              </w:tc>
              <w:tc>
                <w:tcPr>
                  <w:tcW w:w="1134" w:type="dxa"/>
                  <w:tcBorders>
                    <w:top w:val="single" w:sz="6" w:space="0" w:color="auto"/>
                    <w:left w:val="nil"/>
                    <w:bottom w:val="single" w:sz="6" w:space="0" w:color="auto"/>
                    <w:right w:val="single" w:sz="6" w:space="0" w:color="auto"/>
                  </w:tcBorders>
                  <w:vAlign w:val="center"/>
                </w:tcPr>
                <w:p w14:paraId="79DA818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EA802A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E7B1FE2" w14:textId="77777777" w:rsidR="004837C2" w:rsidRDefault="004837C2">
                  <w:pPr>
                    <w:widowControl/>
                    <w:jc w:val="left"/>
                    <w:rPr>
                      <w:rFonts w:ascii="宋体" w:hAnsi="宋体" w:cs="宋体"/>
                      <w:b/>
                      <w:bCs/>
                      <w:color w:val="000000"/>
                      <w:kern w:val="0"/>
                      <w:sz w:val="22"/>
                      <w:szCs w:val="22"/>
                    </w:rPr>
                  </w:pPr>
                </w:p>
              </w:tc>
            </w:tr>
            <w:tr w:rsidR="004837C2" w14:paraId="7074221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AC01C53" w14:textId="77777777" w:rsidR="004837C2" w:rsidRDefault="005F3D5F">
                  <w:pPr>
                    <w:widowControl/>
                    <w:jc w:val="left"/>
                    <w:rPr>
                      <w:rStyle w:val="ql-author-1041246"/>
                    </w:rPr>
                  </w:pPr>
                  <w:r>
                    <w:rPr>
                      <w:rStyle w:val="ql-author-1041246"/>
                    </w:rPr>
                    <w:t>数量</w:t>
                  </w:r>
                  <w:r>
                    <w:rPr>
                      <w:rStyle w:val="ql-author-1041246"/>
                    </w:rPr>
                    <w:t>N</w:t>
                  </w:r>
                </w:p>
              </w:tc>
              <w:tc>
                <w:tcPr>
                  <w:tcW w:w="1134" w:type="dxa"/>
                  <w:tcBorders>
                    <w:top w:val="single" w:sz="6" w:space="0" w:color="auto"/>
                    <w:left w:val="nil"/>
                    <w:bottom w:val="single" w:sz="6" w:space="0" w:color="auto"/>
                    <w:right w:val="single" w:sz="6" w:space="0" w:color="auto"/>
                  </w:tcBorders>
                  <w:vAlign w:val="center"/>
                </w:tcPr>
                <w:p w14:paraId="170B792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2E331D8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A0016B5" w14:textId="77777777" w:rsidR="004837C2" w:rsidRDefault="004837C2">
                  <w:pPr>
                    <w:widowControl/>
                    <w:jc w:val="left"/>
                    <w:rPr>
                      <w:rFonts w:ascii="宋体" w:hAnsi="宋体" w:cs="宋体"/>
                      <w:b/>
                      <w:bCs/>
                      <w:color w:val="000000"/>
                      <w:kern w:val="0"/>
                      <w:sz w:val="22"/>
                      <w:szCs w:val="22"/>
                    </w:rPr>
                  </w:pPr>
                </w:p>
              </w:tc>
            </w:tr>
            <w:tr w:rsidR="004837C2" w14:paraId="6EE7FBB0"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24C2AB7" w14:textId="77777777" w:rsidR="004837C2" w:rsidRDefault="005F3D5F">
                  <w:pPr>
                    <w:widowControl/>
                    <w:jc w:val="left"/>
                    <w:rPr>
                      <w:rStyle w:val="ql-author-1041246"/>
                    </w:rPr>
                  </w:pPr>
                  <w:r>
                    <w:rPr>
                      <w:rStyle w:val="ql-author-1041246"/>
                    </w:rPr>
                    <w:t>收件人</w:t>
                  </w:r>
                </w:p>
              </w:tc>
              <w:tc>
                <w:tcPr>
                  <w:tcW w:w="1134" w:type="dxa"/>
                  <w:tcBorders>
                    <w:top w:val="single" w:sz="6" w:space="0" w:color="auto"/>
                    <w:left w:val="nil"/>
                    <w:bottom w:val="single" w:sz="6" w:space="0" w:color="auto"/>
                    <w:right w:val="single" w:sz="6" w:space="0" w:color="auto"/>
                  </w:tcBorders>
                  <w:vAlign w:val="center"/>
                </w:tcPr>
                <w:p w14:paraId="2F0F730B" w14:textId="77777777" w:rsidR="004837C2" w:rsidRDefault="005F3D5F">
                  <w:pPr>
                    <w:widowControl/>
                    <w:ind w:firstLineChars="50" w:firstLine="117"/>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EBD283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9BBA64F" w14:textId="77777777" w:rsidR="004837C2" w:rsidRDefault="004837C2">
                  <w:pPr>
                    <w:widowControl/>
                    <w:jc w:val="left"/>
                    <w:rPr>
                      <w:rFonts w:ascii="宋体" w:hAnsi="宋体" w:cs="宋体"/>
                      <w:b/>
                      <w:bCs/>
                      <w:color w:val="000000"/>
                      <w:kern w:val="0"/>
                      <w:sz w:val="22"/>
                      <w:szCs w:val="22"/>
                    </w:rPr>
                  </w:pPr>
                </w:p>
              </w:tc>
            </w:tr>
            <w:tr w:rsidR="004837C2" w14:paraId="35B3C40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4AF8AB8" w14:textId="77777777" w:rsidR="004837C2" w:rsidRDefault="005F3D5F">
                  <w:pPr>
                    <w:widowControl/>
                    <w:jc w:val="left"/>
                    <w:rPr>
                      <w:rStyle w:val="ql-author-1041246"/>
                    </w:rPr>
                  </w:pPr>
                  <w:r>
                    <w:rPr>
                      <w:rStyle w:val="ql-author-1041246"/>
                    </w:rPr>
                    <w:t>地址</w:t>
                  </w:r>
                  <w:r>
                    <w:rPr>
                      <w:rStyle w:val="ql-author-1041246"/>
                    </w:rPr>
                    <w:t>1</w:t>
                  </w:r>
                </w:p>
              </w:tc>
              <w:tc>
                <w:tcPr>
                  <w:tcW w:w="1134" w:type="dxa"/>
                  <w:tcBorders>
                    <w:top w:val="single" w:sz="6" w:space="0" w:color="auto"/>
                    <w:left w:val="nil"/>
                    <w:bottom w:val="single" w:sz="6" w:space="0" w:color="auto"/>
                    <w:right w:val="single" w:sz="6" w:space="0" w:color="auto"/>
                  </w:tcBorders>
                  <w:vAlign w:val="center"/>
                </w:tcPr>
                <w:p w14:paraId="6D69916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992" w:type="dxa"/>
                  <w:tcBorders>
                    <w:top w:val="single" w:sz="6" w:space="0" w:color="auto"/>
                    <w:left w:val="single" w:sz="6" w:space="0" w:color="auto"/>
                    <w:bottom w:val="single" w:sz="6" w:space="0" w:color="auto"/>
                    <w:right w:val="single" w:sz="4" w:space="0" w:color="auto"/>
                  </w:tcBorders>
                  <w:vAlign w:val="center"/>
                </w:tcPr>
                <w:p w14:paraId="05FB1C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0D84AB7E" w14:textId="77777777" w:rsidR="004837C2" w:rsidRDefault="004837C2">
                  <w:pPr>
                    <w:widowControl/>
                    <w:jc w:val="left"/>
                    <w:rPr>
                      <w:rFonts w:ascii="宋体" w:hAnsi="宋体" w:cs="宋体"/>
                      <w:b/>
                      <w:bCs/>
                      <w:color w:val="000000"/>
                      <w:kern w:val="0"/>
                      <w:sz w:val="22"/>
                      <w:szCs w:val="22"/>
                    </w:rPr>
                  </w:pPr>
                </w:p>
              </w:tc>
            </w:tr>
            <w:tr w:rsidR="004837C2" w14:paraId="7CE1F983"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C7551A2" w14:textId="77777777" w:rsidR="004837C2" w:rsidRDefault="005F3D5F">
                  <w:pPr>
                    <w:widowControl/>
                    <w:jc w:val="left"/>
                    <w:rPr>
                      <w:rStyle w:val="ql-author-1041246"/>
                    </w:rPr>
                  </w:pPr>
                  <w:r>
                    <w:rPr>
                      <w:rStyle w:val="ql-author-1041246"/>
                    </w:rPr>
                    <w:t>地址</w:t>
                  </w:r>
                  <w:r>
                    <w:rPr>
                      <w:rStyle w:val="ql-author-1041246"/>
                    </w:rPr>
                    <w:t>2</w:t>
                  </w:r>
                </w:p>
              </w:tc>
              <w:tc>
                <w:tcPr>
                  <w:tcW w:w="1134" w:type="dxa"/>
                  <w:tcBorders>
                    <w:top w:val="single" w:sz="6" w:space="0" w:color="auto"/>
                    <w:left w:val="nil"/>
                    <w:bottom w:val="single" w:sz="6" w:space="0" w:color="auto"/>
                    <w:right w:val="single" w:sz="6" w:space="0" w:color="auto"/>
                  </w:tcBorders>
                  <w:vAlign w:val="center"/>
                </w:tcPr>
                <w:p w14:paraId="4BC99A0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027DBA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6421B9CE" w14:textId="77777777" w:rsidR="004837C2" w:rsidRDefault="004837C2">
                  <w:pPr>
                    <w:widowControl/>
                    <w:jc w:val="left"/>
                    <w:rPr>
                      <w:rFonts w:ascii="宋体" w:hAnsi="宋体" w:cs="宋体"/>
                      <w:b/>
                      <w:bCs/>
                      <w:color w:val="000000"/>
                      <w:kern w:val="0"/>
                      <w:sz w:val="22"/>
                      <w:szCs w:val="22"/>
                    </w:rPr>
                  </w:pPr>
                </w:p>
              </w:tc>
            </w:tr>
            <w:tr w:rsidR="004837C2" w14:paraId="0CC91521"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042E0317" w14:textId="77777777" w:rsidR="004837C2" w:rsidRDefault="005F3D5F">
                  <w:pPr>
                    <w:widowControl/>
                    <w:jc w:val="left"/>
                    <w:rPr>
                      <w:rStyle w:val="ql-author-1041246"/>
                    </w:rPr>
                  </w:pPr>
                  <w:r>
                    <w:rPr>
                      <w:rStyle w:val="ql-author-1041246"/>
                    </w:rPr>
                    <w:t>收件人城市</w:t>
                  </w:r>
                </w:p>
              </w:tc>
              <w:tc>
                <w:tcPr>
                  <w:tcW w:w="1134" w:type="dxa"/>
                  <w:tcBorders>
                    <w:top w:val="single" w:sz="6" w:space="0" w:color="auto"/>
                    <w:left w:val="nil"/>
                    <w:bottom w:val="single" w:sz="6" w:space="0" w:color="auto"/>
                    <w:right w:val="single" w:sz="6" w:space="0" w:color="auto"/>
                  </w:tcBorders>
                  <w:vAlign w:val="center"/>
                </w:tcPr>
                <w:p w14:paraId="74393D6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52F6880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200</w:t>
                  </w:r>
                </w:p>
              </w:tc>
              <w:tc>
                <w:tcPr>
                  <w:tcW w:w="4820" w:type="dxa"/>
                  <w:tcBorders>
                    <w:top w:val="nil"/>
                    <w:left w:val="nil"/>
                    <w:bottom w:val="single" w:sz="4" w:space="0" w:color="auto"/>
                    <w:right w:val="single" w:sz="4" w:space="0" w:color="auto"/>
                  </w:tcBorders>
                  <w:shd w:val="clear" w:color="000000" w:fill="FFFFFF"/>
                  <w:noWrap/>
                  <w:vAlign w:val="center"/>
                </w:tcPr>
                <w:p w14:paraId="56CCE063" w14:textId="77777777" w:rsidR="004837C2" w:rsidRDefault="004837C2">
                  <w:pPr>
                    <w:widowControl/>
                    <w:jc w:val="left"/>
                    <w:rPr>
                      <w:rFonts w:ascii="宋体" w:hAnsi="宋体" w:cs="宋体"/>
                      <w:b/>
                      <w:bCs/>
                      <w:color w:val="000000"/>
                      <w:kern w:val="0"/>
                      <w:sz w:val="22"/>
                      <w:szCs w:val="22"/>
                    </w:rPr>
                  </w:pPr>
                </w:p>
              </w:tc>
            </w:tr>
            <w:tr w:rsidR="004837C2" w14:paraId="7B7B6D1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93C3A54" w14:textId="77777777" w:rsidR="004837C2" w:rsidRDefault="005F3D5F">
                  <w:pPr>
                    <w:widowControl/>
                    <w:jc w:val="left"/>
                    <w:rPr>
                      <w:rStyle w:val="ql-author-1041246"/>
                    </w:rPr>
                  </w:pPr>
                  <w:r>
                    <w:rPr>
                      <w:rStyle w:val="ql-author-1041246"/>
                    </w:rPr>
                    <w:t>收件人省</w:t>
                  </w:r>
                  <w:r>
                    <w:rPr>
                      <w:rStyle w:val="ql-author-1041246"/>
                    </w:rPr>
                    <w:t>/</w:t>
                  </w:r>
                  <w:r>
                    <w:rPr>
                      <w:rStyle w:val="ql-author-1041246"/>
                    </w:rPr>
                    <w:t>州</w:t>
                  </w:r>
                </w:p>
              </w:tc>
              <w:tc>
                <w:tcPr>
                  <w:tcW w:w="1134" w:type="dxa"/>
                  <w:tcBorders>
                    <w:top w:val="single" w:sz="6" w:space="0" w:color="auto"/>
                    <w:left w:val="nil"/>
                    <w:bottom w:val="single" w:sz="6" w:space="0" w:color="auto"/>
                    <w:right w:val="single" w:sz="6" w:space="0" w:color="auto"/>
                  </w:tcBorders>
                  <w:vAlign w:val="center"/>
                </w:tcPr>
                <w:p w14:paraId="369669D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4367B90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D31D313" w14:textId="77777777" w:rsidR="004837C2" w:rsidRDefault="004837C2">
                  <w:pPr>
                    <w:widowControl/>
                    <w:jc w:val="left"/>
                    <w:rPr>
                      <w:rFonts w:ascii="宋体" w:hAnsi="宋体" w:cs="宋体"/>
                      <w:b/>
                      <w:bCs/>
                      <w:color w:val="000000"/>
                      <w:kern w:val="0"/>
                      <w:sz w:val="22"/>
                      <w:szCs w:val="22"/>
                    </w:rPr>
                  </w:pPr>
                </w:p>
              </w:tc>
            </w:tr>
            <w:tr w:rsidR="004837C2" w14:paraId="0296275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9143E67" w14:textId="77777777" w:rsidR="004837C2" w:rsidRDefault="005F3D5F">
                  <w:pPr>
                    <w:widowControl/>
                    <w:jc w:val="left"/>
                    <w:rPr>
                      <w:rStyle w:val="ql-author-1041246"/>
                    </w:rPr>
                  </w:pPr>
                  <w:r>
                    <w:rPr>
                      <w:rStyle w:val="ql-author-1041246"/>
                    </w:rPr>
                    <w:t>邮编</w:t>
                  </w:r>
                </w:p>
              </w:tc>
              <w:tc>
                <w:tcPr>
                  <w:tcW w:w="1134" w:type="dxa"/>
                  <w:tcBorders>
                    <w:top w:val="single" w:sz="6" w:space="0" w:color="auto"/>
                    <w:left w:val="nil"/>
                    <w:bottom w:val="single" w:sz="6" w:space="0" w:color="auto"/>
                    <w:right w:val="single" w:sz="6" w:space="0" w:color="auto"/>
                  </w:tcBorders>
                  <w:vAlign w:val="center"/>
                </w:tcPr>
                <w:p w14:paraId="28AAE0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3E7E8A6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78FCC1D" w14:textId="77777777" w:rsidR="004837C2" w:rsidRDefault="004837C2">
                  <w:pPr>
                    <w:widowControl/>
                    <w:jc w:val="left"/>
                    <w:rPr>
                      <w:rFonts w:ascii="宋体" w:hAnsi="宋体" w:cs="宋体"/>
                      <w:b/>
                      <w:bCs/>
                      <w:color w:val="000000"/>
                      <w:kern w:val="0"/>
                      <w:sz w:val="22"/>
                      <w:szCs w:val="22"/>
                    </w:rPr>
                  </w:pPr>
                </w:p>
              </w:tc>
            </w:tr>
            <w:tr w:rsidR="004837C2" w14:paraId="2FA3D60F"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56FEDED" w14:textId="77777777" w:rsidR="004837C2" w:rsidRDefault="005F3D5F">
                  <w:pPr>
                    <w:widowControl/>
                    <w:jc w:val="left"/>
                    <w:rPr>
                      <w:rStyle w:val="ql-author-1041246"/>
                    </w:rPr>
                  </w:pPr>
                  <w:r>
                    <w:rPr>
                      <w:rStyle w:val="ql-author-1041246"/>
                    </w:rPr>
                    <w:t>收件人国家</w:t>
                  </w:r>
                  <w:r>
                    <w:rPr>
                      <w:rStyle w:val="ql-author-1041246"/>
                    </w:rPr>
                    <w:t>/</w:t>
                  </w:r>
                  <w:r>
                    <w:rPr>
                      <w:rStyle w:val="ql-author-1041246"/>
                    </w:rPr>
                    <w:t>地区</w:t>
                  </w:r>
                </w:p>
              </w:tc>
              <w:tc>
                <w:tcPr>
                  <w:tcW w:w="1134" w:type="dxa"/>
                  <w:tcBorders>
                    <w:top w:val="single" w:sz="6" w:space="0" w:color="auto"/>
                    <w:left w:val="nil"/>
                    <w:bottom w:val="single" w:sz="6" w:space="0" w:color="auto"/>
                    <w:right w:val="single" w:sz="6" w:space="0" w:color="auto"/>
                  </w:tcBorders>
                  <w:vAlign w:val="center"/>
                </w:tcPr>
                <w:p w14:paraId="420775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3328A0D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38AF1420" w14:textId="77777777" w:rsidR="004837C2" w:rsidRDefault="004837C2">
                  <w:pPr>
                    <w:widowControl/>
                    <w:jc w:val="left"/>
                    <w:rPr>
                      <w:rFonts w:ascii="宋体" w:hAnsi="宋体" w:cs="宋体"/>
                      <w:b/>
                      <w:bCs/>
                      <w:color w:val="000000"/>
                      <w:kern w:val="0"/>
                      <w:sz w:val="22"/>
                      <w:szCs w:val="22"/>
                    </w:rPr>
                  </w:pPr>
                </w:p>
              </w:tc>
            </w:tr>
            <w:tr w:rsidR="004837C2" w14:paraId="7DFACB6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3B57CD66" w14:textId="77777777" w:rsidR="004837C2" w:rsidRDefault="005F3D5F">
                  <w:pPr>
                    <w:widowControl/>
                    <w:jc w:val="left"/>
                    <w:rPr>
                      <w:rStyle w:val="ql-author-1041246"/>
                    </w:rPr>
                  </w:pPr>
                  <w:r>
                    <w:rPr>
                      <w:rStyle w:val="ql-author-1041246"/>
                    </w:rPr>
                    <w:t>公司名</w:t>
                  </w:r>
                </w:p>
              </w:tc>
              <w:tc>
                <w:tcPr>
                  <w:tcW w:w="1134" w:type="dxa"/>
                  <w:tcBorders>
                    <w:top w:val="single" w:sz="6" w:space="0" w:color="auto"/>
                    <w:left w:val="nil"/>
                    <w:bottom w:val="single" w:sz="6" w:space="0" w:color="auto"/>
                    <w:right w:val="single" w:sz="6" w:space="0" w:color="auto"/>
                  </w:tcBorders>
                  <w:vAlign w:val="center"/>
                </w:tcPr>
                <w:p w14:paraId="326F94A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DA59E6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55BAE547" w14:textId="77777777" w:rsidR="004837C2" w:rsidRDefault="004837C2">
                  <w:pPr>
                    <w:widowControl/>
                    <w:jc w:val="left"/>
                    <w:rPr>
                      <w:rFonts w:ascii="宋体" w:hAnsi="宋体" w:cs="宋体"/>
                      <w:b/>
                      <w:bCs/>
                      <w:color w:val="000000"/>
                      <w:kern w:val="0"/>
                      <w:sz w:val="22"/>
                      <w:szCs w:val="22"/>
                    </w:rPr>
                  </w:pPr>
                </w:p>
              </w:tc>
            </w:tr>
            <w:tr w:rsidR="004837C2" w14:paraId="0AC79577"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95A1CDD" w14:textId="77777777" w:rsidR="004837C2" w:rsidRDefault="005F3D5F">
                  <w:pPr>
                    <w:widowControl/>
                    <w:jc w:val="left"/>
                    <w:rPr>
                      <w:rStyle w:val="ql-author-1041246"/>
                    </w:rPr>
                  </w:pPr>
                  <w:r>
                    <w:rPr>
                      <w:rStyle w:val="ql-author-1041246"/>
                    </w:rPr>
                    <w:t>收件人邮箱</w:t>
                  </w:r>
                </w:p>
              </w:tc>
              <w:tc>
                <w:tcPr>
                  <w:tcW w:w="1134" w:type="dxa"/>
                  <w:tcBorders>
                    <w:top w:val="single" w:sz="6" w:space="0" w:color="auto"/>
                    <w:left w:val="nil"/>
                    <w:bottom w:val="single" w:sz="6" w:space="0" w:color="auto"/>
                    <w:right w:val="single" w:sz="6" w:space="0" w:color="auto"/>
                  </w:tcBorders>
                  <w:vAlign w:val="center"/>
                </w:tcPr>
                <w:p w14:paraId="31121A3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1E85425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94FF06E" w14:textId="77777777" w:rsidR="004837C2" w:rsidRDefault="004837C2">
                  <w:pPr>
                    <w:widowControl/>
                    <w:jc w:val="left"/>
                    <w:rPr>
                      <w:rFonts w:ascii="宋体" w:hAnsi="宋体" w:cs="宋体"/>
                      <w:b/>
                      <w:bCs/>
                      <w:color w:val="000000"/>
                      <w:kern w:val="0"/>
                      <w:sz w:val="22"/>
                      <w:szCs w:val="22"/>
                    </w:rPr>
                  </w:pPr>
                </w:p>
              </w:tc>
            </w:tr>
            <w:tr w:rsidR="004837C2" w14:paraId="782ADF1B"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25BDA01E" w14:textId="77777777" w:rsidR="004837C2" w:rsidRDefault="005F3D5F">
                  <w:pPr>
                    <w:widowControl/>
                    <w:jc w:val="left"/>
                    <w:rPr>
                      <w:rStyle w:val="ql-author-1041246"/>
                    </w:rPr>
                  </w:pPr>
                  <w:r>
                    <w:rPr>
                      <w:rStyle w:val="ql-author-1041246"/>
                    </w:rPr>
                    <w:t>收件人电话</w:t>
                  </w:r>
                </w:p>
              </w:tc>
              <w:tc>
                <w:tcPr>
                  <w:tcW w:w="1134" w:type="dxa"/>
                  <w:tcBorders>
                    <w:top w:val="single" w:sz="6" w:space="0" w:color="auto"/>
                    <w:left w:val="nil"/>
                    <w:bottom w:val="single" w:sz="6" w:space="0" w:color="auto"/>
                    <w:right w:val="single" w:sz="6" w:space="0" w:color="auto"/>
                  </w:tcBorders>
                  <w:vAlign w:val="center"/>
                </w:tcPr>
                <w:p w14:paraId="76B466F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1DF7AF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57DDA41" w14:textId="77777777" w:rsidR="004837C2" w:rsidRDefault="004837C2">
                  <w:pPr>
                    <w:widowControl/>
                    <w:jc w:val="left"/>
                    <w:rPr>
                      <w:rFonts w:ascii="宋体" w:hAnsi="宋体" w:cs="宋体"/>
                      <w:b/>
                      <w:bCs/>
                      <w:color w:val="000000"/>
                      <w:kern w:val="0"/>
                      <w:sz w:val="22"/>
                      <w:szCs w:val="22"/>
                    </w:rPr>
                  </w:pPr>
                </w:p>
              </w:tc>
            </w:tr>
            <w:tr w:rsidR="004837C2" w14:paraId="22029B4A"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1FBE0A84" w14:textId="77777777" w:rsidR="004837C2" w:rsidRDefault="005F3D5F">
                  <w:pPr>
                    <w:widowControl/>
                    <w:jc w:val="left"/>
                    <w:rPr>
                      <w:rStyle w:val="ql-author-1041246"/>
                    </w:rPr>
                  </w:pPr>
                  <w:r>
                    <w:rPr>
                      <w:rStyle w:val="ql-author-1041246"/>
                    </w:rPr>
                    <w:t>门牌号</w:t>
                  </w:r>
                </w:p>
              </w:tc>
              <w:tc>
                <w:tcPr>
                  <w:tcW w:w="1134" w:type="dxa"/>
                  <w:tcBorders>
                    <w:top w:val="single" w:sz="6" w:space="0" w:color="auto"/>
                    <w:left w:val="nil"/>
                    <w:bottom w:val="single" w:sz="6" w:space="0" w:color="auto"/>
                    <w:right w:val="single" w:sz="6" w:space="0" w:color="auto"/>
                  </w:tcBorders>
                  <w:vAlign w:val="center"/>
                </w:tcPr>
                <w:p w14:paraId="58A63F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7CE29BA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1C7A7C63" w14:textId="77777777" w:rsidR="004837C2" w:rsidRDefault="004837C2">
                  <w:pPr>
                    <w:widowControl/>
                    <w:jc w:val="left"/>
                    <w:rPr>
                      <w:rFonts w:ascii="宋体" w:hAnsi="宋体" w:cs="宋体"/>
                      <w:b/>
                      <w:bCs/>
                      <w:color w:val="000000"/>
                      <w:kern w:val="0"/>
                      <w:sz w:val="22"/>
                      <w:szCs w:val="22"/>
                    </w:rPr>
                  </w:pPr>
                </w:p>
              </w:tc>
            </w:tr>
            <w:tr w:rsidR="004837C2" w14:paraId="1275AD66"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590C17A2" w14:textId="77777777" w:rsidR="004837C2" w:rsidRDefault="005F3D5F">
                  <w:pPr>
                    <w:widowControl/>
                    <w:jc w:val="left"/>
                    <w:rPr>
                      <w:rStyle w:val="ql-author-1041246"/>
                    </w:rPr>
                  </w:pPr>
                  <w:r>
                    <w:rPr>
                      <w:rStyle w:val="ql-author-1041246"/>
                    </w:rPr>
                    <w:t>来源平台</w:t>
                  </w:r>
                </w:p>
              </w:tc>
              <w:tc>
                <w:tcPr>
                  <w:tcW w:w="1134" w:type="dxa"/>
                  <w:tcBorders>
                    <w:top w:val="single" w:sz="6" w:space="0" w:color="auto"/>
                    <w:left w:val="nil"/>
                    <w:bottom w:val="single" w:sz="6" w:space="0" w:color="auto"/>
                    <w:right w:val="single" w:sz="6" w:space="0" w:color="auto"/>
                  </w:tcBorders>
                  <w:vAlign w:val="center"/>
                </w:tcPr>
                <w:p w14:paraId="3FF393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992" w:type="dxa"/>
                  <w:tcBorders>
                    <w:top w:val="single" w:sz="6" w:space="0" w:color="auto"/>
                    <w:left w:val="single" w:sz="6" w:space="0" w:color="auto"/>
                    <w:bottom w:val="single" w:sz="6" w:space="0" w:color="auto"/>
                    <w:right w:val="single" w:sz="4" w:space="0" w:color="auto"/>
                  </w:tcBorders>
                  <w:vAlign w:val="center"/>
                </w:tcPr>
                <w:p w14:paraId="7E5DDE9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23265BB" w14:textId="77777777" w:rsidR="004837C2" w:rsidRDefault="004837C2">
                  <w:pPr>
                    <w:widowControl/>
                    <w:jc w:val="left"/>
                    <w:rPr>
                      <w:rFonts w:ascii="宋体" w:hAnsi="宋体" w:cs="宋体"/>
                      <w:b/>
                      <w:bCs/>
                      <w:color w:val="000000"/>
                      <w:kern w:val="0"/>
                      <w:sz w:val="22"/>
                      <w:szCs w:val="22"/>
                    </w:rPr>
                  </w:pPr>
                </w:p>
              </w:tc>
            </w:tr>
            <w:tr w:rsidR="004837C2" w14:paraId="065111F2" w14:textId="77777777">
              <w:trPr>
                <w:trHeight w:val="270"/>
              </w:trPr>
              <w:tc>
                <w:tcPr>
                  <w:tcW w:w="1609" w:type="dxa"/>
                  <w:tcBorders>
                    <w:top w:val="nil"/>
                    <w:left w:val="single" w:sz="4" w:space="0" w:color="auto"/>
                    <w:bottom w:val="single" w:sz="4" w:space="0" w:color="auto"/>
                    <w:right w:val="single" w:sz="4" w:space="0" w:color="auto"/>
                  </w:tcBorders>
                  <w:shd w:val="clear" w:color="auto" w:fill="auto"/>
                  <w:noWrap/>
                  <w:vAlign w:val="center"/>
                </w:tcPr>
                <w:p w14:paraId="4789DC46" w14:textId="77777777" w:rsidR="004837C2" w:rsidRDefault="005F3D5F">
                  <w:pPr>
                    <w:widowControl/>
                    <w:jc w:val="left"/>
                    <w:rPr>
                      <w:rFonts w:ascii="宋体" w:hAnsi="宋体" w:cs="宋体"/>
                      <w:color w:val="000000"/>
                      <w:kern w:val="0"/>
                      <w:sz w:val="22"/>
                      <w:szCs w:val="22"/>
                    </w:rPr>
                  </w:pPr>
                  <w:r>
                    <w:rPr>
                      <w:rStyle w:val="ql-author-1041246"/>
                    </w:rPr>
                    <w:t>订单说明</w:t>
                  </w:r>
                </w:p>
              </w:tc>
              <w:tc>
                <w:tcPr>
                  <w:tcW w:w="1134" w:type="dxa"/>
                  <w:tcBorders>
                    <w:top w:val="single" w:sz="6" w:space="0" w:color="auto"/>
                    <w:left w:val="nil"/>
                    <w:bottom w:val="single" w:sz="6" w:space="0" w:color="auto"/>
                    <w:right w:val="single" w:sz="6" w:space="0" w:color="auto"/>
                  </w:tcBorders>
                  <w:vAlign w:val="center"/>
                </w:tcPr>
                <w:p w14:paraId="0ED4487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992" w:type="dxa"/>
                  <w:tcBorders>
                    <w:top w:val="single" w:sz="6" w:space="0" w:color="auto"/>
                    <w:left w:val="single" w:sz="6" w:space="0" w:color="auto"/>
                    <w:bottom w:val="single" w:sz="6" w:space="0" w:color="auto"/>
                    <w:right w:val="single" w:sz="4" w:space="0" w:color="auto"/>
                  </w:tcBorders>
                  <w:vAlign w:val="center"/>
                </w:tcPr>
                <w:p w14:paraId="00EBD6D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4820" w:type="dxa"/>
                  <w:tcBorders>
                    <w:top w:val="nil"/>
                    <w:left w:val="nil"/>
                    <w:bottom w:val="single" w:sz="4" w:space="0" w:color="auto"/>
                    <w:right w:val="single" w:sz="4" w:space="0" w:color="auto"/>
                  </w:tcBorders>
                  <w:shd w:val="clear" w:color="000000" w:fill="FFFFFF"/>
                  <w:noWrap/>
                  <w:vAlign w:val="center"/>
                </w:tcPr>
                <w:p w14:paraId="729CD981" w14:textId="77777777" w:rsidR="004837C2" w:rsidRDefault="004837C2">
                  <w:pPr>
                    <w:widowControl/>
                    <w:jc w:val="left"/>
                    <w:rPr>
                      <w:rFonts w:ascii="宋体" w:hAnsi="宋体" w:cs="宋体"/>
                      <w:b/>
                      <w:bCs/>
                      <w:color w:val="000000"/>
                      <w:kern w:val="0"/>
                      <w:sz w:val="22"/>
                      <w:szCs w:val="22"/>
                    </w:rPr>
                  </w:pPr>
                </w:p>
              </w:tc>
            </w:tr>
          </w:tbl>
          <w:p w14:paraId="6F2A151A" w14:textId="77777777" w:rsidR="004837C2" w:rsidRDefault="004837C2">
            <w:pPr>
              <w:rPr>
                <w:rFonts w:ascii="Book Antiqua" w:hAnsi="Book Antiqua"/>
                <w:sz w:val="18"/>
                <w:szCs w:val="18"/>
              </w:rPr>
            </w:pPr>
          </w:p>
        </w:tc>
      </w:tr>
      <w:tr w:rsidR="004837C2" w14:paraId="09417500" w14:textId="77777777">
        <w:trPr>
          <w:trHeight w:val="363"/>
          <w:jc w:val="center"/>
        </w:trPr>
        <w:tc>
          <w:tcPr>
            <w:tcW w:w="1583" w:type="dxa"/>
            <w:shd w:val="clear" w:color="auto" w:fill="F8F8F8"/>
            <w:vAlign w:val="center"/>
          </w:tcPr>
          <w:p w14:paraId="754891D7" w14:textId="77777777" w:rsidR="004837C2" w:rsidRDefault="005F3D5F">
            <w:pPr>
              <w:rPr>
                <w:rFonts w:ascii="Book Antiqua" w:hAnsi="Book Antiqua"/>
                <w:sz w:val="18"/>
                <w:szCs w:val="18"/>
              </w:rPr>
            </w:pPr>
            <w:r>
              <w:rPr>
                <w:rFonts w:ascii="Book Antiqua" w:hAnsi="Book Antiqua"/>
                <w:sz w:val="18"/>
                <w:szCs w:val="18"/>
              </w:rPr>
              <w:lastRenderedPageBreak/>
              <w:t>特别需求</w:t>
            </w:r>
          </w:p>
        </w:tc>
        <w:tc>
          <w:tcPr>
            <w:tcW w:w="7529" w:type="dxa"/>
          </w:tcPr>
          <w:p w14:paraId="7C0FE7ED" w14:textId="77777777" w:rsidR="004837C2" w:rsidRDefault="005F3D5F">
            <w:r>
              <w:rPr>
                <w:rFonts w:ascii="Book Antiqua" w:hAnsi="Book Antiqua" w:hint="eastAsia"/>
                <w:sz w:val="18"/>
                <w:szCs w:val="18"/>
              </w:rPr>
              <w:t>无</w:t>
            </w:r>
          </w:p>
        </w:tc>
      </w:tr>
      <w:tr w:rsidR="004837C2" w14:paraId="64CDC967" w14:textId="77777777">
        <w:trPr>
          <w:trHeight w:val="321"/>
          <w:jc w:val="center"/>
        </w:trPr>
        <w:tc>
          <w:tcPr>
            <w:tcW w:w="1583" w:type="dxa"/>
            <w:shd w:val="clear" w:color="auto" w:fill="F8F8F8"/>
            <w:vAlign w:val="center"/>
          </w:tcPr>
          <w:p w14:paraId="2F3224E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31BE18E5" w14:textId="77777777" w:rsidR="004837C2" w:rsidRDefault="004837C2">
            <w:pPr>
              <w:rPr>
                <w:rFonts w:ascii="Book Antiqua" w:hAnsi="Book Antiqua"/>
                <w:sz w:val="18"/>
                <w:szCs w:val="18"/>
              </w:rPr>
            </w:pPr>
          </w:p>
        </w:tc>
      </w:tr>
    </w:tbl>
    <w:p w14:paraId="45B467CF" w14:textId="77777777" w:rsidR="004837C2" w:rsidRDefault="005F3D5F">
      <w:pPr>
        <w:tabs>
          <w:tab w:val="left" w:pos="672"/>
        </w:tabs>
      </w:pPr>
      <w:r>
        <w:tab/>
      </w:r>
    </w:p>
    <w:p w14:paraId="34FF3F8D" w14:textId="77777777" w:rsidR="004837C2" w:rsidRDefault="005F3D5F">
      <w:pPr>
        <w:pStyle w:val="3"/>
        <w:numPr>
          <w:ilvl w:val="2"/>
          <w:numId w:val="23"/>
        </w:numPr>
        <w:rPr>
          <w:rFonts w:ascii="黑体" w:eastAsia="黑体" w:hAnsi="黑体"/>
          <w:sz w:val="24"/>
          <w:szCs w:val="24"/>
        </w:rPr>
      </w:pPr>
      <w:bookmarkStart w:id="89" w:name="_Toc12719561"/>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36</w:t>
      </w:r>
      <w:r>
        <w:rPr>
          <w:rFonts w:ascii="黑体" w:eastAsia="黑体" w:hAnsi="黑体" w:hint="eastAsia"/>
          <w:sz w:val="24"/>
          <w:szCs w:val="24"/>
        </w:rPr>
        <w:t>.0 售后管理</w:t>
      </w:r>
      <w:bookmarkEnd w:id="8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0183A16A" w14:textId="77777777">
        <w:trPr>
          <w:jc w:val="center"/>
        </w:trPr>
        <w:tc>
          <w:tcPr>
            <w:tcW w:w="1583" w:type="dxa"/>
            <w:shd w:val="clear" w:color="auto" w:fill="F8F8F8"/>
            <w:vAlign w:val="center"/>
          </w:tcPr>
          <w:p w14:paraId="3F35C569"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0CE32809"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36</w:t>
            </w:r>
            <w:r>
              <w:rPr>
                <w:rFonts w:ascii="Book Antiqua" w:hAnsi="Book Antiqua" w:hint="eastAsia"/>
                <w:b/>
                <w:color w:val="00B050"/>
                <w:sz w:val="18"/>
                <w:szCs w:val="18"/>
              </w:rPr>
              <w:t>.0</w:t>
            </w:r>
          </w:p>
        </w:tc>
      </w:tr>
      <w:tr w:rsidR="004837C2" w14:paraId="64C25919" w14:textId="77777777">
        <w:trPr>
          <w:jc w:val="center"/>
        </w:trPr>
        <w:tc>
          <w:tcPr>
            <w:tcW w:w="1583" w:type="dxa"/>
            <w:shd w:val="clear" w:color="auto" w:fill="F8F8F8"/>
            <w:vAlign w:val="center"/>
          </w:tcPr>
          <w:p w14:paraId="31D3FF34"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2CF2415D" w14:textId="77777777" w:rsidR="004837C2" w:rsidRDefault="005F3D5F">
            <w:pPr>
              <w:rPr>
                <w:rFonts w:ascii="Book Antiqua" w:hAnsi="Book Antiqua"/>
                <w:sz w:val="18"/>
                <w:szCs w:val="18"/>
              </w:rPr>
            </w:pPr>
            <w:r>
              <w:rPr>
                <w:rFonts w:ascii="宋体" w:hAnsi="宋体" w:hint="eastAsia"/>
                <w:sz w:val="18"/>
                <w:szCs w:val="18"/>
              </w:rPr>
              <w:t>售后管理</w:t>
            </w:r>
          </w:p>
        </w:tc>
      </w:tr>
      <w:tr w:rsidR="004837C2" w14:paraId="5AC96846" w14:textId="77777777">
        <w:trPr>
          <w:jc w:val="center"/>
        </w:trPr>
        <w:tc>
          <w:tcPr>
            <w:tcW w:w="1583" w:type="dxa"/>
            <w:shd w:val="clear" w:color="auto" w:fill="F8F8F8"/>
            <w:vAlign w:val="center"/>
          </w:tcPr>
          <w:p w14:paraId="0EE10125"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68F59732"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创建</w:t>
            </w:r>
            <w:r>
              <w:rPr>
                <w:rFonts w:ascii="Book Antiqua" w:hAnsi="Book Antiqua" w:hint="eastAsia"/>
                <w:sz w:val="18"/>
                <w:szCs w:val="18"/>
              </w:rPr>
              <w:t>“退货</w:t>
            </w:r>
            <w:r>
              <w:rPr>
                <w:rFonts w:ascii="Book Antiqua" w:hAnsi="Book Antiqua"/>
                <w:sz w:val="18"/>
                <w:szCs w:val="18"/>
              </w:rPr>
              <w:t>“”</w:t>
            </w:r>
            <w:r>
              <w:rPr>
                <w:rFonts w:ascii="Book Antiqua" w:hAnsi="Book Antiqua"/>
                <w:sz w:val="18"/>
                <w:szCs w:val="18"/>
              </w:rPr>
              <w:t>退款</w:t>
            </w:r>
            <w:r>
              <w:rPr>
                <w:rFonts w:ascii="Book Antiqua" w:hAnsi="Book Antiqua"/>
                <w:sz w:val="18"/>
                <w:szCs w:val="18"/>
              </w:rPr>
              <w:t>“”</w:t>
            </w:r>
            <w:r>
              <w:rPr>
                <w:rFonts w:ascii="Book Antiqua" w:hAnsi="Book Antiqua"/>
                <w:sz w:val="18"/>
                <w:szCs w:val="18"/>
              </w:rPr>
              <w:t>换货</w:t>
            </w:r>
            <w:r>
              <w:rPr>
                <w:rFonts w:ascii="Book Antiqua" w:hAnsi="Book Antiqua"/>
                <w:sz w:val="18"/>
                <w:szCs w:val="18"/>
              </w:rPr>
              <w:t>“</w:t>
            </w:r>
            <w:r>
              <w:rPr>
                <w:rFonts w:ascii="Book Antiqua" w:hAnsi="Book Antiqua"/>
                <w:sz w:val="18"/>
                <w:szCs w:val="18"/>
              </w:rPr>
              <w:t>售后单；</w:t>
            </w:r>
          </w:p>
          <w:p w14:paraId="30B64031" w14:textId="77777777" w:rsidR="004837C2" w:rsidRDefault="005F3D5F">
            <w:p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取消</w:t>
            </w:r>
            <w:r>
              <w:rPr>
                <w:rFonts w:ascii="Book Antiqua" w:hAnsi="Book Antiqua"/>
                <w:sz w:val="18"/>
                <w:szCs w:val="18"/>
              </w:rPr>
              <w:t>”</w:t>
            </w:r>
            <w:r>
              <w:rPr>
                <w:rFonts w:ascii="Book Antiqua" w:hAnsi="Book Antiqua" w:hint="eastAsia"/>
                <w:sz w:val="18"/>
                <w:szCs w:val="18"/>
              </w:rPr>
              <w:t>售后</w:t>
            </w:r>
            <w:r>
              <w:rPr>
                <w:rFonts w:ascii="Book Antiqua" w:hAnsi="Book Antiqua"/>
                <w:sz w:val="18"/>
                <w:szCs w:val="18"/>
              </w:rPr>
              <w:t>单</w:t>
            </w:r>
            <w:r>
              <w:rPr>
                <w:rFonts w:ascii="Book Antiqua" w:hAnsi="Book Antiqua"/>
                <w:sz w:val="18"/>
                <w:szCs w:val="18"/>
              </w:rPr>
              <w:t>“</w:t>
            </w:r>
            <w:r>
              <w:rPr>
                <w:rFonts w:ascii="Book Antiqua" w:hAnsi="Book Antiqua"/>
                <w:sz w:val="18"/>
                <w:szCs w:val="18"/>
              </w:rPr>
              <w:t>；</w:t>
            </w:r>
          </w:p>
        </w:tc>
      </w:tr>
      <w:tr w:rsidR="004837C2" w14:paraId="3ACD6A75" w14:textId="77777777">
        <w:trPr>
          <w:jc w:val="center"/>
        </w:trPr>
        <w:tc>
          <w:tcPr>
            <w:tcW w:w="1583" w:type="dxa"/>
            <w:shd w:val="clear" w:color="auto" w:fill="F8F8F8"/>
            <w:vAlign w:val="center"/>
          </w:tcPr>
          <w:p w14:paraId="7BB2226A"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7BDF264E" w14:textId="77777777" w:rsidR="004837C2" w:rsidRDefault="005F3D5F">
            <w:pPr>
              <w:rPr>
                <w:rFonts w:ascii="宋体" w:hAnsi="宋体"/>
                <w:sz w:val="18"/>
                <w:szCs w:val="18"/>
              </w:rPr>
            </w:pPr>
            <w:r>
              <w:rPr>
                <w:rFonts w:ascii="宋体" w:hAnsi="宋体" w:hint="eastAsia"/>
                <w:sz w:val="18"/>
                <w:szCs w:val="18"/>
              </w:rPr>
              <w:t>郭荣</w:t>
            </w:r>
          </w:p>
        </w:tc>
      </w:tr>
      <w:tr w:rsidR="004837C2" w14:paraId="452CF7FF" w14:textId="77777777">
        <w:trPr>
          <w:jc w:val="center"/>
        </w:trPr>
        <w:tc>
          <w:tcPr>
            <w:tcW w:w="1583" w:type="dxa"/>
            <w:shd w:val="clear" w:color="auto" w:fill="F8F8F8"/>
            <w:vAlign w:val="center"/>
          </w:tcPr>
          <w:p w14:paraId="7579E88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0DACE66"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-2-26</w:t>
            </w:r>
          </w:p>
        </w:tc>
      </w:tr>
      <w:tr w:rsidR="004837C2" w14:paraId="0BAC3DA5" w14:textId="77777777">
        <w:trPr>
          <w:jc w:val="center"/>
        </w:trPr>
        <w:tc>
          <w:tcPr>
            <w:tcW w:w="1583" w:type="dxa"/>
            <w:shd w:val="clear" w:color="auto" w:fill="F8F8F8"/>
            <w:vAlign w:val="center"/>
          </w:tcPr>
          <w:p w14:paraId="6932BC6A" w14:textId="77777777" w:rsidR="004837C2" w:rsidRDefault="005F3D5F">
            <w:pPr>
              <w:rPr>
                <w:rFonts w:ascii="Book Antiqua" w:hAnsi="Book Antiqua"/>
                <w:sz w:val="18"/>
                <w:szCs w:val="18"/>
              </w:rPr>
            </w:pPr>
            <w:r>
              <w:rPr>
                <w:rFonts w:ascii="Book Antiqua" w:hAnsi="Book Antiqua" w:hint="eastAsia"/>
                <w:sz w:val="18"/>
                <w:szCs w:val="18"/>
              </w:rPr>
              <w:lastRenderedPageBreak/>
              <w:t>流程</w:t>
            </w:r>
            <w:r>
              <w:rPr>
                <w:rFonts w:ascii="Book Antiqua" w:hAnsi="Book Antiqua"/>
                <w:sz w:val="18"/>
                <w:szCs w:val="18"/>
              </w:rPr>
              <w:t>图</w:t>
            </w:r>
          </w:p>
        </w:tc>
        <w:tc>
          <w:tcPr>
            <w:tcW w:w="7529" w:type="dxa"/>
          </w:tcPr>
          <w:p w14:paraId="5A7312FC" w14:textId="77777777" w:rsidR="004837C2" w:rsidRDefault="005F3D5F">
            <w:pPr>
              <w:rPr>
                <w:rFonts w:ascii="宋体" w:hAnsi="宋体"/>
                <w:sz w:val="18"/>
                <w:szCs w:val="18"/>
              </w:rPr>
            </w:pPr>
            <w:r>
              <w:rPr>
                <w:noProof/>
              </w:rPr>
              <w:drawing>
                <wp:inline distT="0" distB="0" distL="0" distR="0" wp14:anchorId="6088BCF7" wp14:editId="78C64896">
                  <wp:extent cx="4479290" cy="3012440"/>
                  <wp:effectExtent l="0" t="0" r="16510" b="16510"/>
                  <wp:docPr id="178" name="图片 178" descr="https://uploader.shimo.im/f/YhNdsBmQgdY1ncPt.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s://uploader.shimo.im/f/YhNdsBmQgdY1ncPt.png!thumbnai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515333" cy="3036551"/>
                          </a:xfrm>
                          <a:prstGeom prst="rect">
                            <a:avLst/>
                          </a:prstGeom>
                          <a:noFill/>
                          <a:ln>
                            <a:noFill/>
                          </a:ln>
                        </pic:spPr>
                      </pic:pic>
                    </a:graphicData>
                  </a:graphic>
                </wp:inline>
              </w:drawing>
            </w:r>
          </w:p>
        </w:tc>
      </w:tr>
      <w:tr w:rsidR="004837C2" w14:paraId="0233281E" w14:textId="77777777">
        <w:trPr>
          <w:jc w:val="center"/>
        </w:trPr>
        <w:tc>
          <w:tcPr>
            <w:tcW w:w="1583" w:type="dxa"/>
            <w:shd w:val="clear" w:color="auto" w:fill="F8F8F8"/>
            <w:vAlign w:val="center"/>
          </w:tcPr>
          <w:p w14:paraId="69C58C3A"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5AA16A21" w14:textId="77777777" w:rsidR="004837C2" w:rsidRDefault="005F3D5F">
            <w:r>
              <w:rPr>
                <w:noProof/>
              </w:rPr>
              <w:drawing>
                <wp:inline distT="0" distB="0" distL="0" distR="0" wp14:anchorId="69DBA22B" wp14:editId="29E9393E">
                  <wp:extent cx="4643755" cy="2268855"/>
                  <wp:effectExtent l="0" t="0" r="4445" b="1714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85"/>
                          <a:stretch>
                            <a:fillRect/>
                          </a:stretch>
                        </pic:blipFill>
                        <pic:spPr>
                          <a:xfrm>
                            <a:off x="0" y="0"/>
                            <a:ext cx="4643755" cy="2268855"/>
                          </a:xfrm>
                          <a:prstGeom prst="rect">
                            <a:avLst/>
                          </a:prstGeom>
                        </pic:spPr>
                      </pic:pic>
                    </a:graphicData>
                  </a:graphic>
                </wp:inline>
              </w:drawing>
            </w:r>
          </w:p>
          <w:p w14:paraId="7D7164C0" w14:textId="77777777" w:rsidR="004837C2" w:rsidRDefault="005F3D5F">
            <w:pPr>
              <w:jc w:val="center"/>
              <w:rPr>
                <w:rFonts w:ascii="宋体" w:hAnsi="宋体"/>
                <w:sz w:val="18"/>
                <w:szCs w:val="18"/>
              </w:rPr>
            </w:pPr>
            <w:r>
              <w:rPr>
                <w:rFonts w:ascii="宋体" w:hAnsi="宋体" w:hint="eastAsia"/>
                <w:sz w:val="18"/>
                <w:szCs w:val="18"/>
              </w:rPr>
              <w:t>图1.0.1</w:t>
            </w:r>
          </w:p>
        </w:tc>
      </w:tr>
      <w:tr w:rsidR="004837C2" w14:paraId="10E6AAC5" w14:textId="77777777">
        <w:trPr>
          <w:jc w:val="center"/>
        </w:trPr>
        <w:tc>
          <w:tcPr>
            <w:tcW w:w="1583" w:type="dxa"/>
            <w:shd w:val="clear" w:color="auto" w:fill="F8F8F8"/>
            <w:vAlign w:val="center"/>
          </w:tcPr>
          <w:p w14:paraId="7F96BEDE"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55253ECA"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29CD2CCB" w14:textId="77777777">
        <w:trPr>
          <w:jc w:val="center"/>
        </w:trPr>
        <w:tc>
          <w:tcPr>
            <w:tcW w:w="1583" w:type="dxa"/>
            <w:shd w:val="clear" w:color="auto" w:fill="F8F8F8"/>
            <w:vAlign w:val="center"/>
          </w:tcPr>
          <w:p w14:paraId="7C3203CE"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25C8F78A" w14:textId="77777777" w:rsidR="004837C2" w:rsidRDefault="005F3D5F">
            <w:pPr>
              <w:rPr>
                <w:rFonts w:ascii="Book Antiqua" w:hAnsi="Book Antiqua"/>
                <w:sz w:val="18"/>
                <w:szCs w:val="18"/>
              </w:rPr>
            </w:pPr>
            <w:r>
              <w:rPr>
                <w:rFonts w:ascii="Book Antiqua" w:hAnsi="Book Antiqua" w:hint="eastAsia"/>
                <w:sz w:val="18"/>
                <w:szCs w:val="18"/>
              </w:rPr>
              <w:t>是否</w:t>
            </w:r>
            <w:r>
              <w:rPr>
                <w:rFonts w:ascii="Book Antiqua" w:hAnsi="Book Antiqua"/>
                <w:sz w:val="18"/>
                <w:szCs w:val="18"/>
              </w:rPr>
              <w:t>取消</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否</w:t>
            </w:r>
            <w:r>
              <w:rPr>
                <w:rFonts w:ascii="Book Antiqua" w:hAnsi="Book Antiqua"/>
                <w:sz w:val="18"/>
                <w:szCs w:val="18"/>
              </w:rPr>
              <w:t>、</w:t>
            </w:r>
            <w:r>
              <w:rPr>
                <w:rFonts w:ascii="Book Antiqua" w:hAnsi="Book Antiqua" w:hint="eastAsia"/>
                <w:sz w:val="18"/>
                <w:szCs w:val="18"/>
              </w:rPr>
              <w:t>是</w:t>
            </w:r>
            <w:r>
              <w:rPr>
                <w:rFonts w:ascii="Book Antiqua" w:hAnsi="Book Antiqua"/>
                <w:sz w:val="18"/>
                <w:szCs w:val="18"/>
              </w:rPr>
              <w:t>）</w:t>
            </w:r>
            <w:r>
              <w:rPr>
                <w:rFonts w:ascii="Book Antiqua" w:hAnsi="Book Antiqua" w:hint="eastAsia"/>
                <w:sz w:val="18"/>
                <w:szCs w:val="18"/>
              </w:rPr>
              <w:t>、类型</w:t>
            </w:r>
            <w:r>
              <w:rPr>
                <w:rFonts w:ascii="Book Antiqua" w:hAnsi="Book Antiqua"/>
                <w:sz w:val="18"/>
                <w:szCs w:val="18"/>
              </w:rPr>
              <w:t>（</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退款</w:t>
            </w:r>
            <w:r>
              <w:rPr>
                <w:rFonts w:ascii="Book Antiqua" w:hAnsi="Book Antiqua"/>
                <w:sz w:val="18"/>
                <w:szCs w:val="18"/>
              </w:rPr>
              <w:t>、</w:t>
            </w:r>
            <w:r>
              <w:rPr>
                <w:rFonts w:ascii="Book Antiqua" w:hAnsi="Book Antiqua" w:hint="eastAsia"/>
                <w:sz w:val="18"/>
                <w:szCs w:val="18"/>
              </w:rPr>
              <w:t>退货</w:t>
            </w:r>
            <w:r>
              <w:rPr>
                <w:rFonts w:ascii="Book Antiqua" w:hAnsi="Book Antiqua"/>
                <w:sz w:val="18"/>
                <w:szCs w:val="18"/>
              </w:rPr>
              <w:t>、换货）</w:t>
            </w:r>
            <w:r>
              <w:rPr>
                <w:rFonts w:ascii="Book Antiqua" w:hAnsi="Book Antiqua" w:hint="eastAsia"/>
                <w:sz w:val="18"/>
                <w:szCs w:val="18"/>
              </w:rPr>
              <w:t>、售后</w:t>
            </w:r>
            <w:r>
              <w:rPr>
                <w:rFonts w:ascii="Book Antiqua" w:hAnsi="Book Antiqua"/>
                <w:sz w:val="18"/>
                <w:szCs w:val="18"/>
              </w:rPr>
              <w:t>单号</w:t>
            </w:r>
            <w:r>
              <w:rPr>
                <w:rFonts w:ascii="Book Antiqua" w:hAnsi="Book Antiqua" w:hint="eastAsia"/>
                <w:sz w:val="18"/>
                <w:szCs w:val="18"/>
              </w:rPr>
              <w:t>（精确</w:t>
            </w:r>
            <w:r>
              <w:rPr>
                <w:rFonts w:ascii="Book Antiqua" w:hAnsi="Book Antiqua"/>
                <w:sz w:val="18"/>
                <w:szCs w:val="18"/>
              </w:rPr>
              <w:t>查询）</w:t>
            </w:r>
            <w:r>
              <w:rPr>
                <w:rFonts w:ascii="Book Antiqua" w:hAnsi="Book Antiqua" w:hint="eastAsia"/>
                <w:sz w:val="18"/>
                <w:szCs w:val="18"/>
              </w:rPr>
              <w:t>订单</w:t>
            </w:r>
            <w:r>
              <w:rPr>
                <w:rFonts w:ascii="Book Antiqua" w:hAnsi="Book Antiqua"/>
                <w:sz w:val="18"/>
                <w:szCs w:val="18"/>
              </w:rPr>
              <w:t>号（</w:t>
            </w:r>
            <w:r>
              <w:rPr>
                <w:rFonts w:ascii="Book Antiqua" w:hAnsi="Book Antiqua" w:hint="eastAsia"/>
                <w:sz w:val="18"/>
                <w:szCs w:val="18"/>
              </w:rPr>
              <w:t>精确</w:t>
            </w:r>
            <w:r>
              <w:rPr>
                <w:rFonts w:ascii="Book Antiqua" w:hAnsi="Book Antiqua"/>
                <w:sz w:val="18"/>
                <w:szCs w:val="18"/>
              </w:rPr>
              <w:t>查询）</w:t>
            </w:r>
            <w:r>
              <w:rPr>
                <w:rFonts w:ascii="Book Antiqua" w:hAnsi="Book Antiqua" w:hint="eastAsia"/>
                <w:sz w:val="18"/>
                <w:szCs w:val="18"/>
              </w:rPr>
              <w:t>、</w:t>
            </w:r>
            <w:r>
              <w:rPr>
                <w:rFonts w:ascii="Book Antiqua" w:hAnsi="Book Antiqua"/>
                <w:sz w:val="18"/>
                <w:szCs w:val="18"/>
              </w:rPr>
              <w:t>创建时间</w:t>
            </w:r>
          </w:p>
        </w:tc>
      </w:tr>
      <w:tr w:rsidR="004837C2" w14:paraId="215E058B" w14:textId="77777777">
        <w:trPr>
          <w:jc w:val="center"/>
        </w:trPr>
        <w:tc>
          <w:tcPr>
            <w:tcW w:w="1583" w:type="dxa"/>
            <w:shd w:val="clear" w:color="auto" w:fill="F8F8F8"/>
            <w:vAlign w:val="center"/>
          </w:tcPr>
          <w:p w14:paraId="3F3C4269"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05CC87BF"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443"/>
              <w:gridCol w:w="5670"/>
            </w:tblGrid>
            <w:tr w:rsidR="004837C2" w14:paraId="55927537" w14:textId="77777777">
              <w:trPr>
                <w:trHeight w:val="270"/>
              </w:trPr>
              <w:tc>
                <w:tcPr>
                  <w:tcW w:w="144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280567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670" w:type="dxa"/>
                  <w:tcBorders>
                    <w:top w:val="single" w:sz="4" w:space="0" w:color="auto"/>
                    <w:left w:val="nil"/>
                    <w:bottom w:val="single" w:sz="6" w:space="0" w:color="auto"/>
                    <w:right w:val="single" w:sz="6" w:space="0" w:color="auto"/>
                  </w:tcBorders>
                  <w:shd w:val="clear" w:color="000000" w:fill="D9D9D9"/>
                </w:tcPr>
                <w:p w14:paraId="608125C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2CCB46DE"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6EA7B4D7"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670" w:type="dxa"/>
                  <w:tcBorders>
                    <w:top w:val="single" w:sz="6" w:space="0" w:color="auto"/>
                    <w:left w:val="nil"/>
                    <w:bottom w:val="single" w:sz="6" w:space="0" w:color="auto"/>
                    <w:right w:val="single" w:sz="6" w:space="0" w:color="auto"/>
                  </w:tcBorders>
                  <w:vAlign w:val="center"/>
                </w:tcPr>
                <w:p w14:paraId="32D1919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58E0666D"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0D6A738A" w14:textId="77777777" w:rsidR="004837C2" w:rsidRDefault="005F3D5F">
                  <w:pPr>
                    <w:widowControl/>
                    <w:jc w:val="left"/>
                    <w:rPr>
                      <w:rFonts w:ascii="Book Antiqua" w:hAnsi="Book Antiqua"/>
                      <w:sz w:val="18"/>
                      <w:szCs w:val="18"/>
                    </w:rPr>
                  </w:pPr>
                  <w:r>
                    <w:rPr>
                      <w:rFonts w:ascii="Book Antiqua" w:hAnsi="Book Antiqua" w:hint="eastAsia"/>
                      <w:sz w:val="18"/>
                      <w:szCs w:val="18"/>
                    </w:rPr>
                    <w:t>售后单号</w:t>
                  </w:r>
                </w:p>
              </w:tc>
              <w:tc>
                <w:tcPr>
                  <w:tcW w:w="5670" w:type="dxa"/>
                  <w:tcBorders>
                    <w:top w:val="single" w:sz="6" w:space="0" w:color="auto"/>
                    <w:left w:val="nil"/>
                    <w:bottom w:val="single" w:sz="6" w:space="0" w:color="auto"/>
                    <w:right w:val="single" w:sz="6" w:space="0" w:color="auto"/>
                  </w:tcBorders>
                  <w:vAlign w:val="center"/>
                </w:tcPr>
                <w:p w14:paraId="47DF342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系统</w:t>
                  </w:r>
                  <w:r>
                    <w:rPr>
                      <w:rFonts w:ascii="宋体" w:hAnsi="宋体" w:cs="宋体"/>
                      <w:color w:val="000000"/>
                      <w:kern w:val="0"/>
                      <w:sz w:val="22"/>
                      <w:szCs w:val="22"/>
                    </w:rPr>
                    <w:t>自动生成</w:t>
                  </w:r>
                  <w:r>
                    <w:rPr>
                      <w:rFonts w:ascii="宋体" w:hAnsi="宋体" w:cs="宋体" w:hint="eastAsia"/>
                      <w:color w:val="000000"/>
                      <w:kern w:val="0"/>
                      <w:sz w:val="22"/>
                      <w:szCs w:val="22"/>
                    </w:rPr>
                    <w:t>；</w:t>
                  </w:r>
                </w:p>
              </w:tc>
            </w:tr>
            <w:tr w:rsidR="004837C2" w14:paraId="151CC8E3"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33C64E85"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关联</w:t>
                  </w:r>
                  <w:r>
                    <w:rPr>
                      <w:rFonts w:ascii="Book Antiqua" w:hAnsi="Book Antiqua"/>
                      <w:sz w:val="18"/>
                      <w:szCs w:val="18"/>
                    </w:rPr>
                    <w:t>订单号</w:t>
                  </w:r>
                </w:p>
              </w:tc>
              <w:tc>
                <w:tcPr>
                  <w:tcW w:w="5670" w:type="dxa"/>
                  <w:tcBorders>
                    <w:top w:val="single" w:sz="6" w:space="0" w:color="auto"/>
                    <w:left w:val="nil"/>
                    <w:bottom w:val="single" w:sz="6" w:space="0" w:color="auto"/>
                    <w:right w:val="single" w:sz="6" w:space="0" w:color="auto"/>
                  </w:tcBorders>
                  <w:vAlign w:val="center"/>
                </w:tcPr>
                <w:p w14:paraId="59BF25DF" w14:textId="77777777" w:rsidR="004837C2" w:rsidRDefault="004837C2">
                  <w:pPr>
                    <w:widowControl/>
                    <w:jc w:val="left"/>
                    <w:rPr>
                      <w:rFonts w:ascii="宋体" w:hAnsi="宋体" w:cs="宋体"/>
                      <w:color w:val="000000"/>
                      <w:kern w:val="0"/>
                      <w:sz w:val="22"/>
                      <w:szCs w:val="22"/>
                    </w:rPr>
                  </w:pPr>
                </w:p>
              </w:tc>
            </w:tr>
            <w:tr w:rsidR="004837C2" w14:paraId="0E34AC5D"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0C535D06"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款项处理</w:t>
                  </w:r>
                  <w:r>
                    <w:rPr>
                      <w:rFonts w:ascii="Book Antiqua" w:hAnsi="Book Antiqua"/>
                      <w:sz w:val="18"/>
                      <w:szCs w:val="18"/>
                    </w:rPr>
                    <w:t>方式</w:t>
                  </w:r>
                </w:p>
              </w:tc>
              <w:tc>
                <w:tcPr>
                  <w:tcW w:w="5670" w:type="dxa"/>
                  <w:tcBorders>
                    <w:top w:val="single" w:sz="6" w:space="0" w:color="auto"/>
                    <w:left w:val="nil"/>
                    <w:bottom w:val="single" w:sz="6" w:space="0" w:color="auto"/>
                    <w:right w:val="single" w:sz="6" w:space="0" w:color="auto"/>
                  </w:tcBorders>
                  <w:vAlign w:val="center"/>
                </w:tcPr>
                <w:p w14:paraId="75245743"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无</w:t>
                  </w:r>
                  <w:r>
                    <w:rPr>
                      <w:rFonts w:ascii="宋体" w:hAnsi="宋体" w:cs="宋体"/>
                      <w:color w:val="000000"/>
                      <w:kern w:val="0"/>
                      <w:sz w:val="22"/>
                      <w:szCs w:val="22"/>
                    </w:rPr>
                    <w:t>、</w:t>
                  </w:r>
                  <w:r>
                    <w:rPr>
                      <w:rFonts w:ascii="宋体" w:hAnsi="宋体" w:cs="宋体" w:hint="eastAsia"/>
                      <w:color w:val="000000"/>
                      <w:kern w:val="0"/>
                      <w:sz w:val="22"/>
                      <w:szCs w:val="22"/>
                    </w:rPr>
                    <w:t>补款</w:t>
                  </w:r>
                  <w:r>
                    <w:rPr>
                      <w:rFonts w:ascii="宋体" w:hAnsi="宋体" w:cs="宋体"/>
                      <w:color w:val="000000"/>
                      <w:kern w:val="0"/>
                      <w:sz w:val="22"/>
                      <w:szCs w:val="22"/>
                    </w:rPr>
                    <w:t>、退款</w:t>
                  </w:r>
                </w:p>
              </w:tc>
            </w:tr>
            <w:tr w:rsidR="004837C2" w14:paraId="3CC7658C"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15C52B8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商品是否</w:t>
                  </w:r>
                  <w:r>
                    <w:rPr>
                      <w:rFonts w:ascii="Book Antiqua" w:hAnsi="Book Antiqua"/>
                      <w:sz w:val="18"/>
                      <w:szCs w:val="18"/>
                    </w:rPr>
                    <w:t>退回</w:t>
                  </w:r>
                </w:p>
              </w:tc>
              <w:tc>
                <w:tcPr>
                  <w:tcW w:w="5670" w:type="dxa"/>
                  <w:tcBorders>
                    <w:top w:val="single" w:sz="6" w:space="0" w:color="auto"/>
                    <w:left w:val="nil"/>
                    <w:bottom w:val="single" w:sz="6" w:space="0" w:color="auto"/>
                    <w:right w:val="single" w:sz="6" w:space="0" w:color="auto"/>
                  </w:tcBorders>
                  <w:vAlign w:val="center"/>
                </w:tcPr>
                <w:p w14:paraId="482489C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退回</w:t>
                  </w:r>
                  <w:r>
                    <w:rPr>
                      <w:rFonts w:ascii="宋体" w:hAnsi="宋体" w:cs="宋体"/>
                      <w:color w:val="000000"/>
                      <w:kern w:val="0"/>
                      <w:sz w:val="22"/>
                      <w:szCs w:val="22"/>
                    </w:rPr>
                    <w:t>、</w:t>
                  </w:r>
                  <w:r>
                    <w:rPr>
                      <w:rFonts w:ascii="宋体" w:hAnsi="宋体" w:cs="宋体" w:hint="eastAsia"/>
                      <w:color w:val="000000"/>
                      <w:kern w:val="0"/>
                      <w:sz w:val="22"/>
                      <w:szCs w:val="22"/>
                    </w:rPr>
                    <w:t>不</w:t>
                  </w:r>
                  <w:r>
                    <w:rPr>
                      <w:rFonts w:ascii="宋体" w:hAnsi="宋体" w:cs="宋体"/>
                      <w:color w:val="000000"/>
                      <w:kern w:val="0"/>
                      <w:sz w:val="22"/>
                      <w:szCs w:val="22"/>
                    </w:rPr>
                    <w:t>退回</w:t>
                  </w:r>
                </w:p>
              </w:tc>
            </w:tr>
            <w:tr w:rsidR="004837C2" w14:paraId="6BDBF6B0"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488F912A"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是否重新</w:t>
                  </w:r>
                  <w:r>
                    <w:rPr>
                      <w:rFonts w:ascii="Book Antiqua" w:hAnsi="Book Antiqua"/>
                      <w:sz w:val="18"/>
                      <w:szCs w:val="18"/>
                    </w:rPr>
                    <w:t>发货</w:t>
                  </w:r>
                </w:p>
              </w:tc>
              <w:tc>
                <w:tcPr>
                  <w:tcW w:w="5670" w:type="dxa"/>
                  <w:tcBorders>
                    <w:top w:val="single" w:sz="6" w:space="0" w:color="auto"/>
                    <w:left w:val="nil"/>
                    <w:bottom w:val="single" w:sz="6" w:space="0" w:color="auto"/>
                    <w:right w:val="single" w:sz="6" w:space="0" w:color="auto"/>
                  </w:tcBorders>
                  <w:vAlign w:val="center"/>
                </w:tcPr>
                <w:p w14:paraId="46C0C1E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发货</w:t>
                  </w:r>
                  <w:r>
                    <w:rPr>
                      <w:rFonts w:ascii="宋体" w:hAnsi="宋体" w:cs="宋体"/>
                      <w:color w:val="000000"/>
                      <w:kern w:val="0"/>
                      <w:sz w:val="22"/>
                      <w:szCs w:val="22"/>
                    </w:rPr>
                    <w:t>、不发货</w:t>
                  </w:r>
                </w:p>
              </w:tc>
            </w:tr>
            <w:tr w:rsidR="004837C2" w14:paraId="08350C5B"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70939F1E" w14:textId="77777777" w:rsidR="004837C2" w:rsidRDefault="005F3D5F">
                  <w:pPr>
                    <w:widowControl/>
                    <w:jc w:val="left"/>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时间</w:t>
                  </w:r>
                </w:p>
              </w:tc>
              <w:tc>
                <w:tcPr>
                  <w:tcW w:w="5670" w:type="dxa"/>
                  <w:tcBorders>
                    <w:top w:val="single" w:sz="6" w:space="0" w:color="auto"/>
                    <w:left w:val="nil"/>
                    <w:bottom w:val="single" w:sz="6" w:space="0" w:color="auto"/>
                    <w:right w:val="single" w:sz="6" w:space="0" w:color="auto"/>
                  </w:tcBorders>
                  <w:vAlign w:val="center"/>
                </w:tcPr>
                <w:p w14:paraId="6A4C325D"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售后</w:t>
                  </w:r>
                  <w:r>
                    <w:rPr>
                      <w:rFonts w:ascii="宋体" w:hAnsi="宋体" w:cs="宋体"/>
                      <w:color w:val="000000"/>
                      <w:kern w:val="0"/>
                      <w:sz w:val="22"/>
                      <w:szCs w:val="22"/>
                    </w:rPr>
                    <w:t>单创建的时间</w:t>
                  </w:r>
                </w:p>
              </w:tc>
            </w:tr>
            <w:tr w:rsidR="004837C2" w14:paraId="04327F2C" w14:textId="77777777">
              <w:trPr>
                <w:trHeight w:val="270"/>
              </w:trPr>
              <w:tc>
                <w:tcPr>
                  <w:tcW w:w="1443" w:type="dxa"/>
                  <w:tcBorders>
                    <w:top w:val="nil"/>
                    <w:left w:val="single" w:sz="4" w:space="0" w:color="auto"/>
                    <w:bottom w:val="single" w:sz="4" w:space="0" w:color="auto"/>
                    <w:right w:val="single" w:sz="4" w:space="0" w:color="auto"/>
                  </w:tcBorders>
                  <w:shd w:val="clear" w:color="auto" w:fill="auto"/>
                  <w:noWrap/>
                  <w:vAlign w:val="center"/>
                </w:tcPr>
                <w:p w14:paraId="7627A81E"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670" w:type="dxa"/>
                  <w:tcBorders>
                    <w:top w:val="single" w:sz="6" w:space="0" w:color="auto"/>
                    <w:left w:val="nil"/>
                    <w:bottom w:val="single" w:sz="6" w:space="0" w:color="auto"/>
                    <w:right w:val="single" w:sz="6" w:space="0" w:color="auto"/>
                  </w:tcBorders>
                  <w:vAlign w:val="center"/>
                </w:tcPr>
                <w:p w14:paraId="6A69756A" w14:textId="77777777" w:rsidR="004837C2" w:rsidRDefault="005F3D5F">
                  <w:pPr>
                    <w:widowControl/>
                    <w:jc w:val="left"/>
                    <w:rPr>
                      <w:ins w:id="90" w:author="Administrator" w:date="2019-02-26T15:56:00Z"/>
                      <w:rFonts w:ascii="宋体" w:hAnsi="宋体" w:cs="宋体"/>
                      <w:color w:val="000000"/>
                      <w:kern w:val="0"/>
                      <w:sz w:val="22"/>
                      <w:szCs w:val="22"/>
                    </w:rPr>
                  </w:pPr>
                  <w:ins w:id="91" w:author="Administrator" w:date="2019-02-26T15:56:00Z">
                    <w:r>
                      <w:rPr>
                        <w:rFonts w:ascii="宋体" w:hAnsi="宋体" w:cs="宋体" w:hint="eastAsia"/>
                        <w:color w:val="000000"/>
                        <w:kern w:val="0"/>
                        <w:sz w:val="22"/>
                        <w:szCs w:val="22"/>
                      </w:rPr>
                      <w:t>取消</w:t>
                    </w:r>
                    <w:r>
                      <w:rPr>
                        <w:rFonts w:ascii="宋体" w:hAnsi="宋体" w:cs="宋体"/>
                        <w:color w:val="000000"/>
                        <w:kern w:val="0"/>
                        <w:sz w:val="22"/>
                        <w:szCs w:val="22"/>
                      </w:rPr>
                      <w:t>；</w:t>
                    </w:r>
                  </w:ins>
                </w:p>
                <w:tbl>
                  <w:tblPr>
                    <w:tblStyle w:val="af5"/>
                    <w:tblW w:w="5723" w:type="dxa"/>
                    <w:tblLayout w:type="fixed"/>
                    <w:tblLook w:val="04A0" w:firstRow="1" w:lastRow="0" w:firstColumn="1" w:lastColumn="0" w:noHBand="0" w:noVBand="1"/>
                  </w:tblPr>
                  <w:tblGrid>
                    <w:gridCol w:w="1907"/>
                    <w:gridCol w:w="1241"/>
                    <w:gridCol w:w="2575"/>
                  </w:tblGrid>
                  <w:tr w:rsidR="004837C2" w14:paraId="3D2295DC" w14:textId="77777777">
                    <w:trPr>
                      <w:del w:id="92" w:author="Administrator" w:date="2019-02-26T15:56:00Z"/>
                    </w:trPr>
                    <w:tc>
                      <w:tcPr>
                        <w:tcW w:w="1907" w:type="dxa"/>
                        <w:shd w:val="clear" w:color="auto" w:fill="F2F2F2" w:themeFill="background1" w:themeFillShade="F2"/>
                      </w:tcPr>
                      <w:p w14:paraId="6ACA60B6" w14:textId="77777777" w:rsidR="004837C2" w:rsidRDefault="005F3D5F">
                        <w:pPr>
                          <w:widowControl/>
                          <w:jc w:val="left"/>
                          <w:rPr>
                            <w:del w:id="93" w:author="Administrator" w:date="2019-02-26T15:56:00Z"/>
                            <w:rFonts w:ascii="宋体" w:hAnsi="宋体" w:cs="宋体"/>
                            <w:color w:val="000000"/>
                            <w:kern w:val="0"/>
                            <w:sz w:val="22"/>
                            <w:szCs w:val="22"/>
                          </w:rPr>
                        </w:pPr>
                        <w:del w:id="94" w:author="Administrator" w:date="2019-02-26T15:56:00Z">
                          <w:r>
                            <w:rPr>
                              <w:rFonts w:ascii="宋体" w:hAnsi="宋体" w:cs="宋体" w:hint="eastAsia"/>
                              <w:color w:val="000000"/>
                              <w:kern w:val="0"/>
                              <w:sz w:val="22"/>
                              <w:szCs w:val="22"/>
                            </w:rPr>
                            <w:delText>仓库</w:delText>
                          </w:r>
                        </w:del>
                      </w:p>
                    </w:tc>
                    <w:tc>
                      <w:tcPr>
                        <w:tcW w:w="1241" w:type="dxa"/>
                        <w:shd w:val="clear" w:color="auto" w:fill="F2F2F2" w:themeFill="background1" w:themeFillShade="F2"/>
                      </w:tcPr>
                      <w:p w14:paraId="70ED13F6" w14:textId="77777777" w:rsidR="004837C2" w:rsidRDefault="005F3D5F">
                        <w:pPr>
                          <w:widowControl/>
                          <w:jc w:val="left"/>
                          <w:rPr>
                            <w:del w:id="95" w:author="Administrator" w:date="2019-02-26T15:56:00Z"/>
                            <w:rFonts w:ascii="宋体" w:hAnsi="宋体" w:cs="宋体"/>
                            <w:color w:val="000000"/>
                            <w:kern w:val="0"/>
                            <w:sz w:val="22"/>
                            <w:szCs w:val="22"/>
                          </w:rPr>
                        </w:pPr>
                        <w:del w:id="96" w:author="Administrator" w:date="2019-02-26T15:56:00Z">
                          <w:r>
                            <w:rPr>
                              <w:rFonts w:ascii="宋体" w:hAnsi="宋体" w:cs="宋体" w:hint="eastAsia"/>
                              <w:color w:val="000000"/>
                              <w:kern w:val="0"/>
                              <w:sz w:val="22"/>
                              <w:szCs w:val="22"/>
                            </w:rPr>
                            <w:delText>状态</w:delText>
                          </w:r>
                        </w:del>
                      </w:p>
                    </w:tc>
                    <w:tc>
                      <w:tcPr>
                        <w:tcW w:w="2575" w:type="dxa"/>
                        <w:shd w:val="clear" w:color="auto" w:fill="F2F2F2" w:themeFill="background1" w:themeFillShade="F2"/>
                      </w:tcPr>
                      <w:p w14:paraId="5223A94B" w14:textId="77777777" w:rsidR="004837C2" w:rsidRDefault="005F3D5F">
                        <w:pPr>
                          <w:widowControl/>
                          <w:jc w:val="left"/>
                          <w:rPr>
                            <w:del w:id="97" w:author="Administrator" w:date="2019-02-26T15:56:00Z"/>
                            <w:rFonts w:ascii="宋体" w:hAnsi="宋体" w:cs="宋体"/>
                            <w:color w:val="000000"/>
                            <w:kern w:val="0"/>
                            <w:sz w:val="22"/>
                            <w:szCs w:val="22"/>
                          </w:rPr>
                        </w:pPr>
                        <w:del w:id="98" w:author="Administrator" w:date="2019-02-26T15:56:00Z">
                          <w:r>
                            <w:rPr>
                              <w:rFonts w:ascii="宋体" w:hAnsi="宋体" w:cs="宋体" w:hint="eastAsia"/>
                              <w:color w:val="000000"/>
                              <w:kern w:val="0"/>
                              <w:sz w:val="22"/>
                              <w:szCs w:val="22"/>
                            </w:rPr>
                            <w:delText>操作</w:delText>
                          </w:r>
                        </w:del>
                      </w:p>
                    </w:tc>
                  </w:tr>
                  <w:tr w:rsidR="004837C2" w14:paraId="6F4CBD89" w14:textId="77777777">
                    <w:trPr>
                      <w:del w:id="99" w:author="Administrator" w:date="2019-02-26T15:56:00Z"/>
                    </w:trPr>
                    <w:tc>
                      <w:tcPr>
                        <w:tcW w:w="1907" w:type="dxa"/>
                      </w:tcPr>
                      <w:p w14:paraId="72DBFD2C" w14:textId="77777777" w:rsidR="004837C2" w:rsidRDefault="005F3D5F">
                        <w:pPr>
                          <w:widowControl/>
                          <w:jc w:val="left"/>
                          <w:rPr>
                            <w:del w:id="100" w:author="Administrator" w:date="2019-02-26T15:56:00Z"/>
                            <w:rFonts w:ascii="宋体" w:hAnsi="宋体" w:cs="宋体"/>
                            <w:color w:val="000000"/>
                            <w:kern w:val="0"/>
                            <w:sz w:val="22"/>
                            <w:szCs w:val="22"/>
                          </w:rPr>
                        </w:pPr>
                        <w:del w:id="101" w:author="Administrator" w:date="2019-02-26T15:56:00Z">
                          <w:r>
                            <w:rPr>
                              <w:rFonts w:ascii="宋体" w:hAnsi="宋体" w:cs="宋体" w:hint="eastAsia"/>
                              <w:color w:val="000000"/>
                              <w:kern w:val="0"/>
                              <w:sz w:val="22"/>
                              <w:szCs w:val="22"/>
                            </w:rPr>
                            <w:delText>自定义仓库</w:delText>
                          </w:r>
                        </w:del>
                      </w:p>
                    </w:tc>
                    <w:tc>
                      <w:tcPr>
                        <w:tcW w:w="1241" w:type="dxa"/>
                      </w:tcPr>
                      <w:p w14:paraId="7C8C8288" w14:textId="77777777" w:rsidR="004837C2" w:rsidRDefault="005F3D5F">
                        <w:pPr>
                          <w:widowControl/>
                          <w:jc w:val="left"/>
                          <w:rPr>
                            <w:del w:id="102" w:author="Administrator" w:date="2019-02-26T15:56:00Z"/>
                            <w:rFonts w:ascii="宋体" w:hAnsi="宋体" w:cs="宋体"/>
                            <w:color w:val="000000"/>
                            <w:kern w:val="0"/>
                            <w:sz w:val="22"/>
                            <w:szCs w:val="22"/>
                          </w:rPr>
                        </w:pPr>
                        <w:del w:id="103" w:author="Administrator" w:date="2019-02-26T15:56:00Z">
                          <w:r>
                            <w:rPr>
                              <w:rFonts w:ascii="宋体" w:hAnsi="宋体" w:cs="宋体" w:hint="eastAsia"/>
                              <w:color w:val="000000"/>
                              <w:kern w:val="0"/>
                              <w:sz w:val="22"/>
                              <w:szCs w:val="22"/>
                            </w:rPr>
                            <w:delText>所有</w:delText>
                          </w:r>
                        </w:del>
                      </w:p>
                    </w:tc>
                    <w:tc>
                      <w:tcPr>
                        <w:tcW w:w="2575" w:type="dxa"/>
                      </w:tcPr>
                      <w:p w14:paraId="35789DDB" w14:textId="77777777" w:rsidR="004837C2" w:rsidRDefault="005F3D5F">
                        <w:pPr>
                          <w:widowControl/>
                          <w:jc w:val="left"/>
                          <w:rPr>
                            <w:del w:id="104" w:author="Administrator" w:date="2019-02-26T15:56:00Z"/>
                            <w:rFonts w:ascii="宋体" w:hAnsi="宋体" w:cs="宋体"/>
                            <w:color w:val="000000"/>
                            <w:kern w:val="0"/>
                            <w:sz w:val="22"/>
                            <w:szCs w:val="22"/>
                          </w:rPr>
                        </w:pPr>
                        <w:del w:id="105" w:author="Administrator" w:date="2019-02-26T15:56:00Z">
                          <w:r>
                            <w:rPr>
                              <w:rFonts w:ascii="宋体" w:hAnsi="宋体" w:cs="宋体" w:hint="eastAsia"/>
                              <w:color w:val="000000"/>
                              <w:kern w:val="0"/>
                              <w:sz w:val="22"/>
                              <w:szCs w:val="22"/>
                            </w:rPr>
                            <w:delText>查看</w:delText>
                          </w:r>
                          <w:r>
                            <w:rPr>
                              <w:rFonts w:ascii="宋体" w:hAnsi="宋体" w:cs="宋体"/>
                              <w:color w:val="000000"/>
                              <w:kern w:val="0"/>
                              <w:sz w:val="22"/>
                              <w:szCs w:val="22"/>
                            </w:rPr>
                            <w:delText>、</w:delText>
                          </w:r>
                          <w:r>
                            <w:rPr>
                              <w:rFonts w:ascii="宋体" w:hAnsi="宋体" w:cs="宋体" w:hint="eastAsia"/>
                              <w:color w:val="000000"/>
                              <w:kern w:val="0"/>
                              <w:sz w:val="22"/>
                              <w:szCs w:val="22"/>
                            </w:rPr>
                            <w:delText>编辑</w:delText>
                          </w:r>
                        </w:del>
                      </w:p>
                    </w:tc>
                  </w:tr>
                  <w:tr w:rsidR="004837C2" w14:paraId="52F222EF" w14:textId="77777777">
                    <w:trPr>
                      <w:del w:id="106" w:author="Administrator" w:date="2019-02-26T15:56:00Z"/>
                    </w:trPr>
                    <w:tc>
                      <w:tcPr>
                        <w:tcW w:w="1907" w:type="dxa"/>
                      </w:tcPr>
                      <w:p w14:paraId="6E102EF2" w14:textId="77777777" w:rsidR="004837C2" w:rsidRDefault="005F3D5F">
                        <w:pPr>
                          <w:widowControl/>
                          <w:jc w:val="left"/>
                          <w:rPr>
                            <w:del w:id="107" w:author="Administrator" w:date="2019-02-26T15:56:00Z"/>
                            <w:rFonts w:ascii="宋体" w:hAnsi="宋体" w:cs="宋体"/>
                            <w:color w:val="000000"/>
                            <w:kern w:val="0"/>
                            <w:sz w:val="22"/>
                            <w:szCs w:val="22"/>
                          </w:rPr>
                        </w:pPr>
                        <w:del w:id="108" w:author="Administrator" w:date="2019-02-26T15:56:00Z">
                          <w:r>
                            <w:rPr>
                              <w:rFonts w:ascii="宋体" w:hAnsi="宋体" w:cs="宋体" w:hint="eastAsia"/>
                              <w:color w:val="000000"/>
                              <w:kern w:val="0"/>
                              <w:sz w:val="22"/>
                              <w:szCs w:val="22"/>
                            </w:rPr>
                            <w:delText>速贸</w:delText>
                          </w:r>
                          <w:r>
                            <w:rPr>
                              <w:rFonts w:ascii="宋体" w:hAnsi="宋体" w:cs="宋体"/>
                              <w:color w:val="000000"/>
                              <w:kern w:val="0"/>
                              <w:sz w:val="22"/>
                              <w:szCs w:val="22"/>
                            </w:rPr>
                            <w:delText>仓库</w:delText>
                          </w:r>
                        </w:del>
                      </w:p>
                    </w:tc>
                    <w:tc>
                      <w:tcPr>
                        <w:tcW w:w="1241" w:type="dxa"/>
                      </w:tcPr>
                      <w:p w14:paraId="7DE5F59E" w14:textId="77777777" w:rsidR="004837C2" w:rsidRDefault="005F3D5F">
                        <w:pPr>
                          <w:widowControl/>
                          <w:jc w:val="left"/>
                          <w:rPr>
                            <w:del w:id="109" w:author="Administrator" w:date="2019-02-26T15:56:00Z"/>
                            <w:rFonts w:ascii="宋体" w:hAnsi="宋体" w:cs="宋体"/>
                            <w:color w:val="000000"/>
                            <w:kern w:val="0"/>
                            <w:sz w:val="22"/>
                            <w:szCs w:val="22"/>
                          </w:rPr>
                        </w:pPr>
                        <w:del w:id="110" w:author="Administrator" w:date="2019-02-26T15:56:00Z">
                          <w:r>
                            <w:rPr>
                              <w:rFonts w:ascii="宋体" w:hAnsi="宋体" w:cs="宋体" w:hint="eastAsia"/>
                              <w:color w:val="000000"/>
                              <w:kern w:val="0"/>
                              <w:sz w:val="22"/>
                              <w:szCs w:val="22"/>
                            </w:rPr>
                            <w:delText>授权</w:delText>
                          </w:r>
                          <w:r>
                            <w:rPr>
                              <w:rFonts w:ascii="宋体" w:hAnsi="宋体" w:cs="宋体"/>
                              <w:color w:val="000000"/>
                              <w:kern w:val="0"/>
                              <w:sz w:val="22"/>
                              <w:szCs w:val="22"/>
                            </w:rPr>
                            <w:delText>成功</w:delText>
                          </w:r>
                        </w:del>
                      </w:p>
                    </w:tc>
                    <w:tc>
                      <w:tcPr>
                        <w:tcW w:w="2575" w:type="dxa"/>
                      </w:tcPr>
                      <w:p w14:paraId="7A0CAA67" w14:textId="77777777" w:rsidR="004837C2" w:rsidRDefault="005F3D5F">
                        <w:pPr>
                          <w:widowControl/>
                          <w:jc w:val="left"/>
                          <w:rPr>
                            <w:del w:id="111" w:author="Administrator" w:date="2019-02-26T15:56:00Z"/>
                            <w:rFonts w:ascii="宋体" w:hAnsi="宋体" w:cs="宋体"/>
                            <w:color w:val="000000"/>
                            <w:kern w:val="0"/>
                            <w:sz w:val="22"/>
                            <w:szCs w:val="22"/>
                          </w:rPr>
                        </w:pPr>
                        <w:del w:id="112" w:author="Administrator" w:date="2019-02-26T15:56:00Z">
                          <w:r>
                            <w:rPr>
                              <w:rFonts w:ascii="宋体" w:hAnsi="宋体" w:cs="宋体" w:hint="eastAsia"/>
                              <w:color w:val="000000"/>
                              <w:kern w:val="0"/>
                              <w:sz w:val="22"/>
                              <w:szCs w:val="22"/>
                            </w:rPr>
                            <w:delText>查看</w:delText>
                          </w:r>
                          <w:r>
                            <w:rPr>
                              <w:rFonts w:ascii="宋体" w:hAnsi="宋体" w:cs="宋体"/>
                              <w:color w:val="000000"/>
                              <w:kern w:val="0"/>
                              <w:sz w:val="22"/>
                              <w:szCs w:val="22"/>
                            </w:rPr>
                            <w:delText>、取消授权</w:delText>
                          </w:r>
                        </w:del>
                      </w:p>
                    </w:tc>
                  </w:tr>
                  <w:tr w:rsidR="004837C2" w14:paraId="258D3677" w14:textId="77777777">
                    <w:trPr>
                      <w:del w:id="113" w:author="Administrator" w:date="2019-02-26T15:56:00Z"/>
                    </w:trPr>
                    <w:tc>
                      <w:tcPr>
                        <w:tcW w:w="1907" w:type="dxa"/>
                      </w:tcPr>
                      <w:p w14:paraId="2E330BDC" w14:textId="77777777" w:rsidR="004837C2" w:rsidRDefault="005F3D5F">
                        <w:pPr>
                          <w:widowControl/>
                          <w:jc w:val="left"/>
                          <w:rPr>
                            <w:del w:id="114" w:author="Administrator" w:date="2019-02-26T15:56:00Z"/>
                            <w:rFonts w:ascii="宋体" w:hAnsi="宋体" w:cs="宋体"/>
                            <w:color w:val="000000"/>
                            <w:kern w:val="0"/>
                            <w:sz w:val="22"/>
                            <w:szCs w:val="22"/>
                          </w:rPr>
                        </w:pPr>
                        <w:del w:id="115" w:author="Administrator" w:date="2019-02-26T15:56:00Z">
                          <w:r>
                            <w:rPr>
                              <w:rFonts w:ascii="宋体" w:hAnsi="宋体" w:cs="宋体" w:hint="eastAsia"/>
                              <w:color w:val="000000"/>
                              <w:kern w:val="0"/>
                              <w:sz w:val="22"/>
                              <w:szCs w:val="22"/>
                            </w:rPr>
                            <w:delText>速贸</w:delText>
                          </w:r>
                          <w:r>
                            <w:rPr>
                              <w:rFonts w:ascii="宋体" w:hAnsi="宋体" w:cs="宋体"/>
                              <w:color w:val="000000"/>
                              <w:kern w:val="0"/>
                              <w:sz w:val="22"/>
                              <w:szCs w:val="22"/>
                            </w:rPr>
                            <w:delText>仓储</w:delText>
                          </w:r>
                        </w:del>
                      </w:p>
                    </w:tc>
                    <w:tc>
                      <w:tcPr>
                        <w:tcW w:w="1241" w:type="dxa"/>
                      </w:tcPr>
                      <w:p w14:paraId="775AB303" w14:textId="77777777" w:rsidR="004837C2" w:rsidRDefault="005F3D5F">
                        <w:pPr>
                          <w:widowControl/>
                          <w:jc w:val="left"/>
                          <w:rPr>
                            <w:del w:id="116" w:author="Administrator" w:date="2019-02-26T15:56:00Z"/>
                            <w:rFonts w:ascii="宋体" w:hAnsi="宋体" w:cs="宋体"/>
                            <w:color w:val="000000"/>
                            <w:kern w:val="0"/>
                            <w:sz w:val="22"/>
                            <w:szCs w:val="22"/>
                          </w:rPr>
                        </w:pPr>
                        <w:del w:id="117" w:author="Administrator" w:date="2019-02-26T15:56:00Z">
                          <w:r>
                            <w:rPr>
                              <w:rFonts w:ascii="宋体" w:hAnsi="宋体" w:cs="宋体" w:hint="eastAsia"/>
                              <w:color w:val="000000"/>
                              <w:kern w:val="0"/>
                              <w:sz w:val="22"/>
                              <w:szCs w:val="22"/>
                            </w:rPr>
                            <w:delText>授权</w:delText>
                          </w:r>
                          <w:r>
                            <w:rPr>
                              <w:rFonts w:ascii="宋体" w:hAnsi="宋体" w:cs="宋体"/>
                              <w:color w:val="000000"/>
                              <w:kern w:val="0"/>
                              <w:sz w:val="22"/>
                              <w:szCs w:val="22"/>
                            </w:rPr>
                            <w:delText>失败</w:delText>
                          </w:r>
                        </w:del>
                      </w:p>
                    </w:tc>
                    <w:tc>
                      <w:tcPr>
                        <w:tcW w:w="2575" w:type="dxa"/>
                      </w:tcPr>
                      <w:p w14:paraId="6D926DDA" w14:textId="77777777" w:rsidR="004837C2" w:rsidRDefault="005F3D5F">
                        <w:pPr>
                          <w:widowControl/>
                          <w:jc w:val="left"/>
                          <w:rPr>
                            <w:del w:id="118" w:author="Administrator" w:date="2019-02-26T15:56:00Z"/>
                            <w:rFonts w:ascii="宋体" w:hAnsi="宋体" w:cs="宋体"/>
                            <w:color w:val="000000"/>
                            <w:kern w:val="0"/>
                            <w:sz w:val="22"/>
                            <w:szCs w:val="22"/>
                          </w:rPr>
                        </w:pPr>
                        <w:del w:id="119" w:author="Administrator" w:date="2019-02-26T15:56:00Z">
                          <w:r>
                            <w:rPr>
                              <w:rFonts w:ascii="宋体" w:hAnsi="宋体" w:cs="宋体" w:hint="eastAsia"/>
                              <w:color w:val="000000"/>
                              <w:kern w:val="0"/>
                              <w:sz w:val="22"/>
                              <w:szCs w:val="22"/>
                            </w:rPr>
                            <w:delText>查看</w:delText>
                          </w:r>
                          <w:r>
                            <w:rPr>
                              <w:rFonts w:ascii="宋体" w:hAnsi="宋体" w:cs="宋体"/>
                              <w:color w:val="000000"/>
                              <w:kern w:val="0"/>
                              <w:sz w:val="22"/>
                              <w:szCs w:val="22"/>
                            </w:rPr>
                            <w:delText>、重新授权</w:delText>
                          </w:r>
                        </w:del>
                      </w:p>
                    </w:tc>
                  </w:tr>
                </w:tbl>
                <w:p w14:paraId="356F26DB" w14:textId="77777777" w:rsidR="004837C2" w:rsidRDefault="004837C2">
                  <w:pPr>
                    <w:widowControl/>
                    <w:jc w:val="left"/>
                    <w:rPr>
                      <w:rFonts w:ascii="宋体" w:hAnsi="宋体" w:cs="宋体"/>
                      <w:color w:val="000000"/>
                      <w:kern w:val="0"/>
                      <w:sz w:val="22"/>
                      <w:szCs w:val="22"/>
                    </w:rPr>
                  </w:pPr>
                </w:p>
              </w:tc>
            </w:tr>
          </w:tbl>
          <w:p w14:paraId="204565C5" w14:textId="77777777" w:rsidR="004837C2" w:rsidRDefault="004837C2">
            <w:pPr>
              <w:rPr>
                <w:rFonts w:ascii="Book Antiqua" w:hAnsi="Book Antiqua"/>
                <w:sz w:val="18"/>
                <w:szCs w:val="18"/>
              </w:rPr>
            </w:pPr>
          </w:p>
        </w:tc>
      </w:tr>
      <w:tr w:rsidR="004837C2" w14:paraId="0153603C" w14:textId="77777777">
        <w:trPr>
          <w:trHeight w:val="379"/>
          <w:jc w:val="center"/>
          <w:ins w:id="120" w:author="Administrator" w:date="2019-02-26T15:56:00Z"/>
        </w:trPr>
        <w:tc>
          <w:tcPr>
            <w:tcW w:w="1583" w:type="dxa"/>
            <w:shd w:val="clear" w:color="auto" w:fill="F8F8F8"/>
            <w:vAlign w:val="center"/>
          </w:tcPr>
          <w:p w14:paraId="2F076A35" w14:textId="77777777" w:rsidR="004837C2" w:rsidRDefault="005F3D5F">
            <w:pPr>
              <w:rPr>
                <w:ins w:id="121" w:author="Administrator" w:date="2019-02-26T15:56:00Z"/>
                <w:rFonts w:ascii="Book Antiqua" w:hAnsi="Book Antiqua"/>
                <w:sz w:val="18"/>
                <w:szCs w:val="18"/>
              </w:rPr>
            </w:pPr>
            <w:ins w:id="122" w:author="Administrator" w:date="2019-02-26T15:56:00Z">
              <w:r>
                <w:rPr>
                  <w:rFonts w:ascii="Book Antiqua" w:hAnsi="Book Antiqua" w:hint="eastAsia"/>
                  <w:sz w:val="18"/>
                  <w:szCs w:val="18"/>
                </w:rPr>
                <w:lastRenderedPageBreak/>
                <w:t>前置</w:t>
              </w:r>
              <w:r>
                <w:rPr>
                  <w:rFonts w:ascii="Book Antiqua" w:hAnsi="Book Antiqua"/>
                  <w:sz w:val="18"/>
                  <w:szCs w:val="18"/>
                </w:rPr>
                <w:t>条件</w:t>
              </w:r>
            </w:ins>
          </w:p>
        </w:tc>
        <w:tc>
          <w:tcPr>
            <w:tcW w:w="7529" w:type="dxa"/>
          </w:tcPr>
          <w:p w14:paraId="4A823C62" w14:textId="77777777" w:rsidR="004837C2" w:rsidRDefault="005F3D5F">
            <w:pPr>
              <w:rPr>
                <w:ins w:id="123" w:author="Administrator" w:date="2019-02-26T15:56:00Z"/>
                <w:rFonts w:ascii="Book Antiqua" w:hAnsi="Book Antiqua"/>
                <w:sz w:val="18"/>
                <w:szCs w:val="18"/>
              </w:rPr>
            </w:pPr>
            <w:ins w:id="124" w:author="Administrator" w:date="2019-02-26T15:56:00Z">
              <w:r>
                <w:rPr>
                  <w:rFonts w:ascii="Book Antiqua" w:hAnsi="Book Antiqua" w:hint="eastAsia"/>
                  <w:sz w:val="18"/>
                  <w:szCs w:val="18"/>
                </w:rPr>
                <w:t>“已</w:t>
              </w:r>
              <w:r>
                <w:rPr>
                  <w:rFonts w:ascii="Book Antiqua" w:hAnsi="Book Antiqua"/>
                  <w:sz w:val="18"/>
                  <w:szCs w:val="18"/>
                </w:rPr>
                <w:t>发货订单</w:t>
              </w:r>
              <w:r>
                <w:rPr>
                  <w:rFonts w:ascii="Book Antiqua" w:hAnsi="Book Antiqua" w:hint="eastAsia"/>
                  <w:sz w:val="18"/>
                  <w:szCs w:val="18"/>
                </w:rPr>
                <w:t>、</w:t>
              </w:r>
              <w:r>
                <w:rPr>
                  <w:rFonts w:ascii="Book Antiqua" w:hAnsi="Book Antiqua"/>
                  <w:sz w:val="18"/>
                  <w:szCs w:val="18"/>
                </w:rPr>
                <w:t>部分发货订单</w:t>
              </w:r>
              <w:r>
                <w:rPr>
                  <w:rFonts w:ascii="Book Antiqua" w:hAnsi="Book Antiqua" w:hint="eastAsia"/>
                  <w:sz w:val="18"/>
                  <w:szCs w:val="18"/>
                </w:rPr>
                <w:t>的</w:t>
              </w:r>
              <w:r>
                <w:rPr>
                  <w:rFonts w:ascii="Book Antiqua" w:hAnsi="Book Antiqua"/>
                  <w:sz w:val="18"/>
                  <w:szCs w:val="18"/>
                </w:rPr>
                <w:t>已发货部分商品</w:t>
              </w:r>
              <w:r>
                <w:rPr>
                  <w:rFonts w:ascii="Book Antiqua" w:hAnsi="Book Antiqua" w:hint="eastAsia"/>
                  <w:sz w:val="18"/>
                  <w:szCs w:val="18"/>
                </w:rPr>
                <w:t>”</w:t>
              </w:r>
              <w:r>
                <w:rPr>
                  <w:rFonts w:ascii="Book Antiqua" w:hAnsi="Book Antiqua"/>
                  <w:sz w:val="18"/>
                  <w:szCs w:val="18"/>
                </w:rPr>
                <w:t>可创建售后单；</w:t>
              </w:r>
            </w:ins>
          </w:p>
        </w:tc>
      </w:tr>
      <w:tr w:rsidR="004837C2" w14:paraId="2C664E75" w14:textId="77777777">
        <w:trPr>
          <w:trHeight w:val="561"/>
          <w:jc w:val="center"/>
          <w:ins w:id="125" w:author="Administrator" w:date="2019-02-26T15:56:00Z"/>
        </w:trPr>
        <w:tc>
          <w:tcPr>
            <w:tcW w:w="1583" w:type="dxa"/>
            <w:shd w:val="clear" w:color="auto" w:fill="F8F8F8"/>
            <w:vAlign w:val="center"/>
          </w:tcPr>
          <w:p w14:paraId="769F8F19" w14:textId="77777777" w:rsidR="004837C2" w:rsidRDefault="005F3D5F">
            <w:pPr>
              <w:rPr>
                <w:ins w:id="126" w:author="Administrator" w:date="2019-02-26T15:56:00Z"/>
                <w:rFonts w:ascii="Book Antiqua" w:hAnsi="Book Antiqua"/>
                <w:sz w:val="18"/>
                <w:szCs w:val="18"/>
              </w:rPr>
            </w:pPr>
            <w:ins w:id="127" w:author="Administrator" w:date="2019-02-26T15:56:00Z">
              <w:r>
                <w:rPr>
                  <w:rFonts w:ascii="Book Antiqua" w:hAnsi="Book Antiqua" w:hint="eastAsia"/>
                  <w:sz w:val="18"/>
                  <w:szCs w:val="18"/>
                </w:rPr>
                <w:t>功能描述</w:t>
              </w:r>
            </w:ins>
          </w:p>
        </w:tc>
        <w:tc>
          <w:tcPr>
            <w:tcW w:w="7529" w:type="dxa"/>
          </w:tcPr>
          <w:p w14:paraId="62419FDA" w14:textId="77777777" w:rsidR="004837C2" w:rsidRDefault="005F3D5F">
            <w:pPr>
              <w:rPr>
                <w:ins w:id="128" w:author="Administrator" w:date="2019-02-26T15:56:00Z"/>
                <w:rFonts w:ascii="Book Antiqua" w:hAnsi="Book Antiqua"/>
                <w:b/>
                <w:sz w:val="18"/>
                <w:szCs w:val="18"/>
              </w:rPr>
            </w:pPr>
            <w:ins w:id="129" w:author="Administrator" w:date="2019-02-26T15:56:00Z">
              <w:r>
                <w:rPr>
                  <w:rFonts w:ascii="Book Antiqua" w:hAnsi="Book Antiqua" w:hint="eastAsia"/>
                  <w:b/>
                  <w:sz w:val="18"/>
                  <w:szCs w:val="18"/>
                </w:rPr>
                <w:t>描述</w:t>
              </w:r>
            </w:ins>
          </w:p>
          <w:p w14:paraId="0A9E579F" w14:textId="77777777" w:rsidR="004837C2" w:rsidRDefault="005F3D5F">
            <w:pPr>
              <w:pStyle w:val="afb"/>
              <w:numPr>
                <w:ilvl w:val="0"/>
                <w:numId w:val="56"/>
              </w:numPr>
              <w:rPr>
                <w:ins w:id="130" w:author="Administrator" w:date="2019-02-26T15:56:00Z"/>
                <w:rFonts w:ascii="Book Antiqua" w:hAnsi="Book Antiqua"/>
                <w:color w:val="FF0000"/>
                <w:sz w:val="18"/>
                <w:szCs w:val="18"/>
              </w:rPr>
            </w:pPr>
            <w:ins w:id="131" w:author="Administrator" w:date="2019-02-26T15:56:00Z">
              <w:r>
                <w:rPr>
                  <w:rFonts w:ascii="Book Antiqua" w:hAnsi="Book Antiqua" w:hint="eastAsia"/>
                  <w:color w:val="000000" w:themeColor="text1"/>
                  <w:sz w:val="18"/>
                  <w:szCs w:val="18"/>
                </w:rPr>
                <w:t>创建</w:t>
              </w:r>
              <w:r>
                <w:rPr>
                  <w:rFonts w:ascii="Book Antiqua" w:hAnsi="Book Antiqua"/>
                  <w:color w:val="000000" w:themeColor="text1"/>
                  <w:sz w:val="18"/>
                  <w:szCs w:val="18"/>
                </w:rPr>
                <w:t>售后单</w:t>
              </w:r>
            </w:ins>
          </w:p>
          <w:p w14:paraId="7794380A" w14:textId="77777777" w:rsidR="004837C2" w:rsidRDefault="005F3D5F">
            <w:pPr>
              <w:rPr>
                <w:ins w:id="132" w:author="Administrator" w:date="2019-02-26T15:56:00Z"/>
                <w:rFonts w:ascii="Book Antiqua" w:hAnsi="Book Antiqua"/>
                <w:b/>
                <w:sz w:val="18"/>
                <w:szCs w:val="18"/>
              </w:rPr>
            </w:pPr>
            <w:ins w:id="133" w:author="Administrator" w:date="2019-02-26T15:56:00Z">
              <w:r>
                <w:rPr>
                  <w:rFonts w:ascii="Book Antiqua" w:hAnsi="Book Antiqua" w:hint="eastAsia"/>
                  <w:b/>
                  <w:sz w:val="18"/>
                  <w:szCs w:val="18"/>
                </w:rPr>
                <w:t>过程</w:t>
              </w:r>
            </w:ins>
          </w:p>
          <w:p w14:paraId="0C36CA34" w14:textId="77777777" w:rsidR="004837C2" w:rsidRDefault="005F3D5F">
            <w:pPr>
              <w:pStyle w:val="afb"/>
              <w:numPr>
                <w:ilvl w:val="0"/>
                <w:numId w:val="56"/>
              </w:numPr>
              <w:rPr>
                <w:ins w:id="134" w:author="Administrator" w:date="2019-02-26T15:56:00Z"/>
                <w:rFonts w:ascii="Book Antiqua" w:hAnsi="Book Antiqua"/>
                <w:sz w:val="18"/>
                <w:szCs w:val="18"/>
              </w:rPr>
            </w:pPr>
            <w:ins w:id="135" w:author="Administrator" w:date="2019-02-26T15:56:00Z">
              <w:r>
                <w:rPr>
                  <w:rFonts w:ascii="Book Antiqua" w:hAnsi="Book Antiqua" w:hint="eastAsia"/>
                  <w:sz w:val="18"/>
                  <w:szCs w:val="18"/>
                </w:rPr>
                <w:t>订单详情</w:t>
              </w:r>
              <w:r>
                <w:rPr>
                  <w:rFonts w:ascii="Book Antiqua" w:hAnsi="Book Antiqua"/>
                  <w:sz w:val="18"/>
                  <w:szCs w:val="18"/>
                </w:rPr>
                <w:t>页，点击</w:t>
              </w:r>
              <w:r>
                <w:rPr>
                  <w:rFonts w:ascii="Book Antiqua" w:hAnsi="Book Antiqua" w:hint="eastAsia"/>
                  <w:sz w:val="18"/>
                  <w:szCs w:val="18"/>
                </w:rPr>
                <w:t>“</w:t>
              </w:r>
              <w:r>
                <w:rPr>
                  <w:rFonts w:ascii="Book Antiqua" w:hAnsi="Book Antiqua"/>
                  <w:sz w:val="18"/>
                  <w:szCs w:val="18"/>
                </w:rPr>
                <w:t>创建售后单</w:t>
              </w:r>
              <w:r>
                <w:rPr>
                  <w:rFonts w:ascii="Book Antiqua" w:hAnsi="Book Antiqua"/>
                  <w:sz w:val="18"/>
                  <w:szCs w:val="18"/>
                </w:rPr>
                <w:t>”</w:t>
              </w:r>
              <w:r>
                <w:rPr>
                  <w:rFonts w:ascii="Book Antiqua" w:hAnsi="Book Antiqua" w:hint="eastAsia"/>
                  <w:sz w:val="18"/>
                  <w:szCs w:val="18"/>
                </w:rPr>
                <w:t>；</w:t>
              </w:r>
            </w:ins>
          </w:p>
          <w:p w14:paraId="2CF7D607" w14:textId="77777777" w:rsidR="004837C2" w:rsidRDefault="005F3D5F">
            <w:pPr>
              <w:pStyle w:val="afb"/>
              <w:numPr>
                <w:ilvl w:val="0"/>
                <w:numId w:val="56"/>
              </w:numPr>
              <w:rPr>
                <w:ins w:id="136" w:author="Administrator" w:date="2019-02-26T15:56:00Z"/>
                <w:rFonts w:ascii="Book Antiqua" w:hAnsi="Book Antiqua"/>
                <w:color w:val="000000" w:themeColor="text1"/>
                <w:sz w:val="18"/>
                <w:szCs w:val="18"/>
              </w:rPr>
            </w:pPr>
            <w:ins w:id="137" w:author="Administrator" w:date="2019-02-26T15:56:00Z">
              <w:r>
                <w:rPr>
                  <w:rFonts w:ascii="Book Antiqua" w:hAnsi="Book Antiqua" w:hint="eastAsia"/>
                  <w:color w:val="000000" w:themeColor="text1"/>
                  <w:sz w:val="18"/>
                  <w:szCs w:val="18"/>
                </w:rPr>
                <w:t>售后</w:t>
              </w:r>
              <w:r>
                <w:rPr>
                  <w:rFonts w:ascii="Book Antiqua" w:hAnsi="Book Antiqua"/>
                  <w:color w:val="000000" w:themeColor="text1"/>
                  <w:sz w:val="18"/>
                  <w:szCs w:val="18"/>
                </w:rPr>
                <w:t>单管理</w:t>
              </w:r>
              <w:r>
                <w:rPr>
                  <w:rFonts w:ascii="Book Antiqua" w:hAnsi="Book Antiqua" w:hint="eastAsia"/>
                  <w:color w:val="000000" w:themeColor="text1"/>
                  <w:sz w:val="18"/>
                  <w:szCs w:val="18"/>
                </w:rPr>
                <w:t>页面</w:t>
              </w:r>
              <w:r>
                <w:rPr>
                  <w:rFonts w:ascii="Book Antiqua" w:hAnsi="Book Antiqua"/>
                  <w:color w:val="000000" w:themeColor="text1"/>
                  <w:sz w:val="18"/>
                  <w:szCs w:val="18"/>
                </w:rPr>
                <w:t>，点击</w:t>
              </w:r>
              <w:r>
                <w:rPr>
                  <w:rFonts w:ascii="Book Antiqua" w:hAnsi="Book Antiqua"/>
                  <w:color w:val="000000" w:themeColor="text1"/>
                  <w:sz w:val="18"/>
                  <w:szCs w:val="18"/>
                </w:rPr>
                <w:t>“</w:t>
              </w:r>
              <w:r>
                <w:rPr>
                  <w:rFonts w:ascii="Book Antiqua" w:hAnsi="Book Antiqua"/>
                  <w:color w:val="000000" w:themeColor="text1"/>
                  <w:sz w:val="18"/>
                  <w:szCs w:val="18"/>
                </w:rPr>
                <w:t>创建售后单</w:t>
              </w:r>
              <w:r>
                <w:rPr>
                  <w:rFonts w:ascii="Book Antiqua" w:hAnsi="Book Antiqua"/>
                  <w:color w:val="000000" w:themeColor="text1"/>
                  <w:sz w:val="18"/>
                  <w:szCs w:val="18"/>
                </w:rPr>
                <w:t>”</w:t>
              </w:r>
              <w:r>
                <w:rPr>
                  <w:rFonts w:ascii="Book Antiqua" w:hAnsi="Book Antiqua"/>
                  <w:color w:val="000000" w:themeColor="text1"/>
                  <w:sz w:val="18"/>
                  <w:szCs w:val="18"/>
                </w:rPr>
                <w:t>，输入</w:t>
              </w:r>
              <w:r>
                <w:rPr>
                  <w:rFonts w:ascii="Book Antiqua" w:hAnsi="Book Antiqua"/>
                  <w:color w:val="000000" w:themeColor="text1"/>
                  <w:sz w:val="18"/>
                  <w:szCs w:val="18"/>
                </w:rPr>
                <w:t>“</w:t>
              </w:r>
              <w:r>
                <w:rPr>
                  <w:rFonts w:ascii="Book Antiqua" w:hAnsi="Book Antiqua"/>
                  <w:color w:val="000000" w:themeColor="text1"/>
                  <w:sz w:val="18"/>
                  <w:szCs w:val="18"/>
                </w:rPr>
                <w:t>订单号</w:t>
              </w:r>
              <w:r>
                <w:rPr>
                  <w:rFonts w:ascii="Book Antiqua" w:hAnsi="Book Antiqua"/>
                  <w:color w:val="000000" w:themeColor="text1"/>
                  <w:sz w:val="18"/>
                  <w:szCs w:val="18"/>
                </w:rPr>
                <w:t>”</w:t>
              </w:r>
              <w:r>
                <w:rPr>
                  <w:rFonts w:ascii="Book Antiqua" w:hAnsi="Book Antiqua" w:hint="eastAsia"/>
                  <w:color w:val="000000" w:themeColor="text1"/>
                  <w:sz w:val="18"/>
                  <w:szCs w:val="18"/>
                </w:rPr>
                <w:t>，</w:t>
              </w:r>
              <w:r>
                <w:rPr>
                  <w:rFonts w:ascii="Book Antiqua" w:hAnsi="Book Antiqua"/>
                  <w:color w:val="000000" w:themeColor="text1"/>
                  <w:sz w:val="18"/>
                  <w:szCs w:val="18"/>
                </w:rPr>
                <w:t>点击确定；</w:t>
              </w:r>
            </w:ins>
          </w:p>
          <w:p w14:paraId="3ADA99AB" w14:textId="77777777" w:rsidR="004837C2" w:rsidRDefault="005F3D5F">
            <w:pPr>
              <w:pStyle w:val="afb"/>
              <w:numPr>
                <w:ilvl w:val="0"/>
                <w:numId w:val="56"/>
              </w:numPr>
              <w:rPr>
                <w:ins w:id="138" w:author="Administrator" w:date="2019-02-26T15:56:00Z"/>
                <w:rFonts w:ascii="Book Antiqua" w:hAnsi="Book Antiqua"/>
                <w:color w:val="000000" w:themeColor="text1"/>
                <w:sz w:val="18"/>
                <w:szCs w:val="18"/>
              </w:rPr>
            </w:pPr>
            <w:r>
              <w:rPr>
                <w:rFonts w:ascii="Book Antiqua" w:hAnsi="Book Antiqua" w:hint="eastAsia"/>
                <w:color w:val="000000" w:themeColor="text1"/>
                <w:sz w:val="18"/>
                <w:szCs w:val="18"/>
              </w:rPr>
              <w:t>设置</w:t>
            </w:r>
            <w:ins w:id="139" w:author="Administrator" w:date="2019-02-26T15:56:00Z">
              <w:r>
                <w:rPr>
                  <w:rFonts w:ascii="Book Antiqua" w:hAnsi="Book Antiqua" w:hint="eastAsia"/>
                  <w:color w:val="000000" w:themeColor="text1"/>
                  <w:sz w:val="18"/>
                  <w:szCs w:val="18"/>
                </w:rPr>
                <w:t>需</w:t>
              </w:r>
              <w:r>
                <w:rPr>
                  <w:rFonts w:ascii="Book Antiqua" w:hAnsi="Book Antiqua"/>
                  <w:color w:val="000000" w:themeColor="text1"/>
                  <w:sz w:val="18"/>
                  <w:szCs w:val="18"/>
                </w:rPr>
                <w:t>处理售后的产品</w:t>
              </w:r>
            </w:ins>
            <w:r>
              <w:rPr>
                <w:rFonts w:ascii="Book Antiqua" w:hAnsi="Book Antiqua" w:hint="eastAsia"/>
                <w:color w:val="000000" w:themeColor="text1"/>
                <w:sz w:val="18"/>
                <w:szCs w:val="18"/>
              </w:rPr>
              <w:t>数量</w:t>
            </w:r>
            <w:ins w:id="140" w:author="Administrator" w:date="2019-02-26T15:56:00Z">
              <w:r>
                <w:rPr>
                  <w:rFonts w:ascii="Book Antiqua" w:hAnsi="Book Antiqua"/>
                  <w:color w:val="000000" w:themeColor="text1"/>
                  <w:sz w:val="18"/>
                  <w:szCs w:val="18"/>
                </w:rPr>
                <w:t>；</w:t>
              </w:r>
            </w:ins>
          </w:p>
          <w:p w14:paraId="6F4607C4" w14:textId="77777777" w:rsidR="004837C2" w:rsidRDefault="005F3D5F">
            <w:pPr>
              <w:pStyle w:val="afb"/>
              <w:numPr>
                <w:ilvl w:val="0"/>
                <w:numId w:val="56"/>
              </w:numPr>
              <w:rPr>
                <w:ins w:id="141" w:author="Administrator" w:date="2019-02-26T15:56:00Z"/>
                <w:rFonts w:ascii="Book Antiqua" w:hAnsi="Book Antiqua"/>
                <w:color w:val="000000" w:themeColor="text1"/>
                <w:sz w:val="18"/>
                <w:szCs w:val="18"/>
              </w:rPr>
            </w:pPr>
            <w:ins w:id="142" w:author="Administrator" w:date="2019-02-26T15:56:00Z">
              <w:r>
                <w:rPr>
                  <w:rFonts w:ascii="Book Antiqua" w:hAnsi="Book Antiqua" w:hint="eastAsia"/>
                  <w:color w:val="000000" w:themeColor="text1"/>
                  <w:sz w:val="18"/>
                  <w:szCs w:val="18"/>
                </w:rPr>
                <w:t>选择</w:t>
              </w:r>
              <w:r>
                <w:rPr>
                  <w:rFonts w:ascii="Book Antiqua" w:hAnsi="Book Antiqua"/>
                  <w:color w:val="000000" w:themeColor="text1"/>
                  <w:sz w:val="18"/>
                  <w:szCs w:val="18"/>
                </w:rPr>
                <w:t>处理方式；</w:t>
              </w:r>
            </w:ins>
          </w:p>
          <w:p w14:paraId="6CA4D174" w14:textId="77777777" w:rsidR="004837C2" w:rsidRDefault="005F3D5F">
            <w:pPr>
              <w:pStyle w:val="afb"/>
              <w:numPr>
                <w:ilvl w:val="0"/>
                <w:numId w:val="56"/>
              </w:numPr>
              <w:rPr>
                <w:ins w:id="143" w:author="Administrator" w:date="2019-02-26T15:56:00Z"/>
                <w:rFonts w:ascii="Book Antiqua" w:hAnsi="Book Antiqua"/>
                <w:color w:val="000000" w:themeColor="text1"/>
                <w:sz w:val="18"/>
                <w:szCs w:val="18"/>
              </w:rPr>
            </w:pPr>
            <w:ins w:id="144" w:author="Administrator" w:date="2019-02-26T15:56:00Z">
              <w:r>
                <w:rPr>
                  <w:rFonts w:ascii="Book Antiqua" w:hAnsi="Book Antiqua" w:hint="eastAsia"/>
                  <w:color w:val="000000" w:themeColor="text1"/>
                  <w:sz w:val="18"/>
                  <w:szCs w:val="18"/>
                </w:rPr>
                <w:t>勾选</w:t>
              </w:r>
              <w:r>
                <w:rPr>
                  <w:rFonts w:ascii="Book Antiqua" w:hAnsi="Book Antiqua"/>
                  <w:color w:val="000000" w:themeColor="text1"/>
                  <w:sz w:val="18"/>
                  <w:szCs w:val="18"/>
                </w:rPr>
                <w:t>需要</w:t>
              </w:r>
              <w:r>
                <w:rPr>
                  <w:rFonts w:ascii="Book Antiqua" w:hAnsi="Book Antiqua" w:hint="eastAsia"/>
                  <w:color w:val="000000" w:themeColor="text1"/>
                  <w:sz w:val="18"/>
                  <w:szCs w:val="18"/>
                </w:rPr>
                <w:t>“</w:t>
              </w:r>
              <w:r>
                <w:rPr>
                  <w:rFonts w:ascii="Book Antiqua" w:hAnsi="Book Antiqua"/>
                  <w:color w:val="000000" w:themeColor="text1"/>
                  <w:sz w:val="18"/>
                  <w:szCs w:val="18"/>
                </w:rPr>
                <w:t>补款</w:t>
              </w:r>
              <w:r>
                <w:rPr>
                  <w:rFonts w:ascii="Book Antiqua" w:hAnsi="Book Antiqua"/>
                  <w:color w:val="000000" w:themeColor="text1"/>
                  <w:sz w:val="18"/>
                  <w:szCs w:val="18"/>
                </w:rPr>
                <w:t>”</w:t>
              </w:r>
              <w:r>
                <w:rPr>
                  <w:rFonts w:ascii="Book Antiqua" w:hAnsi="Book Antiqua"/>
                  <w:color w:val="000000" w:themeColor="text1"/>
                  <w:sz w:val="18"/>
                  <w:szCs w:val="18"/>
                </w:rPr>
                <w:t>还是</w:t>
              </w:r>
              <w:r>
                <w:rPr>
                  <w:rFonts w:ascii="Book Antiqua" w:hAnsi="Book Antiqua"/>
                  <w:color w:val="000000" w:themeColor="text1"/>
                  <w:sz w:val="18"/>
                  <w:szCs w:val="18"/>
                </w:rPr>
                <w:t>“</w:t>
              </w:r>
              <w:r>
                <w:rPr>
                  <w:rFonts w:ascii="Book Antiqua" w:hAnsi="Book Antiqua"/>
                  <w:color w:val="000000" w:themeColor="text1"/>
                  <w:sz w:val="18"/>
                  <w:szCs w:val="18"/>
                </w:rPr>
                <w:t>退款</w:t>
              </w:r>
              <w:r>
                <w:rPr>
                  <w:rFonts w:ascii="Book Antiqua" w:hAnsi="Book Antiqua"/>
                  <w:color w:val="000000" w:themeColor="text1"/>
                  <w:sz w:val="18"/>
                  <w:szCs w:val="18"/>
                </w:rPr>
                <w:t>”</w:t>
              </w:r>
              <w:r>
                <w:rPr>
                  <w:rFonts w:ascii="Book Antiqua" w:hAnsi="Book Antiqua" w:hint="eastAsia"/>
                  <w:color w:val="000000" w:themeColor="text1"/>
                  <w:sz w:val="18"/>
                  <w:szCs w:val="18"/>
                </w:rPr>
                <w:t>；</w:t>
              </w:r>
            </w:ins>
          </w:p>
          <w:p w14:paraId="0A0434AC" w14:textId="77777777" w:rsidR="004837C2" w:rsidRDefault="005F3D5F">
            <w:pPr>
              <w:pStyle w:val="afb"/>
              <w:numPr>
                <w:ilvl w:val="0"/>
                <w:numId w:val="56"/>
              </w:numPr>
              <w:rPr>
                <w:rFonts w:ascii="Book Antiqua" w:hAnsi="Book Antiqua"/>
                <w:color w:val="000000" w:themeColor="text1"/>
                <w:sz w:val="18"/>
                <w:szCs w:val="18"/>
              </w:rPr>
            </w:pPr>
            <w:ins w:id="145" w:author="Administrator" w:date="2019-02-26T15:56:00Z">
              <w:r>
                <w:rPr>
                  <w:rFonts w:ascii="Book Antiqua" w:hAnsi="Book Antiqua" w:hint="eastAsia"/>
                  <w:color w:val="000000" w:themeColor="text1"/>
                  <w:sz w:val="18"/>
                  <w:szCs w:val="18"/>
                </w:rPr>
                <w:t>点击</w:t>
              </w:r>
              <w:r>
                <w:rPr>
                  <w:rFonts w:ascii="Book Antiqua" w:hAnsi="Book Antiqua"/>
                  <w:color w:val="000000" w:themeColor="text1"/>
                  <w:sz w:val="18"/>
                  <w:szCs w:val="18"/>
                </w:rPr>
                <w:t>“</w:t>
              </w:r>
              <w:r>
                <w:rPr>
                  <w:rFonts w:ascii="Book Antiqua" w:hAnsi="Book Antiqua" w:hint="eastAsia"/>
                  <w:color w:val="000000" w:themeColor="text1"/>
                  <w:sz w:val="18"/>
                  <w:szCs w:val="18"/>
                </w:rPr>
                <w:t>创建</w:t>
              </w:r>
              <w:r>
                <w:rPr>
                  <w:rFonts w:ascii="Book Antiqua" w:hAnsi="Book Antiqua"/>
                  <w:color w:val="000000" w:themeColor="text1"/>
                  <w:sz w:val="18"/>
                  <w:szCs w:val="18"/>
                </w:rPr>
                <w:t>售后单</w:t>
              </w:r>
              <w:r>
                <w:rPr>
                  <w:rFonts w:ascii="Book Antiqua" w:hAnsi="Book Antiqua"/>
                  <w:color w:val="000000" w:themeColor="text1"/>
                  <w:sz w:val="18"/>
                  <w:szCs w:val="18"/>
                </w:rPr>
                <w:t>”,</w:t>
              </w:r>
              <w:r>
                <w:rPr>
                  <w:rFonts w:ascii="Book Antiqua" w:hAnsi="Book Antiqua" w:hint="eastAsia"/>
                  <w:color w:val="000000" w:themeColor="text1"/>
                  <w:sz w:val="18"/>
                  <w:szCs w:val="18"/>
                </w:rPr>
                <w:t>创建</w:t>
              </w:r>
              <w:r>
                <w:rPr>
                  <w:rFonts w:ascii="Book Antiqua" w:hAnsi="Book Antiqua"/>
                  <w:color w:val="000000" w:themeColor="text1"/>
                  <w:sz w:val="18"/>
                  <w:szCs w:val="18"/>
                </w:rPr>
                <w:t>成功；</w:t>
              </w:r>
            </w:ins>
          </w:p>
          <w:p w14:paraId="5E6562C1"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p>
          <w:p w14:paraId="728A6FC2" w14:textId="77777777" w:rsidR="004837C2" w:rsidRDefault="005F3D5F">
            <w:pPr>
              <w:pStyle w:val="afb"/>
              <w:numPr>
                <w:ilvl w:val="0"/>
                <w:numId w:val="56"/>
              </w:numPr>
            </w:pPr>
            <w:r>
              <w:rPr>
                <w:rFonts w:ascii="Book Antiqua" w:hAnsi="Book Antiqua"/>
                <w:color w:val="000000" w:themeColor="text1"/>
                <w:sz w:val="18"/>
                <w:szCs w:val="18"/>
              </w:rPr>
              <w:t>售后单号的生成规则：</w:t>
            </w:r>
            <w:r>
              <w:t>RMA+</w:t>
            </w:r>
            <w:r>
              <w:t>订单号</w:t>
            </w:r>
            <w:r>
              <w:rPr>
                <w:rFonts w:hint="eastAsia"/>
              </w:rPr>
              <w:t>-</w:t>
            </w:r>
            <w:r>
              <w:t>1</w:t>
            </w:r>
            <w:r>
              <w:rPr>
                <w:rFonts w:hint="eastAsia"/>
              </w:rPr>
              <w:t>、</w:t>
            </w:r>
            <w:r>
              <w:t>RMA-</w:t>
            </w:r>
            <w:r>
              <w:t>订单号</w:t>
            </w:r>
            <w:r>
              <w:t>-2</w:t>
            </w:r>
            <w:r>
              <w:rPr>
                <w:rFonts w:hint="eastAsia"/>
              </w:rPr>
              <w:t>；</w:t>
            </w:r>
          </w:p>
          <w:p w14:paraId="43EE6A06" w14:textId="77777777" w:rsidR="004837C2" w:rsidRDefault="005F3D5F">
            <w:pPr>
              <w:pStyle w:val="afb"/>
              <w:numPr>
                <w:ilvl w:val="0"/>
                <w:numId w:val="56"/>
              </w:numPr>
              <w:rPr>
                <w:ins w:id="146" w:author="Administrator" w:date="2019-02-26T15:56:00Z"/>
                <w:rFonts w:ascii="Book Antiqua" w:hAnsi="Book Antiqua"/>
                <w:color w:val="000000" w:themeColor="text1"/>
                <w:sz w:val="18"/>
                <w:szCs w:val="18"/>
              </w:rPr>
            </w:pPr>
            <w:r>
              <w:rPr>
                <w:rFonts w:ascii="Book Antiqua" w:hAnsi="Book Antiqua" w:hint="eastAsia"/>
                <w:color w:val="000000" w:themeColor="text1"/>
                <w:sz w:val="18"/>
                <w:szCs w:val="18"/>
              </w:rPr>
              <w:t>一个</w:t>
            </w:r>
            <w:r>
              <w:rPr>
                <w:rFonts w:ascii="Book Antiqua" w:hAnsi="Book Antiqua"/>
                <w:color w:val="000000" w:themeColor="text1"/>
                <w:sz w:val="18"/>
                <w:szCs w:val="18"/>
              </w:rPr>
              <w:t>订单可创建多个</w:t>
            </w:r>
            <w:r>
              <w:rPr>
                <w:rFonts w:ascii="Book Antiqua" w:hAnsi="Book Antiqua" w:hint="eastAsia"/>
                <w:color w:val="000000" w:themeColor="text1"/>
                <w:sz w:val="18"/>
                <w:szCs w:val="18"/>
              </w:rPr>
              <w:t>售后</w:t>
            </w:r>
            <w:r>
              <w:rPr>
                <w:rFonts w:ascii="Book Antiqua" w:hAnsi="Book Antiqua"/>
                <w:color w:val="000000" w:themeColor="text1"/>
                <w:sz w:val="18"/>
                <w:szCs w:val="18"/>
              </w:rPr>
              <w:t>单；</w:t>
            </w:r>
          </w:p>
        </w:tc>
      </w:tr>
      <w:tr w:rsidR="004837C2" w14:paraId="0EFE1B6C" w14:textId="77777777">
        <w:trPr>
          <w:trHeight w:val="561"/>
          <w:jc w:val="center"/>
        </w:trPr>
        <w:tc>
          <w:tcPr>
            <w:tcW w:w="1583" w:type="dxa"/>
            <w:shd w:val="clear" w:color="auto" w:fill="F8F8F8"/>
            <w:vAlign w:val="center"/>
          </w:tcPr>
          <w:p w14:paraId="6BDCB605"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0D3FBDA7" w14:textId="77777777" w:rsidR="004837C2" w:rsidRDefault="005F3D5F">
            <w:pPr>
              <w:rPr>
                <w:del w:id="147" w:author="Administrator" w:date="2019-02-26T15:56:00Z"/>
                <w:rFonts w:ascii="Book Antiqua" w:hAnsi="Book Antiqua"/>
                <w:color w:val="595959" w:themeColor="text1" w:themeTint="A6"/>
                <w:sz w:val="18"/>
                <w:szCs w:val="18"/>
              </w:rPr>
            </w:pPr>
            <w:r>
              <w:rPr>
                <w:noProof/>
              </w:rPr>
              <w:drawing>
                <wp:inline distT="0" distB="0" distL="0" distR="0" wp14:anchorId="7345CF65" wp14:editId="583247A8">
                  <wp:extent cx="4643755" cy="2268855"/>
                  <wp:effectExtent l="0" t="0" r="444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86"/>
                          <a:stretch>
                            <a:fillRect/>
                          </a:stretch>
                        </pic:blipFill>
                        <pic:spPr>
                          <a:xfrm>
                            <a:off x="0" y="0"/>
                            <a:ext cx="4643755" cy="2268855"/>
                          </a:xfrm>
                          <a:prstGeom prst="rect">
                            <a:avLst/>
                          </a:prstGeom>
                        </pic:spPr>
                      </pic:pic>
                    </a:graphicData>
                  </a:graphic>
                </wp:inline>
              </w:drawing>
            </w:r>
            <w:del w:id="148" w:author="Administrator" w:date="2019-02-26T15:56:00Z">
              <w:r>
                <w:rPr>
                  <w:noProof/>
                </w:rPr>
                <w:drawing>
                  <wp:inline distT="0" distB="0" distL="0" distR="0" wp14:anchorId="1BF3DC83" wp14:editId="755F5751">
                    <wp:extent cx="3724275" cy="134302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87"/>
                            <a:stretch>
                              <a:fillRect/>
                            </a:stretch>
                          </pic:blipFill>
                          <pic:spPr>
                            <a:xfrm>
                              <a:off x="0" y="0"/>
                              <a:ext cx="3724275" cy="1343025"/>
                            </a:xfrm>
                            <a:prstGeom prst="rect">
                              <a:avLst/>
                            </a:prstGeom>
                          </pic:spPr>
                        </pic:pic>
                      </a:graphicData>
                    </a:graphic>
                  </wp:inline>
                </w:drawing>
              </w:r>
            </w:del>
          </w:p>
          <w:p w14:paraId="615B6F6E" w14:textId="77777777" w:rsidR="004837C2" w:rsidRDefault="004837C2">
            <w:pPr>
              <w:rPr>
                <w:rFonts w:ascii="Book Antiqua" w:hAnsi="Book Antiqua"/>
                <w:color w:val="595959" w:themeColor="text1" w:themeTint="A6"/>
                <w:sz w:val="18"/>
                <w:szCs w:val="18"/>
              </w:rPr>
            </w:pPr>
          </w:p>
          <w:p w14:paraId="0BCEBEE8" w14:textId="77777777" w:rsidR="004837C2" w:rsidRDefault="005F3D5F">
            <w:pPr>
              <w:jc w:val="center"/>
              <w:rPr>
                <w:ins w:id="149" w:author="Administrator" w:date="2019-02-26T15:56:00Z"/>
                <w:rFonts w:ascii="Book Antiqua" w:hAnsi="Book Antiqua"/>
                <w:color w:val="595959" w:themeColor="text1" w:themeTint="A6"/>
                <w:sz w:val="18"/>
                <w:szCs w:val="18"/>
              </w:rPr>
            </w:pPr>
            <w:ins w:id="150" w:author="Administrator" w:date="2019-02-26T15:56:00Z">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color w:val="595959" w:themeColor="text1" w:themeTint="A6"/>
                  <w:sz w:val="18"/>
                  <w:szCs w:val="18"/>
                </w:rPr>
                <w:t>创建退货售后单</w:t>
              </w:r>
            </w:ins>
          </w:p>
          <w:p w14:paraId="157E8BFF" w14:textId="77777777" w:rsidR="004837C2" w:rsidRDefault="005F3D5F">
            <w:pPr>
              <w:rPr>
                <w:ins w:id="151" w:author="Administrator" w:date="2019-02-26T15:56:00Z"/>
                <w:rFonts w:ascii="Book Antiqua" w:hAnsi="Book Antiqua"/>
                <w:color w:val="595959" w:themeColor="text1" w:themeTint="A6"/>
                <w:sz w:val="18"/>
                <w:szCs w:val="18"/>
              </w:rPr>
            </w:pPr>
            <w:r>
              <w:rPr>
                <w:noProof/>
              </w:rPr>
              <w:drawing>
                <wp:inline distT="0" distB="0" distL="0" distR="0" wp14:anchorId="65A5B470" wp14:editId="210809D3">
                  <wp:extent cx="4643755" cy="2268855"/>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88"/>
                          <a:stretch>
                            <a:fillRect/>
                          </a:stretch>
                        </pic:blipFill>
                        <pic:spPr>
                          <a:xfrm>
                            <a:off x="0" y="0"/>
                            <a:ext cx="4643755" cy="2268855"/>
                          </a:xfrm>
                          <a:prstGeom prst="rect">
                            <a:avLst/>
                          </a:prstGeom>
                        </pic:spPr>
                      </pic:pic>
                    </a:graphicData>
                  </a:graphic>
                </wp:inline>
              </w:drawing>
            </w:r>
          </w:p>
          <w:p w14:paraId="32CD7494" w14:textId="77777777" w:rsidR="004837C2" w:rsidRDefault="005F3D5F">
            <w:pPr>
              <w:jc w:val="center"/>
              <w:rPr>
                <w:rFonts w:ascii="Book Antiqua" w:hAnsi="Book Antiqua"/>
                <w:color w:val="595959" w:themeColor="text1" w:themeTint="A6"/>
                <w:sz w:val="18"/>
                <w:szCs w:val="18"/>
              </w:rPr>
              <w:pPrChange w:id="152" w:author="Administrator" w:date="2019-02-26T15:56:00Z">
                <w:pPr/>
              </w:pPrChange>
            </w:pPr>
            <w:ins w:id="153" w:author="Administrator" w:date="2019-02-26T15:56:00Z">
              <w:r>
                <w:rPr>
                  <w:rFonts w:ascii="Book Antiqua" w:hAnsi="Book Antiqua" w:hint="eastAsia"/>
                  <w:color w:val="595959" w:themeColor="text1" w:themeTint="A6"/>
                  <w:sz w:val="18"/>
                  <w:szCs w:val="18"/>
                </w:rPr>
                <w:t>图</w:t>
              </w:r>
              <w:r>
                <w:rPr>
                  <w:rFonts w:ascii="Book Antiqua" w:hAnsi="Book Antiqua"/>
                  <w:color w:val="595959" w:themeColor="text1" w:themeTint="A6"/>
                  <w:sz w:val="18"/>
                  <w:szCs w:val="18"/>
                </w:rPr>
                <w:t>-</w:t>
              </w:r>
              <w:r>
                <w:rPr>
                  <w:rFonts w:ascii="Book Antiqua" w:hAnsi="Book Antiqua" w:hint="eastAsia"/>
                  <w:color w:val="595959" w:themeColor="text1" w:themeTint="A6"/>
                  <w:sz w:val="18"/>
                  <w:szCs w:val="18"/>
                </w:rPr>
                <w:t>退货</w:t>
              </w:r>
              <w:r>
                <w:rPr>
                  <w:rFonts w:ascii="Book Antiqua" w:hAnsi="Book Antiqua"/>
                  <w:color w:val="595959" w:themeColor="text1" w:themeTint="A6"/>
                  <w:sz w:val="18"/>
                  <w:szCs w:val="18"/>
                </w:rPr>
                <w:t>售后单详情页</w:t>
              </w:r>
            </w:ins>
          </w:p>
        </w:tc>
      </w:tr>
      <w:tr w:rsidR="004837C2" w14:paraId="3F9220AC" w14:textId="77777777">
        <w:trPr>
          <w:trHeight w:val="561"/>
          <w:jc w:val="center"/>
        </w:trPr>
        <w:tc>
          <w:tcPr>
            <w:tcW w:w="1583" w:type="dxa"/>
            <w:shd w:val="clear" w:color="auto" w:fill="F8F8F8"/>
            <w:vAlign w:val="center"/>
          </w:tcPr>
          <w:p w14:paraId="456EC6EA"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45D1E031" w14:textId="77777777" w:rsidR="004837C2" w:rsidRDefault="005F3D5F">
            <w:pPr>
              <w:rPr>
                <w:rFonts w:ascii="Book Antiqua" w:hAnsi="Book Antiqua"/>
                <w:b/>
                <w:sz w:val="18"/>
                <w:szCs w:val="18"/>
              </w:rPr>
            </w:pPr>
            <w:r>
              <w:rPr>
                <w:rFonts w:ascii="Book Antiqua" w:hAnsi="Book Antiqua" w:hint="eastAsia"/>
                <w:b/>
                <w:sz w:val="18"/>
                <w:szCs w:val="18"/>
              </w:rPr>
              <w:t>描述</w:t>
            </w:r>
          </w:p>
          <w:p w14:paraId="1F9281D5" w14:textId="77777777" w:rsidR="004837C2" w:rsidRDefault="005F3D5F">
            <w:pPr>
              <w:pStyle w:val="afb"/>
              <w:numPr>
                <w:ilvl w:val="0"/>
                <w:numId w:val="57"/>
              </w:numPr>
              <w:rPr>
                <w:ins w:id="154" w:author="Administrator" w:date="2019-02-26T15:56:00Z"/>
                <w:rFonts w:ascii="Book Antiqua" w:hAnsi="Book Antiqua"/>
                <w:color w:val="FF0000"/>
                <w:sz w:val="18"/>
                <w:szCs w:val="18"/>
              </w:rPr>
            </w:pPr>
            <w:ins w:id="155" w:author="Administrator" w:date="2019-02-26T15:56:00Z">
              <w:r>
                <w:rPr>
                  <w:rFonts w:ascii="Book Antiqua" w:hAnsi="Book Antiqua" w:hint="eastAsia"/>
                  <w:color w:val="000000" w:themeColor="text1"/>
                  <w:sz w:val="18"/>
                  <w:szCs w:val="18"/>
                </w:rPr>
                <w:t>创建“</w:t>
              </w:r>
              <w:r>
                <w:rPr>
                  <w:rFonts w:ascii="Book Antiqua" w:hAnsi="Book Antiqua"/>
                  <w:color w:val="000000" w:themeColor="text1"/>
                  <w:sz w:val="18"/>
                  <w:szCs w:val="18"/>
                </w:rPr>
                <w:t>退货</w:t>
              </w:r>
              <w:r>
                <w:rPr>
                  <w:rFonts w:ascii="Book Antiqua" w:hAnsi="Book Antiqua"/>
                  <w:color w:val="000000" w:themeColor="text1"/>
                  <w:sz w:val="18"/>
                  <w:szCs w:val="18"/>
                </w:rPr>
                <w:t>”</w:t>
              </w:r>
              <w:r>
                <w:rPr>
                  <w:rFonts w:ascii="Book Antiqua" w:hAnsi="Book Antiqua"/>
                  <w:color w:val="000000" w:themeColor="text1"/>
                  <w:sz w:val="18"/>
                  <w:szCs w:val="18"/>
                </w:rPr>
                <w:t>售后单</w:t>
              </w:r>
              <w:r>
                <w:rPr>
                  <w:rFonts w:ascii="Book Antiqua" w:hAnsi="Book Antiqua" w:hint="eastAsia"/>
                  <w:color w:val="000000" w:themeColor="text1"/>
                  <w:sz w:val="18"/>
                  <w:szCs w:val="18"/>
                </w:rPr>
                <w:t>；</w:t>
              </w:r>
            </w:ins>
          </w:p>
          <w:p w14:paraId="528B8D89" w14:textId="77777777" w:rsidR="004837C2" w:rsidRDefault="005F3D5F">
            <w:pPr>
              <w:rPr>
                <w:ins w:id="156" w:author="Administrator" w:date="2019-02-26T15:56:00Z"/>
                <w:rFonts w:ascii="Book Antiqua" w:hAnsi="Book Antiqua"/>
                <w:b/>
                <w:sz w:val="18"/>
                <w:szCs w:val="18"/>
              </w:rPr>
            </w:pPr>
            <w:ins w:id="157" w:author="Administrator" w:date="2019-02-26T15:56:00Z">
              <w:r>
                <w:rPr>
                  <w:rFonts w:ascii="Book Antiqua" w:hAnsi="Book Antiqua" w:hint="eastAsia"/>
                  <w:b/>
                  <w:sz w:val="18"/>
                  <w:szCs w:val="18"/>
                </w:rPr>
                <w:lastRenderedPageBreak/>
                <w:t>规则</w:t>
              </w:r>
            </w:ins>
          </w:p>
          <w:p w14:paraId="4EC1B3B5" w14:textId="77777777" w:rsidR="004837C2" w:rsidRDefault="005F3D5F">
            <w:pPr>
              <w:numPr>
                <w:ilvl w:val="0"/>
                <w:numId w:val="50"/>
              </w:numPr>
              <w:rPr>
                <w:rFonts w:ascii="Book Antiqua" w:hAnsi="Book Antiqua"/>
                <w:sz w:val="18"/>
                <w:szCs w:val="18"/>
              </w:rPr>
              <w:pPrChange w:id="158" w:author="Administrator" w:date="2019-02-26T15:56:00Z">
                <w:pPr>
                  <w:pStyle w:val="afb"/>
                  <w:numPr>
                    <w:numId w:val="50"/>
                  </w:numPr>
                  <w:ind w:left="360" w:hanging="360"/>
                </w:pPr>
              </w:pPrChange>
            </w:pPr>
            <w:r>
              <w:rPr>
                <w:rFonts w:ascii="Book Antiqua" w:hAnsi="Book Antiqua" w:hint="eastAsia"/>
                <w:sz w:val="18"/>
                <w:szCs w:val="18"/>
              </w:rPr>
              <w:t>2</w:t>
            </w:r>
            <w:r>
              <w:rPr>
                <w:rFonts w:ascii="Book Antiqua" w:hAnsi="Book Antiqua" w:hint="eastAsia"/>
                <w:sz w:val="18"/>
                <w:szCs w:val="18"/>
              </w:rPr>
              <w:t>、</w:t>
            </w:r>
            <w:ins w:id="159" w:author="Administrator" w:date="2019-02-26T15:56:00Z">
              <w:r>
                <w:rPr>
                  <w:rFonts w:ascii="Book Antiqua" w:hAnsi="Book Antiqua" w:hint="eastAsia"/>
                  <w:sz w:val="18"/>
                  <w:szCs w:val="18"/>
                </w:rPr>
                <w:t>需</w:t>
              </w:r>
              <w:r>
                <w:rPr>
                  <w:rFonts w:ascii="Book Antiqua" w:hAnsi="Book Antiqua"/>
                  <w:sz w:val="18"/>
                  <w:szCs w:val="18"/>
                </w:rPr>
                <w:t>选择</w:t>
              </w:r>
              <w:r>
                <w:rPr>
                  <w:rFonts w:ascii="Book Antiqua" w:hAnsi="Book Antiqua" w:hint="eastAsia"/>
                  <w:sz w:val="18"/>
                  <w:szCs w:val="18"/>
                </w:rPr>
                <w:t>商品</w:t>
              </w:r>
              <w:r>
                <w:rPr>
                  <w:rFonts w:ascii="Book Antiqua" w:hAnsi="Book Antiqua"/>
                  <w:sz w:val="18"/>
                  <w:szCs w:val="18"/>
                </w:rPr>
                <w:t>”</w:t>
              </w:r>
              <w:r>
                <w:rPr>
                  <w:rFonts w:ascii="Book Antiqua" w:hAnsi="Book Antiqua"/>
                  <w:sz w:val="18"/>
                  <w:szCs w:val="18"/>
                </w:rPr>
                <w:t>退回的</w:t>
              </w:r>
            </w:ins>
            <w:del w:id="160" w:author="Administrator" w:date="2019-02-26T15:56:00Z">
              <w:r>
                <w:rPr>
                  <w:rFonts w:ascii="Book Antiqua" w:hAnsi="Book Antiqua" w:hint="eastAsia"/>
                  <w:color w:val="000000" w:themeColor="text1"/>
                  <w:sz w:val="18"/>
                  <w:szCs w:val="18"/>
                </w:rPr>
                <w:delText>添加</w:delText>
              </w:r>
              <w:r>
                <w:rPr>
                  <w:rFonts w:ascii="Book Antiqua" w:hAnsi="Book Antiqua"/>
                  <w:color w:val="000000" w:themeColor="text1"/>
                  <w:sz w:val="18"/>
                  <w:szCs w:val="18"/>
                </w:rPr>
                <w:delText>自定义</w:delText>
              </w:r>
            </w:del>
            <w:r>
              <w:rPr>
                <w:rFonts w:ascii="Book Antiqua" w:hAnsi="Book Antiqua" w:hint="eastAsia"/>
                <w:color w:val="000000" w:themeColor="text1"/>
                <w:sz w:val="18"/>
                <w:szCs w:val="18"/>
              </w:rPr>
              <w:t>仓库</w:t>
            </w:r>
            <w:ins w:id="161" w:author="Administrator" w:date="2019-02-26T15:56:00Z">
              <w:r>
                <w:rPr>
                  <w:rFonts w:ascii="Book Antiqua" w:hAnsi="Book Antiqua"/>
                  <w:sz w:val="18"/>
                  <w:szCs w:val="18"/>
                </w:rPr>
                <w:t>“</w:t>
              </w:r>
              <w:r>
                <w:rPr>
                  <w:rFonts w:ascii="Book Antiqua" w:hAnsi="Book Antiqua" w:hint="eastAsia"/>
                  <w:sz w:val="18"/>
                  <w:szCs w:val="18"/>
                </w:rPr>
                <w:t>；</w:t>
              </w:r>
            </w:ins>
          </w:p>
          <w:p w14:paraId="78181904" w14:textId="77777777" w:rsidR="004837C2" w:rsidRDefault="005F3D5F">
            <w:pPr>
              <w:pStyle w:val="afb"/>
              <w:numPr>
                <w:ilvl w:val="0"/>
                <w:numId w:val="42"/>
              </w:numPr>
              <w:rPr>
                <w:rFonts w:ascii="Book Antiqua" w:hAnsi="Book Antiqua"/>
                <w:color w:val="000000" w:themeColor="text1"/>
                <w:sz w:val="18"/>
              </w:rPr>
            </w:pPr>
            <w:r>
              <w:rPr>
                <w:rFonts w:ascii="Book Antiqua" w:hAnsi="Book Antiqua" w:hint="eastAsia"/>
                <w:color w:val="000000" w:themeColor="text1"/>
                <w:sz w:val="18"/>
              </w:rPr>
              <w:t>可以</w:t>
            </w:r>
            <w:r>
              <w:rPr>
                <w:rFonts w:ascii="Book Antiqua" w:hAnsi="Book Antiqua"/>
                <w:color w:val="000000" w:themeColor="text1"/>
                <w:sz w:val="18"/>
              </w:rPr>
              <w:t>选着</w:t>
            </w:r>
            <w:r>
              <w:rPr>
                <w:rFonts w:ascii="Book Antiqua" w:hAnsi="Book Antiqua" w:hint="eastAsia"/>
                <w:color w:val="000000" w:themeColor="text1"/>
                <w:sz w:val="18"/>
              </w:rPr>
              <w:t>“已</w:t>
            </w:r>
            <w:r>
              <w:rPr>
                <w:rFonts w:ascii="Book Antiqua" w:hAnsi="Book Antiqua"/>
                <w:color w:val="000000" w:themeColor="text1"/>
                <w:sz w:val="18"/>
              </w:rPr>
              <w:t>退款</w:t>
            </w:r>
            <w:r>
              <w:rPr>
                <w:rFonts w:ascii="Book Antiqua" w:hAnsi="Book Antiqua"/>
                <w:color w:val="000000" w:themeColor="text1"/>
                <w:sz w:val="18"/>
              </w:rPr>
              <w:t>”or“</w:t>
            </w:r>
            <w:r>
              <w:rPr>
                <w:rFonts w:ascii="Book Antiqua" w:hAnsi="Book Antiqua" w:hint="eastAsia"/>
                <w:color w:val="000000" w:themeColor="text1"/>
                <w:sz w:val="18"/>
              </w:rPr>
              <w:t>已补</w:t>
            </w:r>
            <w:r>
              <w:rPr>
                <w:rFonts w:ascii="Book Antiqua" w:hAnsi="Book Antiqua"/>
                <w:color w:val="000000" w:themeColor="text1"/>
                <w:sz w:val="18"/>
              </w:rPr>
              <w:t>款</w:t>
            </w:r>
            <w:r>
              <w:rPr>
                <w:rFonts w:ascii="Book Antiqua" w:hAnsi="Book Antiqua"/>
                <w:color w:val="000000" w:themeColor="text1"/>
                <w:sz w:val="18"/>
              </w:rPr>
              <w:t>”</w:t>
            </w:r>
            <w:r>
              <w:rPr>
                <w:rFonts w:ascii="Book Antiqua" w:hAnsi="Book Antiqua" w:hint="eastAsia"/>
                <w:color w:val="000000" w:themeColor="text1"/>
                <w:sz w:val="18"/>
              </w:rPr>
              <w:t>；未</w:t>
            </w:r>
            <w:r>
              <w:rPr>
                <w:rFonts w:ascii="Book Antiqua" w:hAnsi="Book Antiqua"/>
                <w:color w:val="000000" w:themeColor="text1"/>
                <w:sz w:val="18"/>
              </w:rPr>
              <w:t>勾选的情况下，不可</w:t>
            </w:r>
            <w:r>
              <w:rPr>
                <w:rFonts w:ascii="Book Antiqua" w:hAnsi="Book Antiqua" w:hint="eastAsia"/>
                <w:color w:val="000000" w:themeColor="text1"/>
                <w:sz w:val="18"/>
              </w:rPr>
              <w:t>填写</w:t>
            </w:r>
            <w:r>
              <w:rPr>
                <w:rFonts w:ascii="Book Antiqua" w:hAnsi="Book Antiqua"/>
                <w:color w:val="000000" w:themeColor="text1"/>
                <w:sz w:val="18"/>
              </w:rPr>
              <w:t>；</w:t>
            </w:r>
            <w:r>
              <w:rPr>
                <w:rFonts w:ascii="Book Antiqua" w:hAnsi="Book Antiqua" w:hint="eastAsia"/>
                <w:color w:val="000000" w:themeColor="text1"/>
                <w:sz w:val="18"/>
              </w:rPr>
              <w:t>若</w:t>
            </w:r>
            <w:r>
              <w:rPr>
                <w:rFonts w:ascii="Book Antiqua" w:hAnsi="Book Antiqua"/>
                <w:color w:val="000000" w:themeColor="text1"/>
                <w:sz w:val="18"/>
              </w:rPr>
              <w:t>填写了</w:t>
            </w:r>
            <w:r>
              <w:rPr>
                <w:rFonts w:ascii="Book Antiqua" w:hAnsi="Book Antiqua"/>
                <w:color w:val="000000" w:themeColor="text1"/>
                <w:sz w:val="18"/>
              </w:rPr>
              <w:t>“</w:t>
            </w:r>
            <w:r>
              <w:rPr>
                <w:rFonts w:ascii="Book Antiqua" w:hAnsi="Book Antiqua" w:hint="eastAsia"/>
                <w:color w:val="000000" w:themeColor="text1"/>
                <w:sz w:val="18"/>
              </w:rPr>
              <w:t>已</w:t>
            </w:r>
            <w:r>
              <w:rPr>
                <w:rFonts w:ascii="Book Antiqua" w:hAnsi="Book Antiqua"/>
                <w:color w:val="000000" w:themeColor="text1"/>
                <w:sz w:val="18"/>
              </w:rPr>
              <w:t>退款</w:t>
            </w:r>
            <w:r>
              <w:rPr>
                <w:rFonts w:ascii="Book Antiqua" w:hAnsi="Book Antiqua"/>
                <w:color w:val="000000" w:themeColor="text1"/>
                <w:sz w:val="18"/>
              </w:rPr>
              <w:t>”or“</w:t>
            </w:r>
            <w:r>
              <w:rPr>
                <w:rFonts w:ascii="Book Antiqua" w:hAnsi="Book Antiqua" w:hint="eastAsia"/>
                <w:color w:val="000000" w:themeColor="text1"/>
                <w:sz w:val="18"/>
              </w:rPr>
              <w:t>已</w:t>
            </w:r>
            <w:r>
              <w:rPr>
                <w:rFonts w:ascii="Book Antiqua" w:hAnsi="Book Antiqua"/>
                <w:color w:val="000000" w:themeColor="text1"/>
                <w:sz w:val="18"/>
              </w:rPr>
              <w:t>补</w:t>
            </w:r>
            <w:r>
              <w:rPr>
                <w:rFonts w:ascii="Book Antiqua" w:hAnsi="Book Antiqua" w:hint="eastAsia"/>
                <w:color w:val="000000" w:themeColor="text1"/>
                <w:sz w:val="18"/>
              </w:rPr>
              <w:t>款</w:t>
            </w:r>
            <w:r>
              <w:rPr>
                <w:rFonts w:ascii="Book Antiqua" w:hAnsi="Book Antiqua"/>
                <w:color w:val="000000" w:themeColor="text1"/>
                <w:sz w:val="18"/>
              </w:rPr>
              <w:t>”</w:t>
            </w:r>
            <w:r>
              <w:rPr>
                <w:rFonts w:ascii="Book Antiqua" w:hAnsi="Book Antiqua" w:hint="eastAsia"/>
                <w:color w:val="000000" w:themeColor="text1"/>
                <w:sz w:val="18"/>
              </w:rPr>
              <w:t>创建</w:t>
            </w:r>
            <w:r>
              <w:rPr>
                <w:rFonts w:ascii="Book Antiqua" w:hAnsi="Book Antiqua"/>
                <w:color w:val="000000" w:themeColor="text1"/>
                <w:sz w:val="18"/>
              </w:rPr>
              <w:t>后会生成对应</w:t>
            </w:r>
            <w:r>
              <w:rPr>
                <w:rFonts w:ascii="Book Antiqua" w:hAnsi="Book Antiqua" w:hint="eastAsia"/>
                <w:color w:val="000000" w:themeColor="text1"/>
                <w:sz w:val="18"/>
              </w:rPr>
              <w:t>退款</w:t>
            </w:r>
            <w:r>
              <w:rPr>
                <w:rFonts w:ascii="Book Antiqua" w:hAnsi="Book Antiqua"/>
                <w:color w:val="000000" w:themeColor="text1"/>
                <w:sz w:val="18"/>
              </w:rPr>
              <w:t>单</w:t>
            </w:r>
            <w:r>
              <w:rPr>
                <w:rFonts w:ascii="Book Antiqua" w:hAnsi="Book Antiqua"/>
                <w:color w:val="000000" w:themeColor="text1"/>
                <w:sz w:val="18"/>
              </w:rPr>
              <w:t xml:space="preserve">or </w:t>
            </w:r>
            <w:r>
              <w:rPr>
                <w:rFonts w:ascii="Book Antiqua" w:hAnsi="Book Antiqua" w:hint="eastAsia"/>
                <w:color w:val="000000" w:themeColor="text1"/>
                <w:sz w:val="18"/>
              </w:rPr>
              <w:t>付款</w:t>
            </w:r>
            <w:r>
              <w:rPr>
                <w:rFonts w:ascii="Book Antiqua" w:hAnsi="Book Antiqua"/>
                <w:color w:val="000000" w:themeColor="text1"/>
                <w:sz w:val="18"/>
              </w:rPr>
              <w:t>单</w:t>
            </w:r>
            <w:r>
              <w:rPr>
                <w:rFonts w:ascii="Book Antiqua" w:hAnsi="Book Antiqua" w:hint="eastAsia"/>
                <w:color w:val="000000" w:themeColor="text1"/>
                <w:sz w:val="18"/>
              </w:rPr>
              <w:t>。</w:t>
            </w:r>
          </w:p>
          <w:p w14:paraId="4F84AEBB" w14:textId="77777777" w:rsidR="004837C2" w:rsidRDefault="005F3D5F">
            <w:pPr>
              <w:rPr>
                <w:del w:id="162" w:author="Administrator" w:date="2019-02-26T15:56:00Z"/>
                <w:rFonts w:ascii="Book Antiqua" w:hAnsi="Book Antiqua"/>
                <w:color w:val="000000" w:themeColor="text1"/>
                <w:sz w:val="18"/>
              </w:rPr>
            </w:pPr>
            <w:r>
              <w:rPr>
                <w:rFonts w:ascii="Book Antiqua" w:hAnsi="Book Antiqua" w:hint="eastAsia"/>
                <w:color w:val="000000" w:themeColor="text1"/>
                <w:sz w:val="18"/>
              </w:rPr>
              <w:t>4</w:t>
            </w:r>
            <w:r>
              <w:rPr>
                <w:rFonts w:ascii="Book Antiqua" w:hAnsi="Book Antiqua" w:hint="eastAsia"/>
                <w:color w:val="000000" w:themeColor="text1"/>
                <w:sz w:val="18"/>
              </w:rPr>
              <w:t>、默认</w:t>
            </w:r>
            <w:r>
              <w:rPr>
                <w:rFonts w:ascii="Book Antiqua" w:hAnsi="Book Antiqua"/>
                <w:color w:val="000000" w:themeColor="text1"/>
                <w:sz w:val="18"/>
              </w:rPr>
              <w:t>勾选</w:t>
            </w:r>
            <w:r>
              <w:rPr>
                <w:rFonts w:ascii="Book Antiqua" w:hAnsi="Book Antiqua" w:hint="eastAsia"/>
                <w:color w:val="000000" w:themeColor="text1"/>
                <w:sz w:val="18"/>
              </w:rPr>
              <w:t>已</w:t>
            </w:r>
            <w:r>
              <w:rPr>
                <w:rFonts w:ascii="Book Antiqua" w:hAnsi="Book Antiqua"/>
                <w:color w:val="000000" w:themeColor="text1"/>
                <w:sz w:val="18"/>
              </w:rPr>
              <w:t>退款，</w:t>
            </w:r>
            <w:r>
              <w:rPr>
                <w:rFonts w:ascii="Book Antiqua" w:hAnsi="Book Antiqua"/>
                <w:color w:val="000000" w:themeColor="text1"/>
                <w:sz w:val="18"/>
              </w:rPr>
              <w:t>”</w:t>
            </w:r>
            <w:r>
              <w:rPr>
                <w:rFonts w:ascii="Book Antiqua" w:hAnsi="Book Antiqua"/>
                <w:color w:val="000000" w:themeColor="text1"/>
                <w:sz w:val="18"/>
              </w:rPr>
              <w:t>退款金额</w:t>
            </w:r>
            <w:r>
              <w:rPr>
                <w:rFonts w:ascii="Book Antiqua" w:hAnsi="Book Antiqua"/>
                <w:color w:val="000000" w:themeColor="text1"/>
                <w:sz w:val="18"/>
              </w:rPr>
              <w:t>”</w:t>
            </w:r>
            <w:r>
              <w:rPr>
                <w:rFonts w:ascii="Book Antiqua" w:hAnsi="Book Antiqua" w:hint="eastAsia"/>
                <w:color w:val="000000" w:themeColor="text1"/>
                <w:sz w:val="18"/>
              </w:rPr>
              <w:t>默认</w:t>
            </w:r>
            <w:r>
              <w:rPr>
                <w:rFonts w:ascii="Book Antiqua" w:hAnsi="Book Antiqua"/>
                <w:color w:val="000000" w:themeColor="text1"/>
                <w:sz w:val="18"/>
              </w:rPr>
              <w:t>为</w:t>
            </w:r>
            <w:r>
              <w:rPr>
                <w:rFonts w:ascii="Book Antiqua" w:hAnsi="Book Antiqua"/>
                <w:color w:val="000000" w:themeColor="text1"/>
                <w:sz w:val="18"/>
              </w:rPr>
              <w:t>“</w:t>
            </w:r>
            <w:r>
              <w:rPr>
                <w:rFonts w:ascii="Book Antiqua" w:hAnsi="Book Antiqua"/>
                <w:color w:val="000000" w:themeColor="text1"/>
                <w:sz w:val="18"/>
              </w:rPr>
              <w:t>售后商品总金额</w:t>
            </w:r>
            <w:r>
              <w:rPr>
                <w:rFonts w:ascii="Book Antiqua" w:hAnsi="Book Antiqua"/>
                <w:color w:val="000000" w:themeColor="text1"/>
                <w:sz w:val="18"/>
              </w:rPr>
              <w:t>”</w:t>
            </w:r>
            <w:del w:id="163" w:author="Administrator" w:date="2019-02-26T15:56:00Z">
              <w:r>
                <w:rPr>
                  <w:rFonts w:ascii="Book Antiqua" w:hAnsi="Book Antiqua" w:hint="eastAsia"/>
                  <w:b/>
                  <w:sz w:val="18"/>
                  <w:szCs w:val="18"/>
                </w:rPr>
                <w:delText>过程</w:delText>
              </w:r>
            </w:del>
          </w:p>
          <w:p w14:paraId="30301493" w14:textId="77777777" w:rsidR="004837C2" w:rsidRDefault="005F3D5F">
            <w:del w:id="164" w:author="Administrator" w:date="2019-02-26T15:56:00Z">
              <w:r>
                <w:rPr>
                  <w:rFonts w:hint="eastAsia"/>
                </w:rPr>
                <w:delText>添加自定义</w:delText>
              </w:r>
              <w:r>
                <w:delText>店铺，</w:delText>
              </w:r>
              <w:r>
                <w:rPr>
                  <w:rFonts w:hint="eastAsia"/>
                </w:rPr>
                <w:delText>需填写</w:delText>
              </w:r>
              <w:r>
                <w:delText>”</w:delText>
              </w:r>
              <w:r>
                <w:rPr>
                  <w:rFonts w:hint="eastAsia"/>
                </w:rPr>
                <w:delText>服务</w:delText>
              </w:r>
              <w:r>
                <w:delText>商名称</w:delText>
              </w:r>
              <w:r>
                <w:rPr>
                  <w:rFonts w:hint="eastAsia"/>
                </w:rPr>
                <w:delText>、</w:delText>
              </w:r>
              <w:r>
                <w:delText>仓库名称、负责人、</w:delText>
              </w:r>
              <w:r>
                <w:rPr>
                  <w:rFonts w:hint="eastAsia"/>
                </w:rPr>
                <w:delText>联系</w:delText>
              </w:r>
              <w:r>
                <w:delText>电话、</w:delText>
              </w:r>
              <w:r>
                <w:delText>QQ</w:delText>
              </w:r>
              <w:r>
                <w:delText>、地址</w:delText>
              </w:r>
              <w:r>
                <w:delText>“</w:delText>
              </w:r>
              <w:r>
                <w:rPr>
                  <w:rFonts w:hint="eastAsia"/>
                </w:rPr>
                <w:delText>，</w:delText>
              </w:r>
              <w:r>
                <w:delText>选择</w:delText>
              </w:r>
              <w:r>
                <w:delText>”</w:delText>
              </w:r>
              <w:r>
                <w:delText>来源平台</w:delText>
              </w:r>
              <w:r>
                <w:delText>“</w:delText>
              </w:r>
              <w:r>
                <w:rPr>
                  <w:rFonts w:hint="eastAsia"/>
                </w:rPr>
                <w:delText>，</w:delText>
              </w:r>
              <w:r>
                <w:delText>设置是否启用</w:delText>
              </w:r>
            </w:del>
          </w:p>
        </w:tc>
      </w:tr>
      <w:tr w:rsidR="004837C2" w14:paraId="560D56CE" w14:textId="77777777">
        <w:trPr>
          <w:trHeight w:val="561"/>
          <w:jc w:val="center"/>
        </w:trPr>
        <w:tc>
          <w:tcPr>
            <w:tcW w:w="1583" w:type="dxa"/>
            <w:shd w:val="clear" w:color="auto" w:fill="F8F8F8"/>
            <w:vAlign w:val="center"/>
          </w:tcPr>
          <w:p w14:paraId="63FC3515"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5D8D5539" w14:textId="77777777" w:rsidR="004837C2" w:rsidRDefault="005F3D5F">
            <w:pPr>
              <w:rPr>
                <w:rFonts w:ascii="Book Antiqua" w:hAnsi="Book Antiqua"/>
                <w:color w:val="595959" w:themeColor="text1" w:themeTint="A6"/>
                <w:sz w:val="18"/>
                <w:szCs w:val="18"/>
              </w:rPr>
            </w:pPr>
            <w:r>
              <w:rPr>
                <w:noProof/>
              </w:rPr>
              <w:drawing>
                <wp:inline distT="0" distB="0" distL="0" distR="0" wp14:anchorId="4C6DB506" wp14:editId="27C68B10">
                  <wp:extent cx="4643755" cy="2268855"/>
                  <wp:effectExtent l="0" t="0" r="444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89"/>
                          <a:stretch>
                            <a:fillRect/>
                          </a:stretch>
                        </pic:blipFill>
                        <pic:spPr>
                          <a:xfrm>
                            <a:off x="0" y="0"/>
                            <a:ext cx="4643755" cy="2268855"/>
                          </a:xfrm>
                          <a:prstGeom prst="rect">
                            <a:avLst/>
                          </a:prstGeom>
                        </pic:spPr>
                      </pic:pic>
                    </a:graphicData>
                  </a:graphic>
                </wp:inline>
              </w:drawing>
            </w:r>
          </w:p>
          <w:p w14:paraId="120B4972" w14:textId="77777777" w:rsidR="004837C2" w:rsidRDefault="005F3D5F">
            <w:pPr>
              <w:rPr>
                <w:rFonts w:ascii="Book Antiqua" w:hAnsi="Book Antiqua"/>
                <w:color w:val="595959" w:themeColor="text1" w:themeTint="A6"/>
                <w:sz w:val="18"/>
                <w:szCs w:val="18"/>
              </w:rPr>
            </w:pPr>
            <w:r>
              <w:rPr>
                <w:noProof/>
              </w:rPr>
              <w:drawing>
                <wp:inline distT="0" distB="0" distL="0" distR="0" wp14:anchorId="06D19D2A" wp14:editId="3286F826">
                  <wp:extent cx="4643755" cy="2268855"/>
                  <wp:effectExtent l="0" t="0" r="444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90"/>
                          <a:stretch>
                            <a:fillRect/>
                          </a:stretch>
                        </pic:blipFill>
                        <pic:spPr>
                          <a:xfrm>
                            <a:off x="0" y="0"/>
                            <a:ext cx="4643755" cy="2268855"/>
                          </a:xfrm>
                          <a:prstGeom prst="rect">
                            <a:avLst/>
                          </a:prstGeom>
                        </pic:spPr>
                      </pic:pic>
                    </a:graphicData>
                  </a:graphic>
                </wp:inline>
              </w:drawing>
            </w:r>
          </w:p>
        </w:tc>
      </w:tr>
      <w:tr w:rsidR="004837C2" w14:paraId="5E5A4EF5" w14:textId="77777777">
        <w:trPr>
          <w:trHeight w:val="561"/>
          <w:jc w:val="center"/>
        </w:trPr>
        <w:tc>
          <w:tcPr>
            <w:tcW w:w="1583" w:type="dxa"/>
            <w:shd w:val="clear" w:color="auto" w:fill="F8F8F8"/>
            <w:vAlign w:val="center"/>
          </w:tcPr>
          <w:p w14:paraId="58C8061C"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2</w:t>
            </w:r>
          </w:p>
        </w:tc>
        <w:tc>
          <w:tcPr>
            <w:tcW w:w="7529" w:type="dxa"/>
          </w:tcPr>
          <w:p w14:paraId="0C9F41E2" w14:textId="77777777" w:rsidR="004837C2" w:rsidRDefault="005F3D5F">
            <w:pPr>
              <w:rPr>
                <w:rFonts w:ascii="Book Antiqua" w:hAnsi="Book Antiqua"/>
                <w:b/>
                <w:sz w:val="18"/>
                <w:szCs w:val="18"/>
              </w:rPr>
            </w:pPr>
            <w:r>
              <w:rPr>
                <w:rFonts w:ascii="Book Antiqua" w:hAnsi="Book Antiqua" w:hint="eastAsia"/>
                <w:b/>
                <w:sz w:val="18"/>
                <w:szCs w:val="18"/>
              </w:rPr>
              <w:t>描述</w:t>
            </w:r>
          </w:p>
          <w:p w14:paraId="54AF292E" w14:textId="77777777" w:rsidR="004837C2" w:rsidRDefault="005F3D5F">
            <w:pPr>
              <w:pStyle w:val="afb"/>
              <w:numPr>
                <w:ilvl w:val="0"/>
                <w:numId w:val="58"/>
              </w:numPr>
              <w:rPr>
                <w:rFonts w:ascii="Book Antiqua" w:hAnsi="Book Antiqua"/>
                <w:color w:val="FF0000"/>
                <w:sz w:val="18"/>
                <w:szCs w:val="18"/>
              </w:rPr>
            </w:pPr>
            <w:r>
              <w:rPr>
                <w:rFonts w:ascii="Book Antiqua" w:hAnsi="Book Antiqua" w:hint="eastAsia"/>
                <w:color w:val="000000" w:themeColor="text1"/>
                <w:sz w:val="18"/>
                <w:szCs w:val="18"/>
              </w:rPr>
              <w:t>创建</w:t>
            </w:r>
            <w:r>
              <w:rPr>
                <w:rFonts w:ascii="Book Antiqua" w:hAnsi="Book Antiqua"/>
                <w:color w:val="000000" w:themeColor="text1"/>
                <w:sz w:val="18"/>
                <w:szCs w:val="18"/>
              </w:rPr>
              <w:t>“</w:t>
            </w:r>
            <w:r>
              <w:rPr>
                <w:rFonts w:ascii="Book Antiqua" w:hAnsi="Book Antiqua"/>
                <w:color w:val="000000" w:themeColor="text1"/>
                <w:sz w:val="18"/>
                <w:szCs w:val="18"/>
              </w:rPr>
              <w:t>退款</w:t>
            </w:r>
            <w:r>
              <w:rPr>
                <w:rFonts w:ascii="Book Antiqua" w:hAnsi="Book Antiqua"/>
                <w:color w:val="000000" w:themeColor="text1"/>
                <w:sz w:val="18"/>
                <w:szCs w:val="18"/>
              </w:rPr>
              <w:t>”</w:t>
            </w:r>
            <w:r>
              <w:rPr>
                <w:rFonts w:ascii="Book Antiqua" w:hAnsi="Book Antiqua"/>
                <w:color w:val="000000" w:themeColor="text1"/>
                <w:sz w:val="18"/>
                <w:szCs w:val="18"/>
              </w:rPr>
              <w:t>售后单</w:t>
            </w:r>
          </w:p>
          <w:p w14:paraId="5ECBBEBF"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9619AF3" w14:textId="77777777" w:rsidR="004837C2" w:rsidRDefault="005F3D5F">
            <w:pPr>
              <w:pStyle w:val="afb"/>
              <w:numPr>
                <w:ilvl w:val="0"/>
                <w:numId w:val="58"/>
              </w:numPr>
              <w:rPr>
                <w:rFonts w:ascii="Book Antiqua" w:hAnsi="Book Antiqua"/>
                <w:sz w:val="18"/>
                <w:szCs w:val="18"/>
              </w:rPr>
            </w:pPr>
            <w:r>
              <w:rPr>
                <w:rFonts w:ascii="Book Antiqua" w:hAnsi="Book Antiqua" w:hint="eastAsia"/>
                <w:sz w:val="18"/>
                <w:szCs w:val="18"/>
              </w:rPr>
              <w:t>默认</w:t>
            </w:r>
            <w:r>
              <w:rPr>
                <w:rFonts w:ascii="Book Antiqua" w:hAnsi="Book Antiqua"/>
                <w:sz w:val="18"/>
                <w:szCs w:val="18"/>
              </w:rPr>
              <w:t>勾选</w:t>
            </w:r>
            <w:r>
              <w:rPr>
                <w:rFonts w:ascii="Book Antiqua" w:hAnsi="Book Antiqua" w:hint="eastAsia"/>
                <w:sz w:val="18"/>
                <w:szCs w:val="18"/>
              </w:rPr>
              <w:t>已</w:t>
            </w:r>
            <w:r>
              <w:rPr>
                <w:rFonts w:ascii="Book Antiqua" w:hAnsi="Book Antiqua"/>
                <w:sz w:val="18"/>
                <w:szCs w:val="18"/>
              </w:rPr>
              <w:t>退款</w:t>
            </w:r>
            <w:r>
              <w:rPr>
                <w:rFonts w:ascii="Book Antiqua" w:hAnsi="Book Antiqua" w:hint="eastAsia"/>
                <w:sz w:val="18"/>
                <w:szCs w:val="18"/>
              </w:rPr>
              <w:t>；</w:t>
            </w:r>
          </w:p>
          <w:p w14:paraId="408235E4" w14:textId="77777777" w:rsidR="004837C2" w:rsidRDefault="005F3D5F">
            <w:pPr>
              <w:pStyle w:val="afb"/>
              <w:numPr>
                <w:ilvl w:val="0"/>
                <w:numId w:val="58"/>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创建售后单</w:t>
            </w:r>
            <w:r>
              <w:rPr>
                <w:rFonts w:ascii="Book Antiqua" w:hAnsi="Book Antiqua"/>
                <w:sz w:val="18"/>
                <w:szCs w:val="18"/>
              </w:rPr>
              <w:t>”</w:t>
            </w:r>
            <w:r>
              <w:rPr>
                <w:rFonts w:ascii="Book Antiqua" w:hAnsi="Book Antiqua" w:hint="eastAsia"/>
                <w:sz w:val="18"/>
                <w:szCs w:val="18"/>
              </w:rPr>
              <w:t>时</w:t>
            </w:r>
            <w:r>
              <w:rPr>
                <w:rFonts w:ascii="Book Antiqua" w:hAnsi="Book Antiqua"/>
                <w:sz w:val="18"/>
                <w:szCs w:val="18"/>
              </w:rPr>
              <w:t>，</w:t>
            </w:r>
            <w:r>
              <w:rPr>
                <w:rFonts w:ascii="Book Antiqua" w:hAnsi="Book Antiqua" w:hint="eastAsia"/>
                <w:sz w:val="18"/>
                <w:szCs w:val="18"/>
              </w:rPr>
              <w:t>必须</w:t>
            </w:r>
            <w:r>
              <w:rPr>
                <w:rFonts w:ascii="Book Antiqua" w:hAnsi="Book Antiqua"/>
                <w:sz w:val="18"/>
                <w:szCs w:val="18"/>
              </w:rPr>
              <w:t>有</w:t>
            </w:r>
            <w:r>
              <w:rPr>
                <w:rFonts w:ascii="Book Antiqua" w:hAnsi="Book Antiqua"/>
                <w:sz w:val="18"/>
                <w:szCs w:val="18"/>
              </w:rPr>
              <w:t>”</w:t>
            </w:r>
            <w:r>
              <w:rPr>
                <w:rFonts w:ascii="Book Antiqua" w:hAnsi="Book Antiqua"/>
                <w:sz w:val="18"/>
                <w:szCs w:val="18"/>
              </w:rPr>
              <w:t>已退款金额</w:t>
            </w:r>
            <w:r>
              <w:rPr>
                <w:rFonts w:ascii="Book Antiqua" w:hAnsi="Book Antiqua"/>
                <w:sz w:val="18"/>
                <w:szCs w:val="18"/>
              </w:rPr>
              <w:t>“</w:t>
            </w:r>
          </w:p>
        </w:tc>
      </w:tr>
      <w:tr w:rsidR="004837C2" w14:paraId="42D74E0F" w14:textId="77777777">
        <w:trPr>
          <w:trHeight w:val="561"/>
          <w:jc w:val="center"/>
        </w:trPr>
        <w:tc>
          <w:tcPr>
            <w:tcW w:w="1583" w:type="dxa"/>
            <w:shd w:val="clear" w:color="auto" w:fill="F8F8F8"/>
            <w:vAlign w:val="center"/>
          </w:tcPr>
          <w:p w14:paraId="4993F2C2"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3</w:t>
            </w:r>
          </w:p>
        </w:tc>
        <w:tc>
          <w:tcPr>
            <w:tcW w:w="7529" w:type="dxa"/>
          </w:tcPr>
          <w:p w14:paraId="4BD4C994" w14:textId="77777777" w:rsidR="004837C2" w:rsidRDefault="005F3D5F">
            <w:pPr>
              <w:rPr>
                <w:rFonts w:ascii="Book Antiqua" w:hAnsi="Book Antiqua"/>
                <w:color w:val="595959" w:themeColor="text1" w:themeTint="A6"/>
                <w:sz w:val="18"/>
                <w:szCs w:val="18"/>
              </w:rPr>
            </w:pPr>
            <w:r>
              <w:rPr>
                <w:noProof/>
              </w:rPr>
              <w:drawing>
                <wp:inline distT="0" distB="0" distL="0" distR="0" wp14:anchorId="7EEAA3DD" wp14:editId="0A9D623B">
                  <wp:extent cx="4643755" cy="2268855"/>
                  <wp:effectExtent l="0" t="0" r="444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91"/>
                          <a:stretch>
                            <a:fillRect/>
                          </a:stretch>
                        </pic:blipFill>
                        <pic:spPr>
                          <a:xfrm>
                            <a:off x="0" y="0"/>
                            <a:ext cx="4643755" cy="2268855"/>
                          </a:xfrm>
                          <a:prstGeom prst="rect">
                            <a:avLst/>
                          </a:prstGeom>
                        </pic:spPr>
                      </pic:pic>
                    </a:graphicData>
                  </a:graphic>
                </wp:inline>
              </w:drawing>
            </w:r>
          </w:p>
          <w:p w14:paraId="3D460915" w14:textId="77777777" w:rsidR="004837C2" w:rsidRDefault="005F3D5F">
            <w:pPr>
              <w:rPr>
                <w:rFonts w:ascii="Book Antiqua" w:hAnsi="Book Antiqua"/>
                <w:color w:val="595959" w:themeColor="text1" w:themeTint="A6"/>
                <w:sz w:val="18"/>
                <w:szCs w:val="18"/>
              </w:rPr>
            </w:pPr>
            <w:r>
              <w:rPr>
                <w:noProof/>
              </w:rPr>
              <w:drawing>
                <wp:inline distT="0" distB="0" distL="0" distR="0" wp14:anchorId="52CE182C" wp14:editId="4782264D">
                  <wp:extent cx="4643755" cy="2268855"/>
                  <wp:effectExtent l="0" t="0" r="444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92"/>
                          <a:stretch>
                            <a:fillRect/>
                          </a:stretch>
                        </pic:blipFill>
                        <pic:spPr>
                          <a:xfrm>
                            <a:off x="0" y="0"/>
                            <a:ext cx="4643755" cy="2268855"/>
                          </a:xfrm>
                          <a:prstGeom prst="rect">
                            <a:avLst/>
                          </a:prstGeom>
                        </pic:spPr>
                      </pic:pic>
                    </a:graphicData>
                  </a:graphic>
                </wp:inline>
              </w:drawing>
            </w:r>
          </w:p>
        </w:tc>
      </w:tr>
      <w:tr w:rsidR="004837C2" w14:paraId="25D8C8D8" w14:textId="77777777">
        <w:trPr>
          <w:trHeight w:val="561"/>
          <w:jc w:val="center"/>
        </w:trPr>
        <w:tc>
          <w:tcPr>
            <w:tcW w:w="1583" w:type="dxa"/>
            <w:shd w:val="clear" w:color="auto" w:fill="F8F8F8"/>
            <w:vAlign w:val="center"/>
          </w:tcPr>
          <w:p w14:paraId="58DA70B6"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3</w:t>
            </w:r>
          </w:p>
        </w:tc>
        <w:tc>
          <w:tcPr>
            <w:tcW w:w="7529" w:type="dxa"/>
          </w:tcPr>
          <w:p w14:paraId="4F22D919" w14:textId="77777777" w:rsidR="004837C2" w:rsidRDefault="005F3D5F">
            <w:pPr>
              <w:rPr>
                <w:rFonts w:ascii="Book Antiqua" w:hAnsi="Book Antiqua"/>
                <w:b/>
                <w:sz w:val="18"/>
                <w:szCs w:val="18"/>
              </w:rPr>
            </w:pPr>
            <w:r>
              <w:rPr>
                <w:rFonts w:ascii="Book Antiqua" w:hAnsi="Book Antiqua" w:hint="eastAsia"/>
                <w:b/>
                <w:sz w:val="18"/>
                <w:szCs w:val="18"/>
              </w:rPr>
              <w:t>描述</w:t>
            </w:r>
          </w:p>
          <w:p w14:paraId="06EF6BE7"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、创建“</w:t>
            </w:r>
            <w:r>
              <w:rPr>
                <w:rFonts w:ascii="Book Antiqua" w:hAnsi="Book Antiqua"/>
                <w:sz w:val="18"/>
                <w:szCs w:val="18"/>
              </w:rPr>
              <w:t>换货</w:t>
            </w:r>
            <w:r>
              <w:rPr>
                <w:rFonts w:ascii="Book Antiqua" w:hAnsi="Book Antiqua"/>
                <w:sz w:val="18"/>
                <w:szCs w:val="18"/>
              </w:rPr>
              <w:t>“</w:t>
            </w:r>
            <w:r>
              <w:rPr>
                <w:rFonts w:ascii="Book Antiqua" w:hAnsi="Book Antiqua" w:hint="eastAsia"/>
                <w:sz w:val="18"/>
                <w:szCs w:val="18"/>
              </w:rPr>
              <w:t>售后</w:t>
            </w:r>
            <w:r>
              <w:rPr>
                <w:rFonts w:ascii="Book Antiqua" w:hAnsi="Book Antiqua"/>
                <w:sz w:val="18"/>
                <w:szCs w:val="18"/>
              </w:rPr>
              <w:t>单</w:t>
            </w:r>
          </w:p>
          <w:p w14:paraId="2A0B2BE6"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99FEC20" w14:textId="77777777" w:rsidR="004837C2" w:rsidRDefault="005F3D5F">
            <w:pPr>
              <w:pStyle w:val="afb"/>
              <w:numPr>
                <w:ilvl w:val="0"/>
                <w:numId w:val="57"/>
              </w:numPr>
              <w:rPr>
                <w:rFonts w:ascii="Book Antiqua" w:hAnsi="Book Antiqua"/>
                <w:sz w:val="18"/>
                <w:szCs w:val="18"/>
              </w:rPr>
            </w:pPr>
            <w:r>
              <w:rPr>
                <w:rFonts w:ascii="Book Antiqua" w:hAnsi="Book Antiqua"/>
                <w:sz w:val="18"/>
                <w:szCs w:val="18"/>
              </w:rPr>
              <w:t>需选择商品</w:t>
            </w:r>
            <w:r>
              <w:rPr>
                <w:rFonts w:ascii="Book Antiqua" w:hAnsi="Book Antiqua" w:hint="eastAsia"/>
                <w:sz w:val="18"/>
                <w:szCs w:val="18"/>
              </w:rPr>
              <w:t>退回</w:t>
            </w:r>
            <w:r>
              <w:rPr>
                <w:rFonts w:ascii="Book Antiqua" w:hAnsi="Book Antiqua"/>
                <w:sz w:val="18"/>
                <w:szCs w:val="18"/>
              </w:rPr>
              <w:t>仓库；</w:t>
            </w:r>
            <w:r>
              <w:rPr>
                <w:rFonts w:ascii="Book Antiqua" w:hAnsi="Book Antiqua" w:hint="eastAsia"/>
                <w:sz w:val="18"/>
                <w:szCs w:val="18"/>
              </w:rPr>
              <w:t>选择重新</w:t>
            </w:r>
            <w:r>
              <w:rPr>
                <w:rFonts w:ascii="Book Antiqua" w:hAnsi="Book Antiqua"/>
                <w:sz w:val="18"/>
                <w:szCs w:val="18"/>
              </w:rPr>
              <w:t>发货的</w:t>
            </w:r>
            <w:r>
              <w:rPr>
                <w:rFonts w:ascii="Book Antiqua" w:hAnsi="Book Antiqua" w:hint="eastAsia"/>
                <w:sz w:val="18"/>
                <w:szCs w:val="18"/>
              </w:rPr>
              <w:t>商品（</w:t>
            </w:r>
            <w:r>
              <w:rPr>
                <w:rFonts w:ascii="Book Antiqua" w:hAnsi="Book Antiqua"/>
                <w:sz w:val="18"/>
                <w:szCs w:val="18"/>
              </w:rPr>
              <w:t>必</w:t>
            </w:r>
            <w:r>
              <w:rPr>
                <w:rFonts w:ascii="Book Antiqua" w:hAnsi="Book Antiqua" w:hint="eastAsia"/>
                <w:sz w:val="18"/>
                <w:szCs w:val="18"/>
              </w:rPr>
              <w:t>选</w:t>
            </w:r>
            <w:r>
              <w:rPr>
                <w:rFonts w:ascii="Book Antiqua" w:hAnsi="Book Antiqua"/>
                <w:sz w:val="18"/>
                <w:szCs w:val="18"/>
              </w:rPr>
              <w:t>）；</w:t>
            </w:r>
          </w:p>
          <w:p w14:paraId="57324BBC" w14:textId="77777777" w:rsidR="004837C2" w:rsidRDefault="005F3D5F">
            <w:pPr>
              <w:pStyle w:val="afb"/>
              <w:numPr>
                <w:ilvl w:val="0"/>
                <w:numId w:val="57"/>
              </w:num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勾选款项处理方式</w:t>
            </w:r>
            <w:r>
              <w:rPr>
                <w:rFonts w:ascii="Book Antiqua" w:hAnsi="Book Antiqua"/>
                <w:sz w:val="18"/>
                <w:szCs w:val="18"/>
              </w:rPr>
              <w:t>”</w:t>
            </w:r>
            <w:r>
              <w:rPr>
                <w:rFonts w:ascii="Book Antiqua" w:hAnsi="Book Antiqua"/>
                <w:sz w:val="18"/>
                <w:szCs w:val="18"/>
              </w:rPr>
              <w:t>已</w:t>
            </w:r>
            <w:r>
              <w:rPr>
                <w:rFonts w:ascii="Book Antiqua" w:hAnsi="Book Antiqua" w:hint="eastAsia"/>
                <w:sz w:val="18"/>
                <w:szCs w:val="18"/>
              </w:rPr>
              <w:t>补款</w:t>
            </w:r>
            <w:r>
              <w:rPr>
                <w:rFonts w:ascii="Book Antiqua" w:hAnsi="Book Antiqua"/>
                <w:sz w:val="18"/>
                <w:szCs w:val="18"/>
              </w:rPr>
              <w:t>“or”</w:t>
            </w:r>
            <w:r>
              <w:rPr>
                <w:rFonts w:ascii="Book Antiqua" w:hAnsi="Book Antiqua"/>
                <w:sz w:val="18"/>
                <w:szCs w:val="18"/>
              </w:rPr>
              <w:t>已退款</w:t>
            </w:r>
            <w:r>
              <w:rPr>
                <w:rFonts w:ascii="Book Antiqua" w:hAnsi="Book Antiqua"/>
                <w:sz w:val="18"/>
                <w:szCs w:val="18"/>
              </w:rPr>
              <w:t>“</w:t>
            </w:r>
            <w:r>
              <w:rPr>
                <w:rFonts w:ascii="Book Antiqua" w:hAnsi="Book Antiqua" w:hint="eastAsia"/>
                <w:sz w:val="18"/>
                <w:szCs w:val="18"/>
              </w:rPr>
              <w:t>；若</w:t>
            </w:r>
            <w:r>
              <w:rPr>
                <w:rFonts w:ascii="Book Antiqua" w:hAnsi="Book Antiqua"/>
                <w:sz w:val="18"/>
                <w:szCs w:val="18"/>
              </w:rPr>
              <w:t>填写了</w:t>
            </w:r>
            <w:r>
              <w:rPr>
                <w:rFonts w:ascii="Book Antiqua" w:hAnsi="Book Antiqua"/>
                <w:sz w:val="18"/>
                <w:szCs w:val="18"/>
              </w:rPr>
              <w:t>“</w:t>
            </w:r>
            <w:r>
              <w:rPr>
                <w:rFonts w:ascii="Book Antiqua" w:hAnsi="Book Antiqua" w:hint="eastAsia"/>
                <w:sz w:val="18"/>
                <w:szCs w:val="18"/>
              </w:rPr>
              <w:t>补</w:t>
            </w:r>
            <w:r>
              <w:rPr>
                <w:rFonts w:ascii="Book Antiqua" w:hAnsi="Book Antiqua" w:hint="eastAsia"/>
                <w:sz w:val="18"/>
                <w:szCs w:val="18"/>
              </w:rPr>
              <w:t>/</w:t>
            </w:r>
            <w:r>
              <w:rPr>
                <w:rFonts w:ascii="Book Antiqua" w:hAnsi="Book Antiqua" w:hint="eastAsia"/>
                <w:sz w:val="18"/>
                <w:szCs w:val="18"/>
              </w:rPr>
              <w:t>退款</w:t>
            </w:r>
            <w:r>
              <w:rPr>
                <w:rFonts w:ascii="Book Antiqua" w:hAnsi="Book Antiqua"/>
                <w:sz w:val="18"/>
                <w:szCs w:val="18"/>
              </w:rPr>
              <w:t>”</w:t>
            </w:r>
            <w:r>
              <w:rPr>
                <w:rFonts w:ascii="Book Antiqua" w:hAnsi="Book Antiqua" w:hint="eastAsia"/>
                <w:sz w:val="18"/>
                <w:szCs w:val="18"/>
              </w:rPr>
              <w:t>信息</w:t>
            </w:r>
            <w:r>
              <w:rPr>
                <w:rFonts w:ascii="Book Antiqua" w:hAnsi="Book Antiqua"/>
                <w:sz w:val="18"/>
                <w:szCs w:val="18"/>
              </w:rPr>
              <w:t>，</w:t>
            </w:r>
            <w:r>
              <w:rPr>
                <w:rFonts w:ascii="Book Antiqua" w:hAnsi="Book Antiqua" w:hint="eastAsia"/>
                <w:sz w:val="18"/>
                <w:szCs w:val="18"/>
              </w:rPr>
              <w:t>则</w:t>
            </w:r>
            <w:r>
              <w:rPr>
                <w:rFonts w:ascii="Book Antiqua" w:hAnsi="Book Antiqua"/>
                <w:sz w:val="18"/>
                <w:szCs w:val="18"/>
              </w:rPr>
              <w:t>创建售后单后，生成对应的</w:t>
            </w:r>
            <w:r>
              <w:rPr>
                <w:rFonts w:ascii="Book Antiqua" w:hAnsi="Book Antiqua" w:hint="eastAsia"/>
                <w:sz w:val="18"/>
                <w:szCs w:val="18"/>
              </w:rPr>
              <w:t>付款</w:t>
            </w:r>
            <w:r>
              <w:rPr>
                <w:rFonts w:ascii="Book Antiqua" w:hAnsi="Book Antiqua"/>
                <w:sz w:val="18"/>
                <w:szCs w:val="18"/>
              </w:rPr>
              <w:t>单、退款单</w:t>
            </w:r>
            <w:r>
              <w:rPr>
                <w:rFonts w:ascii="Book Antiqua" w:hAnsi="Book Antiqua" w:hint="eastAsia"/>
                <w:sz w:val="18"/>
                <w:szCs w:val="18"/>
              </w:rPr>
              <w:t>；</w:t>
            </w:r>
          </w:p>
          <w:p w14:paraId="3F904968" w14:textId="77777777" w:rsidR="004837C2" w:rsidRDefault="005F3D5F">
            <w:pPr>
              <w:pStyle w:val="afb"/>
              <w:numPr>
                <w:ilvl w:val="0"/>
                <w:numId w:val="57"/>
              </w:num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售后单后，同步产生</w:t>
            </w:r>
            <w:r>
              <w:rPr>
                <w:rFonts w:ascii="Book Antiqua" w:hAnsi="Book Antiqua" w:hint="eastAsia"/>
                <w:sz w:val="18"/>
                <w:szCs w:val="18"/>
              </w:rPr>
              <w:t>新</w:t>
            </w:r>
            <w:r>
              <w:rPr>
                <w:rFonts w:ascii="Book Antiqua" w:hAnsi="Book Antiqua"/>
                <w:sz w:val="18"/>
                <w:szCs w:val="18"/>
              </w:rPr>
              <w:t>订单。</w:t>
            </w:r>
            <w:r>
              <w:rPr>
                <w:rFonts w:ascii="Book Antiqua" w:hAnsi="Book Antiqua" w:hint="eastAsia"/>
                <w:sz w:val="18"/>
                <w:szCs w:val="18"/>
              </w:rPr>
              <w:t>新订单</w:t>
            </w:r>
            <w:r>
              <w:rPr>
                <w:rFonts w:ascii="Book Antiqua" w:hAnsi="Book Antiqua"/>
                <w:sz w:val="18"/>
                <w:szCs w:val="18"/>
              </w:rPr>
              <w:t>总金额和支付总金额都为</w:t>
            </w:r>
            <w:r>
              <w:rPr>
                <w:rFonts w:ascii="Book Antiqua" w:hAnsi="Book Antiqua" w:hint="eastAsia"/>
                <w:sz w:val="18"/>
                <w:szCs w:val="18"/>
              </w:rPr>
              <w:t>0</w:t>
            </w:r>
            <w:r>
              <w:rPr>
                <w:rFonts w:ascii="Book Antiqua" w:hAnsi="Book Antiqua" w:hint="eastAsia"/>
                <w:sz w:val="18"/>
                <w:szCs w:val="18"/>
              </w:rPr>
              <w:t>；新</w:t>
            </w:r>
            <w:r>
              <w:rPr>
                <w:rFonts w:ascii="Book Antiqua" w:hAnsi="Book Antiqua"/>
                <w:sz w:val="18"/>
                <w:szCs w:val="18"/>
              </w:rPr>
              <w:t>订单跑配货发货流程，发货给客户；</w:t>
            </w:r>
          </w:p>
          <w:p w14:paraId="1D5CFA04" w14:textId="77777777" w:rsidR="004837C2" w:rsidRDefault="005F3D5F">
            <w:pPr>
              <w:pStyle w:val="afb"/>
              <w:numPr>
                <w:ilvl w:val="0"/>
                <w:numId w:val="57"/>
              </w:numPr>
              <w:rPr>
                <w:rFonts w:ascii="Book Antiqua" w:hAnsi="Book Antiqua"/>
                <w:sz w:val="18"/>
                <w:szCs w:val="18"/>
              </w:rPr>
            </w:pPr>
            <w:r>
              <w:rPr>
                <w:rFonts w:ascii="Book Antiqua" w:hAnsi="Book Antiqua" w:hint="eastAsia"/>
                <w:sz w:val="18"/>
                <w:szCs w:val="18"/>
              </w:rPr>
              <w:t>新</w:t>
            </w:r>
            <w:r>
              <w:rPr>
                <w:rFonts w:ascii="Book Antiqua" w:hAnsi="Book Antiqua"/>
                <w:sz w:val="18"/>
                <w:szCs w:val="18"/>
              </w:rPr>
              <w:t>订单号的生成规则：</w:t>
            </w:r>
            <w:r>
              <w:rPr>
                <w:rFonts w:ascii="宋体" w:hAnsi="宋体" w:cs="宋体" w:hint="eastAsia"/>
                <w:color w:val="000000"/>
                <w:kern w:val="0"/>
                <w:sz w:val="18"/>
                <w:szCs w:val="18"/>
              </w:rPr>
              <w:t>售后单</w:t>
            </w:r>
            <w:r>
              <w:rPr>
                <w:rFonts w:ascii="宋体" w:hAnsi="宋体" w:cs="宋体"/>
                <w:color w:val="000000"/>
                <w:kern w:val="0"/>
                <w:sz w:val="18"/>
                <w:szCs w:val="18"/>
              </w:rPr>
              <w:t>号-1</w:t>
            </w:r>
            <w:r>
              <w:rPr>
                <w:rFonts w:ascii="宋体" w:hAnsi="宋体" w:cs="宋体" w:hint="eastAsia"/>
                <w:color w:val="000000"/>
                <w:kern w:val="0"/>
                <w:sz w:val="18"/>
                <w:szCs w:val="18"/>
              </w:rPr>
              <w:t>，售后单</w:t>
            </w:r>
            <w:r>
              <w:rPr>
                <w:rFonts w:ascii="宋体" w:hAnsi="宋体" w:cs="宋体"/>
                <w:color w:val="000000"/>
                <w:kern w:val="0"/>
                <w:sz w:val="18"/>
                <w:szCs w:val="18"/>
              </w:rPr>
              <w:t>号-2</w:t>
            </w:r>
            <w:r>
              <w:rPr>
                <w:rFonts w:ascii="Book Antiqua" w:hAnsi="Book Antiqua"/>
                <w:sz w:val="18"/>
                <w:szCs w:val="18"/>
              </w:rPr>
              <w:t>；</w:t>
            </w:r>
          </w:p>
          <w:p w14:paraId="12F04020" w14:textId="77777777" w:rsidR="004837C2" w:rsidRDefault="005F3D5F">
            <w:pPr>
              <w:pStyle w:val="afb"/>
              <w:numPr>
                <w:ilvl w:val="0"/>
                <w:numId w:val="57"/>
              </w:numPr>
              <w:rPr>
                <w:rFonts w:ascii="Book Antiqua" w:hAnsi="Book Antiqua"/>
                <w:color w:val="595959" w:themeColor="text1" w:themeTint="A6"/>
                <w:sz w:val="18"/>
                <w:szCs w:val="18"/>
              </w:rPr>
            </w:pPr>
            <w:r>
              <w:rPr>
                <w:rFonts w:ascii="Book Antiqua" w:hAnsi="Book Antiqua" w:hint="eastAsia"/>
                <w:sz w:val="18"/>
                <w:szCs w:val="18"/>
              </w:rPr>
              <w:t>用户</w:t>
            </w:r>
            <w:r>
              <w:rPr>
                <w:rFonts w:ascii="Book Antiqua" w:hAnsi="Book Antiqua"/>
                <w:sz w:val="18"/>
                <w:szCs w:val="18"/>
              </w:rPr>
              <w:t>“</w:t>
            </w:r>
            <w:r>
              <w:rPr>
                <w:rFonts w:ascii="Book Antiqua" w:hAnsi="Book Antiqua"/>
                <w:sz w:val="18"/>
                <w:szCs w:val="18"/>
              </w:rPr>
              <w:t>确认收货</w:t>
            </w:r>
            <w:r>
              <w:rPr>
                <w:rFonts w:ascii="Book Antiqua" w:hAnsi="Book Antiqua"/>
                <w:sz w:val="18"/>
                <w:szCs w:val="18"/>
              </w:rPr>
              <w:t>”</w:t>
            </w:r>
            <w:r>
              <w:rPr>
                <w:rFonts w:ascii="Book Antiqua" w:hAnsi="Book Antiqua"/>
                <w:sz w:val="18"/>
                <w:szCs w:val="18"/>
              </w:rPr>
              <w:t>后，</w:t>
            </w:r>
            <w:r>
              <w:rPr>
                <w:rFonts w:ascii="Book Antiqua" w:hAnsi="Book Antiqua" w:hint="eastAsia"/>
                <w:sz w:val="18"/>
                <w:szCs w:val="18"/>
              </w:rPr>
              <w:t>新</w:t>
            </w:r>
            <w:r>
              <w:rPr>
                <w:rFonts w:ascii="Book Antiqua" w:hAnsi="Book Antiqua"/>
                <w:sz w:val="18"/>
                <w:szCs w:val="18"/>
              </w:rPr>
              <w:t>订单</w:t>
            </w:r>
            <w:r>
              <w:rPr>
                <w:rFonts w:ascii="Book Antiqua" w:hAnsi="Book Antiqua" w:hint="eastAsia"/>
                <w:sz w:val="18"/>
                <w:szCs w:val="18"/>
              </w:rPr>
              <w:t>才</w:t>
            </w:r>
            <w:r>
              <w:rPr>
                <w:rFonts w:ascii="Book Antiqua" w:hAnsi="Book Antiqua"/>
                <w:sz w:val="18"/>
                <w:szCs w:val="18"/>
              </w:rPr>
              <w:t>会跑发货流程给</w:t>
            </w:r>
            <w:r>
              <w:rPr>
                <w:rFonts w:ascii="Book Antiqua" w:hAnsi="Book Antiqua" w:hint="eastAsia"/>
                <w:sz w:val="18"/>
                <w:szCs w:val="18"/>
              </w:rPr>
              <w:t>客户</w:t>
            </w:r>
            <w:r>
              <w:rPr>
                <w:rFonts w:ascii="Book Antiqua" w:hAnsi="Book Antiqua"/>
                <w:sz w:val="18"/>
                <w:szCs w:val="18"/>
              </w:rPr>
              <w:t>发货。</w:t>
            </w:r>
          </w:p>
        </w:tc>
      </w:tr>
      <w:tr w:rsidR="004837C2" w14:paraId="4FE40178" w14:textId="77777777">
        <w:trPr>
          <w:trHeight w:val="309"/>
          <w:jc w:val="center"/>
        </w:trPr>
        <w:tc>
          <w:tcPr>
            <w:tcW w:w="1583" w:type="dxa"/>
            <w:shd w:val="clear" w:color="auto" w:fill="F8F8F8"/>
            <w:vAlign w:val="center"/>
          </w:tcPr>
          <w:p w14:paraId="089DC94F"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28409013" w14:textId="77777777" w:rsidR="004837C2" w:rsidRDefault="005F3D5F">
            <w:pPr>
              <w:rPr>
                <w:rFonts w:ascii="Book Antiqua" w:hAnsi="Book Antiqua"/>
                <w:i/>
                <w:color w:val="595959" w:themeColor="text1" w:themeTint="A6"/>
                <w:sz w:val="18"/>
                <w:szCs w:val="18"/>
              </w:rPr>
            </w:pPr>
            <w:r>
              <w:rPr>
                <w:rFonts w:ascii="Book Antiqua" w:hAnsi="Book Antiqua" w:hint="eastAsia"/>
                <w:i/>
                <w:color w:val="595959" w:themeColor="text1" w:themeTint="A6"/>
                <w:sz w:val="18"/>
                <w:szCs w:val="18"/>
              </w:rPr>
              <w:t>（后续再</w:t>
            </w:r>
            <w:r>
              <w:rPr>
                <w:rFonts w:ascii="Book Antiqua" w:hAnsi="Book Antiqua"/>
                <w:i/>
                <w:color w:val="595959" w:themeColor="text1" w:themeTint="A6"/>
                <w:sz w:val="18"/>
                <w:szCs w:val="18"/>
              </w:rPr>
              <w:t>考虑，将</w:t>
            </w:r>
            <w:r>
              <w:rPr>
                <w:rFonts w:ascii="Book Antiqua" w:hAnsi="Book Antiqua" w:hint="eastAsia"/>
                <w:i/>
                <w:color w:val="595959" w:themeColor="text1" w:themeTint="A6"/>
                <w:sz w:val="18"/>
                <w:szCs w:val="18"/>
              </w:rPr>
              <w:t>退回</w:t>
            </w:r>
            <w:r>
              <w:rPr>
                <w:rFonts w:ascii="Book Antiqua" w:hAnsi="Book Antiqua"/>
                <w:i/>
                <w:color w:val="595959" w:themeColor="text1" w:themeTint="A6"/>
                <w:sz w:val="18"/>
                <w:szCs w:val="18"/>
              </w:rPr>
              <w:t>商品信息同步</w:t>
            </w:r>
            <w:r>
              <w:rPr>
                <w:rFonts w:ascii="Book Antiqua" w:hAnsi="Book Antiqua" w:hint="eastAsia"/>
                <w:i/>
                <w:color w:val="595959" w:themeColor="text1" w:themeTint="A6"/>
                <w:sz w:val="18"/>
                <w:szCs w:val="18"/>
              </w:rPr>
              <w:t>到</w:t>
            </w:r>
            <w:r>
              <w:rPr>
                <w:rFonts w:ascii="Book Antiqua" w:hAnsi="Book Antiqua"/>
                <w:i/>
                <w:color w:val="595959" w:themeColor="text1" w:themeTint="A6"/>
                <w:sz w:val="18"/>
                <w:szCs w:val="18"/>
              </w:rPr>
              <w:t>仓库</w:t>
            </w:r>
            <w:r>
              <w:rPr>
                <w:rFonts w:ascii="Book Antiqua" w:hAnsi="Book Antiqua" w:hint="eastAsia"/>
                <w:i/>
                <w:color w:val="595959" w:themeColor="text1" w:themeTint="A6"/>
                <w:sz w:val="18"/>
                <w:szCs w:val="18"/>
              </w:rPr>
              <w:t>数据</w:t>
            </w:r>
            <w:r>
              <w:rPr>
                <w:rFonts w:ascii="Book Antiqua" w:hAnsi="Book Antiqua"/>
                <w:i/>
                <w:color w:val="595959" w:themeColor="text1" w:themeTint="A6"/>
                <w:sz w:val="18"/>
                <w:szCs w:val="18"/>
              </w:rPr>
              <w:t>同步）</w:t>
            </w:r>
          </w:p>
        </w:tc>
      </w:tr>
      <w:tr w:rsidR="004837C2" w14:paraId="7A4E65DC" w14:textId="77777777">
        <w:trPr>
          <w:trHeight w:val="211"/>
          <w:jc w:val="center"/>
        </w:trPr>
        <w:tc>
          <w:tcPr>
            <w:tcW w:w="1583" w:type="dxa"/>
            <w:shd w:val="clear" w:color="auto" w:fill="F8F8F8"/>
            <w:vAlign w:val="center"/>
          </w:tcPr>
          <w:p w14:paraId="791926E4"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54F5F1E9" w14:textId="77777777" w:rsidR="004837C2" w:rsidRDefault="005F3D5F">
            <w:pPr>
              <w:rPr>
                <w:rFonts w:ascii="Book Antiqua" w:hAnsi="Book Antiqua"/>
                <w:sz w:val="18"/>
                <w:szCs w:val="18"/>
              </w:rPr>
            </w:pPr>
            <w:r>
              <w:rPr>
                <w:rFonts w:ascii="Book Antiqua" w:hAnsi="Book Antiqua"/>
                <w:sz w:val="18"/>
                <w:szCs w:val="18"/>
              </w:rPr>
              <w:t>无</w:t>
            </w:r>
          </w:p>
        </w:tc>
      </w:tr>
      <w:tr w:rsidR="004837C2" w14:paraId="63ACA9EA" w14:textId="77777777">
        <w:trPr>
          <w:trHeight w:val="363"/>
          <w:jc w:val="center"/>
        </w:trPr>
        <w:tc>
          <w:tcPr>
            <w:tcW w:w="1583" w:type="dxa"/>
            <w:shd w:val="clear" w:color="auto" w:fill="F8F8F8"/>
            <w:vAlign w:val="center"/>
          </w:tcPr>
          <w:p w14:paraId="2CA6B08B"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1CF95A6" w14:textId="77777777" w:rsidR="004837C2" w:rsidRDefault="005F3D5F">
            <w:r>
              <w:rPr>
                <w:rFonts w:ascii="Book Antiqua" w:hAnsi="Book Antiqua" w:hint="eastAsia"/>
                <w:sz w:val="18"/>
                <w:szCs w:val="18"/>
              </w:rPr>
              <w:t>无</w:t>
            </w:r>
          </w:p>
        </w:tc>
      </w:tr>
      <w:tr w:rsidR="004837C2" w14:paraId="3867961B" w14:textId="77777777">
        <w:trPr>
          <w:trHeight w:val="321"/>
          <w:jc w:val="center"/>
        </w:trPr>
        <w:tc>
          <w:tcPr>
            <w:tcW w:w="1583" w:type="dxa"/>
            <w:shd w:val="clear" w:color="auto" w:fill="F8F8F8"/>
            <w:vAlign w:val="center"/>
          </w:tcPr>
          <w:p w14:paraId="71FF6114"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6D3C2BC2" w14:textId="77777777" w:rsidR="004837C2" w:rsidRDefault="004837C2">
            <w:pPr>
              <w:rPr>
                <w:rFonts w:ascii="Book Antiqua" w:hAnsi="Book Antiqua"/>
                <w:sz w:val="18"/>
                <w:szCs w:val="18"/>
              </w:rPr>
            </w:pPr>
          </w:p>
        </w:tc>
      </w:tr>
    </w:tbl>
    <w:p w14:paraId="78F6618C" w14:textId="77777777" w:rsidR="004837C2" w:rsidRDefault="004837C2"/>
    <w:p w14:paraId="1F092C9A" w14:textId="77777777" w:rsidR="004837C2" w:rsidRDefault="005F3D5F">
      <w:pPr>
        <w:pStyle w:val="3"/>
        <w:numPr>
          <w:ilvl w:val="2"/>
          <w:numId w:val="23"/>
        </w:numPr>
        <w:rPr>
          <w:rFonts w:ascii="黑体" w:eastAsia="黑体" w:hAnsi="黑体"/>
          <w:sz w:val="24"/>
          <w:szCs w:val="24"/>
        </w:rPr>
      </w:pPr>
      <w:bookmarkStart w:id="165" w:name="_Toc12719562"/>
      <w:r>
        <w:rPr>
          <w:rFonts w:ascii="黑体" w:eastAsia="黑体" w:hAnsi="黑体"/>
          <w:sz w:val="24"/>
          <w:szCs w:val="24"/>
        </w:rPr>
        <w:lastRenderedPageBreak/>
        <w:t>UC-</w:t>
      </w:r>
      <w:r>
        <w:rPr>
          <w:rFonts w:ascii="黑体" w:eastAsia="黑体" w:hAnsi="黑体" w:hint="eastAsia"/>
          <w:sz w:val="24"/>
          <w:szCs w:val="24"/>
        </w:rPr>
        <w:t>F</w:t>
      </w:r>
      <w:r>
        <w:rPr>
          <w:rFonts w:ascii="黑体" w:eastAsia="黑体" w:hAnsi="黑体"/>
          <w:sz w:val="24"/>
          <w:szCs w:val="24"/>
        </w:rPr>
        <w:t>37</w:t>
      </w:r>
      <w:r>
        <w:rPr>
          <w:rFonts w:ascii="黑体" w:eastAsia="黑体" w:hAnsi="黑体" w:hint="eastAsia"/>
          <w:sz w:val="24"/>
          <w:szCs w:val="24"/>
        </w:rPr>
        <w:t>.0 子</w:t>
      </w:r>
      <w:r>
        <w:rPr>
          <w:rFonts w:ascii="黑体" w:eastAsia="黑体" w:hAnsi="黑体"/>
          <w:sz w:val="24"/>
          <w:szCs w:val="24"/>
        </w:rPr>
        <w:t>账号</w:t>
      </w:r>
      <w:bookmarkEnd w:id="165"/>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E48B8AB" w14:textId="77777777">
        <w:trPr>
          <w:jc w:val="center"/>
        </w:trPr>
        <w:tc>
          <w:tcPr>
            <w:tcW w:w="1583" w:type="dxa"/>
            <w:shd w:val="clear" w:color="auto" w:fill="F8F8F8"/>
            <w:vAlign w:val="center"/>
          </w:tcPr>
          <w:p w14:paraId="3E00C36C"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E55D7E8"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37</w:t>
            </w:r>
            <w:r>
              <w:rPr>
                <w:rFonts w:ascii="Book Antiqua" w:hAnsi="Book Antiqua" w:hint="eastAsia"/>
                <w:b/>
                <w:color w:val="00B050"/>
                <w:sz w:val="18"/>
                <w:szCs w:val="18"/>
              </w:rPr>
              <w:t>.0</w:t>
            </w:r>
          </w:p>
        </w:tc>
      </w:tr>
      <w:tr w:rsidR="004837C2" w14:paraId="12FC2FFE" w14:textId="77777777">
        <w:trPr>
          <w:jc w:val="center"/>
        </w:trPr>
        <w:tc>
          <w:tcPr>
            <w:tcW w:w="1583" w:type="dxa"/>
            <w:shd w:val="clear" w:color="auto" w:fill="F8F8F8"/>
            <w:vAlign w:val="center"/>
          </w:tcPr>
          <w:p w14:paraId="46E16CB6"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51144DDE" w14:textId="77777777" w:rsidR="004837C2" w:rsidRDefault="005F3D5F">
            <w:pPr>
              <w:rPr>
                <w:rFonts w:ascii="Book Antiqua" w:hAnsi="Book Antiqua"/>
                <w:sz w:val="18"/>
                <w:szCs w:val="18"/>
              </w:rPr>
            </w:pPr>
            <w:r>
              <w:rPr>
                <w:rFonts w:ascii="宋体" w:hAnsi="宋体" w:hint="eastAsia"/>
                <w:sz w:val="18"/>
                <w:szCs w:val="18"/>
              </w:rPr>
              <w:t>子</w:t>
            </w:r>
            <w:r>
              <w:rPr>
                <w:rFonts w:ascii="宋体" w:hAnsi="宋体"/>
                <w:sz w:val="18"/>
                <w:szCs w:val="18"/>
              </w:rPr>
              <w:t>账号</w:t>
            </w:r>
          </w:p>
        </w:tc>
      </w:tr>
      <w:tr w:rsidR="004837C2" w14:paraId="15F4CB59" w14:textId="77777777">
        <w:trPr>
          <w:jc w:val="center"/>
        </w:trPr>
        <w:tc>
          <w:tcPr>
            <w:tcW w:w="1583" w:type="dxa"/>
            <w:shd w:val="clear" w:color="auto" w:fill="F8F8F8"/>
            <w:vAlign w:val="center"/>
          </w:tcPr>
          <w:p w14:paraId="6FC9DDCA"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2E4E8944" w14:textId="77777777" w:rsidR="004837C2" w:rsidRDefault="005F3D5F">
            <w:pPr>
              <w:rPr>
                <w:rFonts w:ascii="Book Antiqua" w:hAnsi="Book Antiqua"/>
                <w:sz w:val="18"/>
                <w:szCs w:val="18"/>
              </w:rPr>
            </w:pPr>
            <w:r>
              <w:rPr>
                <w:rFonts w:ascii="Book Antiqua" w:hAnsi="Book Antiqua" w:hint="eastAsia"/>
                <w:sz w:val="18"/>
                <w:szCs w:val="18"/>
              </w:rPr>
              <w:t>可以</w:t>
            </w:r>
            <w:r>
              <w:rPr>
                <w:rFonts w:ascii="Book Antiqua" w:hAnsi="Book Antiqua"/>
                <w:sz w:val="18"/>
                <w:szCs w:val="18"/>
              </w:rPr>
              <w:t>添加</w:t>
            </w:r>
            <w:r>
              <w:rPr>
                <w:rFonts w:ascii="Book Antiqua" w:hAnsi="Book Antiqua" w:hint="eastAsia"/>
                <w:sz w:val="18"/>
                <w:szCs w:val="18"/>
              </w:rPr>
              <w:t>“</w:t>
            </w:r>
            <w:r>
              <w:rPr>
                <w:rFonts w:ascii="Book Antiqua" w:hAnsi="Book Antiqua"/>
                <w:sz w:val="18"/>
                <w:szCs w:val="18"/>
              </w:rPr>
              <w:t>子账号</w:t>
            </w:r>
            <w:r>
              <w:rPr>
                <w:rFonts w:ascii="Book Antiqua" w:hAnsi="Book Antiqua"/>
                <w:sz w:val="18"/>
                <w:szCs w:val="18"/>
              </w:rPr>
              <w:t>”</w:t>
            </w:r>
            <w:r>
              <w:rPr>
                <w:rFonts w:ascii="Book Antiqua" w:hAnsi="Book Antiqua"/>
                <w:sz w:val="18"/>
                <w:szCs w:val="18"/>
              </w:rPr>
              <w:t>，</w:t>
            </w:r>
            <w:r>
              <w:rPr>
                <w:rFonts w:ascii="Book Antiqua" w:hAnsi="Book Antiqua" w:hint="eastAsia"/>
                <w:sz w:val="18"/>
                <w:szCs w:val="18"/>
              </w:rPr>
              <w:t>设置子</w:t>
            </w:r>
            <w:r>
              <w:rPr>
                <w:rFonts w:ascii="Book Antiqua" w:hAnsi="Book Antiqua"/>
                <w:sz w:val="18"/>
                <w:szCs w:val="18"/>
              </w:rPr>
              <w:t>账号</w:t>
            </w:r>
            <w:r>
              <w:rPr>
                <w:rFonts w:ascii="Book Antiqua" w:hAnsi="Book Antiqua" w:hint="eastAsia"/>
                <w:sz w:val="18"/>
                <w:szCs w:val="18"/>
              </w:rPr>
              <w:t>“菜单</w:t>
            </w:r>
            <w:r>
              <w:rPr>
                <w:rFonts w:ascii="Book Antiqua" w:hAnsi="Book Antiqua"/>
                <w:sz w:val="18"/>
                <w:szCs w:val="18"/>
              </w:rPr>
              <w:t>权限</w:t>
            </w:r>
            <w:r>
              <w:rPr>
                <w:rFonts w:ascii="Book Antiqua" w:hAnsi="Book Antiqua"/>
                <w:sz w:val="18"/>
                <w:szCs w:val="18"/>
              </w:rPr>
              <w:t>”“</w:t>
            </w:r>
            <w:r>
              <w:rPr>
                <w:rFonts w:ascii="Book Antiqua" w:hAnsi="Book Antiqua" w:hint="eastAsia"/>
                <w:sz w:val="18"/>
                <w:szCs w:val="18"/>
              </w:rPr>
              <w:t>店铺</w:t>
            </w:r>
            <w:r>
              <w:rPr>
                <w:rFonts w:ascii="Book Antiqua" w:hAnsi="Book Antiqua"/>
                <w:sz w:val="18"/>
                <w:szCs w:val="18"/>
              </w:rPr>
              <w:t>权限</w:t>
            </w:r>
            <w:r>
              <w:rPr>
                <w:rFonts w:ascii="Book Antiqua" w:hAnsi="Book Antiqua"/>
                <w:sz w:val="18"/>
                <w:szCs w:val="18"/>
              </w:rPr>
              <w:t>”</w:t>
            </w:r>
            <w:r>
              <w:rPr>
                <w:rFonts w:ascii="Book Antiqua" w:hAnsi="Book Antiqua"/>
                <w:sz w:val="18"/>
                <w:szCs w:val="18"/>
              </w:rPr>
              <w:t>，可以编辑子账号</w:t>
            </w:r>
          </w:p>
        </w:tc>
      </w:tr>
      <w:tr w:rsidR="004837C2" w14:paraId="60F95609" w14:textId="77777777">
        <w:trPr>
          <w:jc w:val="center"/>
        </w:trPr>
        <w:tc>
          <w:tcPr>
            <w:tcW w:w="1583" w:type="dxa"/>
            <w:shd w:val="clear" w:color="auto" w:fill="F8F8F8"/>
            <w:vAlign w:val="center"/>
          </w:tcPr>
          <w:p w14:paraId="6B29E068"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4092F622" w14:textId="77777777" w:rsidR="004837C2" w:rsidRDefault="005F3D5F">
            <w:pPr>
              <w:rPr>
                <w:rFonts w:ascii="宋体" w:hAnsi="宋体"/>
                <w:sz w:val="18"/>
                <w:szCs w:val="18"/>
              </w:rPr>
            </w:pPr>
            <w:r>
              <w:rPr>
                <w:rFonts w:ascii="宋体" w:hAnsi="宋体" w:hint="eastAsia"/>
                <w:sz w:val="18"/>
                <w:szCs w:val="18"/>
              </w:rPr>
              <w:t>郭荣</w:t>
            </w:r>
          </w:p>
        </w:tc>
      </w:tr>
      <w:tr w:rsidR="004837C2" w14:paraId="6755845F" w14:textId="77777777">
        <w:trPr>
          <w:jc w:val="center"/>
        </w:trPr>
        <w:tc>
          <w:tcPr>
            <w:tcW w:w="1583" w:type="dxa"/>
            <w:shd w:val="clear" w:color="auto" w:fill="F8F8F8"/>
            <w:vAlign w:val="center"/>
          </w:tcPr>
          <w:p w14:paraId="58666F62"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6CCBF3D1"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-2-26</w:t>
            </w:r>
          </w:p>
        </w:tc>
      </w:tr>
      <w:tr w:rsidR="004837C2" w14:paraId="150230D6" w14:textId="77777777">
        <w:trPr>
          <w:jc w:val="center"/>
        </w:trPr>
        <w:tc>
          <w:tcPr>
            <w:tcW w:w="1583" w:type="dxa"/>
            <w:shd w:val="clear" w:color="auto" w:fill="F8F8F8"/>
            <w:vAlign w:val="center"/>
          </w:tcPr>
          <w:p w14:paraId="56C41CA2"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3C8B50D0" w14:textId="77777777" w:rsidR="004837C2" w:rsidRDefault="005F3D5F">
            <w:r>
              <w:rPr>
                <w:noProof/>
              </w:rPr>
              <w:drawing>
                <wp:inline distT="0" distB="0" distL="0" distR="0" wp14:anchorId="67043B67" wp14:editId="2867B9AF">
                  <wp:extent cx="4643755" cy="2268855"/>
                  <wp:effectExtent l="0" t="0" r="4445" b="1714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93"/>
                          <a:stretch>
                            <a:fillRect/>
                          </a:stretch>
                        </pic:blipFill>
                        <pic:spPr>
                          <a:xfrm>
                            <a:off x="0" y="0"/>
                            <a:ext cx="4643755" cy="2268855"/>
                          </a:xfrm>
                          <a:prstGeom prst="rect">
                            <a:avLst/>
                          </a:prstGeom>
                        </pic:spPr>
                      </pic:pic>
                    </a:graphicData>
                  </a:graphic>
                </wp:inline>
              </w:drawing>
            </w:r>
          </w:p>
          <w:p w14:paraId="47A80CDC"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-子账号</w:t>
            </w:r>
          </w:p>
        </w:tc>
      </w:tr>
      <w:tr w:rsidR="004837C2" w14:paraId="55EA50B9" w14:textId="77777777">
        <w:trPr>
          <w:jc w:val="center"/>
        </w:trPr>
        <w:tc>
          <w:tcPr>
            <w:tcW w:w="1583" w:type="dxa"/>
            <w:shd w:val="clear" w:color="auto" w:fill="F8F8F8"/>
            <w:vAlign w:val="center"/>
          </w:tcPr>
          <w:p w14:paraId="10183E36"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0D176780"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5ED9B69F" w14:textId="77777777">
        <w:trPr>
          <w:jc w:val="center"/>
        </w:trPr>
        <w:tc>
          <w:tcPr>
            <w:tcW w:w="1583" w:type="dxa"/>
            <w:shd w:val="clear" w:color="auto" w:fill="F8F8F8"/>
            <w:vAlign w:val="center"/>
          </w:tcPr>
          <w:p w14:paraId="19279E07" w14:textId="77777777" w:rsidR="004837C2" w:rsidRDefault="005F3D5F">
            <w:pPr>
              <w:rPr>
                <w:rFonts w:ascii="Book Antiqua" w:hAnsi="Book Antiqua"/>
                <w:sz w:val="18"/>
                <w:szCs w:val="18"/>
              </w:rPr>
            </w:pPr>
            <w:r>
              <w:rPr>
                <w:rFonts w:ascii="Book Antiqua" w:hAnsi="Book Antiqua" w:hint="eastAsia"/>
                <w:sz w:val="18"/>
                <w:szCs w:val="18"/>
              </w:rPr>
              <w:t>搜索项</w:t>
            </w:r>
          </w:p>
        </w:tc>
        <w:tc>
          <w:tcPr>
            <w:tcW w:w="7529" w:type="dxa"/>
          </w:tcPr>
          <w:p w14:paraId="1FE63DB3" w14:textId="77777777" w:rsidR="004837C2" w:rsidRDefault="005F3D5F">
            <w:pPr>
              <w:rPr>
                <w:rFonts w:ascii="Book Antiqua" w:hAnsi="Book Antiqua"/>
                <w:sz w:val="18"/>
                <w:szCs w:val="18"/>
              </w:rPr>
            </w:pPr>
            <w:r>
              <w:rPr>
                <w:rFonts w:ascii="Book Antiqua" w:hAnsi="Book Antiqua" w:hint="eastAsia"/>
                <w:sz w:val="18"/>
                <w:szCs w:val="18"/>
              </w:rPr>
              <w:t>是否</w:t>
            </w:r>
            <w:r>
              <w:rPr>
                <w:rFonts w:ascii="Book Antiqua" w:hAnsi="Book Antiqua"/>
                <w:sz w:val="18"/>
                <w:szCs w:val="18"/>
              </w:rPr>
              <w:t>启用</w:t>
            </w:r>
            <w:r>
              <w:rPr>
                <w:rFonts w:ascii="Book Antiqua" w:hAnsi="Book Antiqua" w:hint="eastAsia"/>
                <w:sz w:val="18"/>
                <w:szCs w:val="18"/>
              </w:rPr>
              <w:t>（全部</w:t>
            </w:r>
            <w:r>
              <w:rPr>
                <w:rFonts w:ascii="Book Antiqua" w:hAnsi="Book Antiqua"/>
                <w:sz w:val="18"/>
                <w:szCs w:val="18"/>
              </w:rPr>
              <w:t>、</w:t>
            </w:r>
            <w:r>
              <w:rPr>
                <w:rFonts w:ascii="Book Antiqua" w:hAnsi="Book Antiqua" w:hint="eastAsia"/>
                <w:sz w:val="18"/>
                <w:szCs w:val="18"/>
              </w:rPr>
              <w:t>否</w:t>
            </w:r>
            <w:r>
              <w:rPr>
                <w:rFonts w:ascii="Book Antiqua" w:hAnsi="Book Antiqua"/>
                <w:sz w:val="18"/>
                <w:szCs w:val="18"/>
              </w:rPr>
              <w:t>、</w:t>
            </w:r>
            <w:r>
              <w:rPr>
                <w:rFonts w:ascii="Book Antiqua" w:hAnsi="Book Antiqua" w:hint="eastAsia"/>
                <w:sz w:val="18"/>
                <w:szCs w:val="18"/>
              </w:rPr>
              <w:t>是</w:t>
            </w:r>
            <w:r>
              <w:rPr>
                <w:rFonts w:ascii="Book Antiqua" w:hAnsi="Book Antiqua"/>
                <w:sz w:val="18"/>
                <w:szCs w:val="18"/>
              </w:rPr>
              <w:t>）</w:t>
            </w:r>
            <w:r>
              <w:rPr>
                <w:rFonts w:ascii="Book Antiqua" w:hAnsi="Book Antiqua" w:hint="eastAsia"/>
                <w:sz w:val="18"/>
                <w:szCs w:val="18"/>
              </w:rPr>
              <w:t>、账号</w:t>
            </w:r>
            <w:r>
              <w:rPr>
                <w:rFonts w:ascii="Book Antiqua" w:hAnsi="Book Antiqua"/>
                <w:sz w:val="18"/>
                <w:szCs w:val="18"/>
              </w:rPr>
              <w:t>名称（</w:t>
            </w:r>
            <w:r>
              <w:rPr>
                <w:rFonts w:ascii="Book Antiqua" w:hAnsi="Book Antiqua" w:hint="eastAsia"/>
                <w:sz w:val="18"/>
                <w:szCs w:val="18"/>
              </w:rPr>
              <w:t>模糊</w:t>
            </w:r>
            <w:r>
              <w:rPr>
                <w:rFonts w:ascii="Book Antiqua" w:hAnsi="Book Antiqua"/>
                <w:sz w:val="18"/>
                <w:szCs w:val="18"/>
              </w:rPr>
              <w:t>查询）</w:t>
            </w:r>
          </w:p>
        </w:tc>
      </w:tr>
      <w:tr w:rsidR="004837C2" w14:paraId="15FD7E75" w14:textId="77777777">
        <w:trPr>
          <w:jc w:val="center"/>
        </w:trPr>
        <w:tc>
          <w:tcPr>
            <w:tcW w:w="1583" w:type="dxa"/>
            <w:shd w:val="clear" w:color="auto" w:fill="F8F8F8"/>
            <w:vAlign w:val="center"/>
          </w:tcPr>
          <w:p w14:paraId="613FCD3F" w14:textId="77777777" w:rsidR="004837C2" w:rsidRDefault="005F3D5F">
            <w:pPr>
              <w:rPr>
                <w:rFonts w:ascii="Book Antiqua" w:hAnsi="Book Antiqua"/>
                <w:sz w:val="18"/>
                <w:szCs w:val="18"/>
              </w:rPr>
            </w:pPr>
            <w:r>
              <w:rPr>
                <w:rFonts w:ascii="Book Antiqua" w:hAnsi="Book Antiqua" w:hint="eastAsia"/>
                <w:sz w:val="18"/>
                <w:szCs w:val="18"/>
              </w:rPr>
              <w:t>表头</w:t>
            </w:r>
          </w:p>
        </w:tc>
        <w:tc>
          <w:tcPr>
            <w:tcW w:w="7529" w:type="dxa"/>
          </w:tcPr>
          <w:p w14:paraId="67B1E1C5" w14:textId="77777777" w:rsidR="004837C2" w:rsidRDefault="004837C2">
            <w:pPr>
              <w:rPr>
                <w:rFonts w:ascii="Book Antiqua" w:hAnsi="Book Antiqua"/>
                <w:sz w:val="18"/>
                <w:szCs w:val="18"/>
              </w:rPr>
            </w:pPr>
          </w:p>
          <w:tbl>
            <w:tblPr>
              <w:tblW w:w="7113" w:type="dxa"/>
              <w:tblLayout w:type="fixed"/>
              <w:tblLook w:val="04A0" w:firstRow="1" w:lastRow="0" w:firstColumn="1" w:lastColumn="0" w:noHBand="0" w:noVBand="1"/>
            </w:tblPr>
            <w:tblGrid>
              <w:gridCol w:w="1302"/>
              <w:gridCol w:w="5811"/>
            </w:tblGrid>
            <w:tr w:rsidR="004837C2" w14:paraId="7266FF8A" w14:textId="77777777">
              <w:trPr>
                <w:trHeight w:val="270"/>
              </w:trPr>
              <w:tc>
                <w:tcPr>
                  <w:tcW w:w="130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2E2F3462"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表头</w:t>
                  </w:r>
                </w:p>
              </w:tc>
              <w:tc>
                <w:tcPr>
                  <w:tcW w:w="5811" w:type="dxa"/>
                  <w:tcBorders>
                    <w:top w:val="single" w:sz="4" w:space="0" w:color="auto"/>
                    <w:left w:val="nil"/>
                    <w:bottom w:val="single" w:sz="6" w:space="0" w:color="auto"/>
                    <w:right w:val="single" w:sz="6" w:space="0" w:color="auto"/>
                  </w:tcBorders>
                  <w:shd w:val="clear" w:color="000000" w:fill="D9D9D9"/>
                </w:tcPr>
                <w:p w14:paraId="63F96A1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说明</w:t>
                  </w:r>
                </w:p>
              </w:tc>
            </w:tr>
            <w:tr w:rsidR="004837C2" w14:paraId="6E59436B"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74664A8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序号</w:t>
                  </w:r>
                </w:p>
              </w:tc>
              <w:tc>
                <w:tcPr>
                  <w:tcW w:w="5811" w:type="dxa"/>
                  <w:tcBorders>
                    <w:top w:val="single" w:sz="6" w:space="0" w:color="auto"/>
                    <w:left w:val="nil"/>
                    <w:bottom w:val="single" w:sz="6" w:space="0" w:color="auto"/>
                    <w:right w:val="single" w:sz="6" w:space="0" w:color="auto"/>
                  </w:tcBorders>
                  <w:vAlign w:val="center"/>
                </w:tcPr>
                <w:p w14:paraId="13458DB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1、2、3、4</w:t>
                  </w:r>
                  <w:r>
                    <w:rPr>
                      <w:rFonts w:ascii="宋体" w:hAnsi="宋体" w:cs="宋体"/>
                      <w:color w:val="000000"/>
                      <w:kern w:val="0"/>
                      <w:sz w:val="22"/>
                      <w:szCs w:val="22"/>
                    </w:rPr>
                    <w:t>…</w:t>
                  </w:r>
                </w:p>
              </w:tc>
            </w:tr>
            <w:tr w:rsidR="004837C2" w14:paraId="293CB128"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717C5FB2" w14:textId="77777777" w:rsidR="004837C2" w:rsidRDefault="005F3D5F">
                  <w:pPr>
                    <w:widowControl/>
                    <w:jc w:val="left"/>
                    <w:rPr>
                      <w:rFonts w:ascii="Book Antiqua" w:hAnsi="Book Antiqua"/>
                      <w:sz w:val="18"/>
                      <w:szCs w:val="18"/>
                    </w:rPr>
                  </w:pPr>
                  <w:r>
                    <w:rPr>
                      <w:rFonts w:ascii="Book Antiqua" w:hAnsi="Book Antiqua" w:hint="eastAsia"/>
                      <w:sz w:val="18"/>
                      <w:szCs w:val="18"/>
                    </w:rPr>
                    <w:t>账号名称</w:t>
                  </w:r>
                </w:p>
              </w:tc>
              <w:tc>
                <w:tcPr>
                  <w:tcW w:w="5811" w:type="dxa"/>
                  <w:tcBorders>
                    <w:top w:val="single" w:sz="6" w:space="0" w:color="auto"/>
                    <w:left w:val="nil"/>
                    <w:bottom w:val="single" w:sz="6" w:space="0" w:color="auto"/>
                    <w:right w:val="single" w:sz="6" w:space="0" w:color="auto"/>
                  </w:tcBorders>
                  <w:vAlign w:val="center"/>
                </w:tcPr>
                <w:p w14:paraId="4B702B5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需</w:t>
                  </w:r>
                  <w:r>
                    <w:rPr>
                      <w:rFonts w:ascii="宋体" w:hAnsi="宋体" w:cs="宋体"/>
                      <w:color w:val="000000"/>
                      <w:kern w:val="0"/>
                      <w:sz w:val="22"/>
                      <w:szCs w:val="22"/>
                    </w:rPr>
                    <w:t>满足</w:t>
                  </w:r>
                  <w:r>
                    <w:rPr>
                      <w:rFonts w:ascii="宋体" w:hAnsi="宋体" w:cs="宋体" w:hint="eastAsia"/>
                      <w:color w:val="000000"/>
                      <w:kern w:val="0"/>
                      <w:sz w:val="22"/>
                      <w:szCs w:val="22"/>
                    </w:rPr>
                    <w:t>《闽</w:t>
                  </w:r>
                  <w:r>
                    <w:rPr>
                      <w:rFonts w:ascii="宋体" w:hAnsi="宋体" w:cs="宋体"/>
                      <w:color w:val="000000"/>
                      <w:kern w:val="0"/>
                      <w:sz w:val="22"/>
                      <w:szCs w:val="22"/>
                    </w:rPr>
                    <w:t>星科技软件</w:t>
                  </w:r>
                  <w:r>
                    <w:rPr>
                      <w:rFonts w:ascii="宋体" w:hAnsi="宋体" w:cs="宋体" w:hint="eastAsia"/>
                      <w:color w:val="000000"/>
                      <w:kern w:val="0"/>
                      <w:sz w:val="22"/>
                      <w:szCs w:val="22"/>
                    </w:rPr>
                    <w:t>常</w:t>
                  </w:r>
                  <w:r>
                    <w:rPr>
                      <w:rFonts w:ascii="宋体" w:hAnsi="宋体" w:cs="宋体"/>
                      <w:color w:val="000000"/>
                      <w:kern w:val="0"/>
                      <w:sz w:val="22"/>
                      <w:szCs w:val="22"/>
                    </w:rPr>
                    <w:t>用字段设计规范</w:t>
                  </w:r>
                  <w:r>
                    <w:rPr>
                      <w:rFonts w:ascii="宋体" w:hAnsi="宋体" w:cs="宋体" w:hint="eastAsia"/>
                      <w:color w:val="000000"/>
                      <w:kern w:val="0"/>
                      <w:sz w:val="22"/>
                      <w:szCs w:val="22"/>
                    </w:rPr>
                    <w:t>》 、唯一</w:t>
                  </w:r>
                </w:p>
              </w:tc>
            </w:tr>
            <w:tr w:rsidR="004837C2" w14:paraId="0A878B02"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1865169D"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是否</w:t>
                  </w:r>
                  <w:r>
                    <w:rPr>
                      <w:rFonts w:ascii="Book Antiqua" w:hAnsi="Book Antiqua"/>
                      <w:sz w:val="18"/>
                      <w:szCs w:val="18"/>
                    </w:rPr>
                    <w:t>启用</w:t>
                  </w:r>
                </w:p>
              </w:tc>
              <w:tc>
                <w:tcPr>
                  <w:tcW w:w="5811" w:type="dxa"/>
                  <w:tcBorders>
                    <w:top w:val="single" w:sz="6" w:space="0" w:color="auto"/>
                    <w:left w:val="nil"/>
                    <w:bottom w:val="single" w:sz="6" w:space="0" w:color="auto"/>
                    <w:right w:val="single" w:sz="6" w:space="0" w:color="auto"/>
                  </w:tcBorders>
                  <w:vAlign w:val="center"/>
                </w:tcPr>
                <w:p w14:paraId="792138A8"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默认</w:t>
                  </w:r>
                  <w:r>
                    <w:rPr>
                      <w:rFonts w:ascii="宋体" w:hAnsi="宋体" w:cs="宋体"/>
                      <w:color w:val="000000"/>
                      <w:kern w:val="0"/>
                      <w:sz w:val="22"/>
                      <w:szCs w:val="22"/>
                    </w:rPr>
                    <w:t>启用</w:t>
                  </w:r>
                </w:p>
              </w:tc>
            </w:tr>
            <w:tr w:rsidR="004837C2" w14:paraId="0951D564"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0CEC7684"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创建时间</w:t>
                  </w:r>
                </w:p>
              </w:tc>
              <w:tc>
                <w:tcPr>
                  <w:tcW w:w="5811" w:type="dxa"/>
                  <w:tcBorders>
                    <w:top w:val="single" w:sz="6" w:space="0" w:color="auto"/>
                    <w:left w:val="nil"/>
                    <w:bottom w:val="single" w:sz="6" w:space="0" w:color="auto"/>
                    <w:right w:val="single" w:sz="6" w:space="0" w:color="auto"/>
                  </w:tcBorders>
                  <w:vAlign w:val="center"/>
                </w:tcPr>
                <w:p w14:paraId="668B4E90"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账号</w:t>
                  </w:r>
                  <w:r>
                    <w:rPr>
                      <w:rFonts w:ascii="宋体" w:hAnsi="宋体" w:cs="宋体"/>
                      <w:color w:val="000000"/>
                      <w:kern w:val="0"/>
                      <w:sz w:val="22"/>
                      <w:szCs w:val="22"/>
                    </w:rPr>
                    <w:t>添加的时间</w:t>
                  </w:r>
                </w:p>
              </w:tc>
            </w:tr>
            <w:tr w:rsidR="004837C2" w14:paraId="15168395" w14:textId="77777777">
              <w:trPr>
                <w:trHeight w:val="270"/>
              </w:trPr>
              <w:tc>
                <w:tcPr>
                  <w:tcW w:w="1302" w:type="dxa"/>
                  <w:tcBorders>
                    <w:top w:val="nil"/>
                    <w:left w:val="single" w:sz="4" w:space="0" w:color="auto"/>
                    <w:bottom w:val="single" w:sz="4" w:space="0" w:color="auto"/>
                    <w:right w:val="single" w:sz="4" w:space="0" w:color="auto"/>
                  </w:tcBorders>
                  <w:shd w:val="clear" w:color="auto" w:fill="auto"/>
                  <w:noWrap/>
                  <w:vAlign w:val="center"/>
                </w:tcPr>
                <w:p w14:paraId="23740019" w14:textId="77777777" w:rsidR="004837C2" w:rsidRDefault="005F3D5F">
                  <w:pPr>
                    <w:widowControl/>
                    <w:jc w:val="left"/>
                    <w:rPr>
                      <w:rFonts w:ascii="宋体" w:hAnsi="宋体" w:cs="宋体"/>
                      <w:color w:val="000000"/>
                      <w:kern w:val="0"/>
                      <w:sz w:val="22"/>
                      <w:szCs w:val="22"/>
                    </w:rPr>
                  </w:pPr>
                  <w:r>
                    <w:rPr>
                      <w:rFonts w:ascii="Book Antiqua" w:hAnsi="Book Antiqua" w:hint="eastAsia"/>
                      <w:sz w:val="18"/>
                      <w:szCs w:val="18"/>
                    </w:rPr>
                    <w:t>操作</w:t>
                  </w:r>
                </w:p>
              </w:tc>
              <w:tc>
                <w:tcPr>
                  <w:tcW w:w="5811" w:type="dxa"/>
                  <w:tcBorders>
                    <w:top w:val="single" w:sz="6" w:space="0" w:color="auto"/>
                    <w:left w:val="nil"/>
                    <w:bottom w:val="single" w:sz="6" w:space="0" w:color="auto"/>
                    <w:right w:val="single" w:sz="6" w:space="0" w:color="auto"/>
                  </w:tcBorders>
                  <w:vAlign w:val="center"/>
                </w:tcPr>
                <w:p w14:paraId="34347D59" w14:textId="77777777" w:rsidR="004837C2" w:rsidRDefault="005F3D5F">
                  <w:pPr>
                    <w:widowControl/>
                    <w:jc w:val="left"/>
                    <w:rPr>
                      <w:rFonts w:ascii="宋体" w:hAnsi="宋体" w:cs="宋体"/>
                      <w:color w:val="000000"/>
                      <w:kern w:val="0"/>
                      <w:sz w:val="22"/>
                      <w:szCs w:val="22"/>
                    </w:rPr>
                  </w:pPr>
                  <w:r>
                    <w:rPr>
                      <w:rFonts w:ascii="宋体" w:hAnsi="宋体" w:cs="宋体" w:hint="eastAsia"/>
                      <w:b/>
                      <w:color w:val="000000"/>
                      <w:kern w:val="0"/>
                      <w:sz w:val="22"/>
                      <w:szCs w:val="22"/>
                    </w:rPr>
                    <w:t>编辑</w:t>
                  </w:r>
                  <w:r>
                    <w:rPr>
                      <w:rFonts w:ascii="宋体" w:hAnsi="宋体" w:cs="宋体"/>
                      <w:color w:val="000000"/>
                      <w:kern w:val="0"/>
                      <w:sz w:val="22"/>
                      <w:szCs w:val="22"/>
                    </w:rPr>
                    <w:t>：自动</w:t>
                  </w:r>
                  <w:r>
                    <w:rPr>
                      <w:rFonts w:ascii="宋体" w:hAnsi="宋体" w:cs="宋体" w:hint="eastAsia"/>
                      <w:color w:val="000000"/>
                      <w:kern w:val="0"/>
                      <w:sz w:val="22"/>
                      <w:szCs w:val="22"/>
                    </w:rPr>
                    <w:t>加载已</w:t>
                  </w:r>
                  <w:r>
                    <w:rPr>
                      <w:rFonts w:ascii="宋体" w:hAnsi="宋体" w:cs="宋体"/>
                      <w:color w:val="000000"/>
                      <w:kern w:val="0"/>
                      <w:sz w:val="22"/>
                      <w:szCs w:val="22"/>
                    </w:rPr>
                    <w:t>填写的</w:t>
                  </w:r>
                  <w:r>
                    <w:rPr>
                      <w:rFonts w:ascii="宋体" w:hAnsi="宋体" w:cs="宋体" w:hint="eastAsia"/>
                      <w:color w:val="000000"/>
                      <w:kern w:val="0"/>
                      <w:sz w:val="22"/>
                      <w:szCs w:val="22"/>
                    </w:rPr>
                    <w:t>账号</w:t>
                  </w:r>
                  <w:r>
                    <w:rPr>
                      <w:rFonts w:ascii="宋体" w:hAnsi="宋体" w:cs="宋体"/>
                      <w:color w:val="000000"/>
                      <w:kern w:val="0"/>
                      <w:sz w:val="22"/>
                      <w:szCs w:val="22"/>
                    </w:rPr>
                    <w:t>信息；</w:t>
                  </w:r>
                  <w:r>
                    <w:rPr>
                      <w:rFonts w:ascii="宋体" w:hAnsi="宋体" w:cs="宋体" w:hint="eastAsia"/>
                      <w:color w:val="000000"/>
                      <w:kern w:val="0"/>
                      <w:sz w:val="22"/>
                      <w:szCs w:val="22"/>
                    </w:rPr>
                    <w:t>可</w:t>
                  </w:r>
                  <w:r>
                    <w:rPr>
                      <w:rFonts w:ascii="宋体" w:hAnsi="宋体" w:cs="宋体"/>
                      <w:color w:val="000000"/>
                      <w:kern w:val="0"/>
                      <w:sz w:val="22"/>
                      <w:szCs w:val="22"/>
                    </w:rPr>
                    <w:t>编辑</w:t>
                  </w:r>
                  <w:r>
                    <w:rPr>
                      <w:rFonts w:ascii="宋体" w:hAnsi="宋体" w:cs="宋体" w:hint="eastAsia"/>
                      <w:color w:val="000000"/>
                      <w:kern w:val="0"/>
                      <w:sz w:val="22"/>
                      <w:szCs w:val="22"/>
                    </w:rPr>
                    <w:t>账号</w:t>
                  </w:r>
                  <w:r>
                    <w:rPr>
                      <w:rFonts w:ascii="宋体" w:hAnsi="宋体" w:cs="宋体"/>
                      <w:color w:val="000000"/>
                      <w:kern w:val="0"/>
                      <w:sz w:val="22"/>
                      <w:szCs w:val="22"/>
                    </w:rPr>
                    <w:t>的所有信息；</w:t>
                  </w:r>
                </w:p>
                <w:p w14:paraId="5CB996FF" w14:textId="77777777" w:rsidR="004837C2" w:rsidRDefault="005F3D5F">
                  <w:pPr>
                    <w:widowControl/>
                    <w:jc w:val="left"/>
                    <w:rPr>
                      <w:rFonts w:ascii="宋体" w:hAnsi="宋体" w:cs="宋体"/>
                      <w:color w:val="000000"/>
                      <w:kern w:val="0"/>
                      <w:sz w:val="22"/>
                      <w:szCs w:val="22"/>
                    </w:rPr>
                  </w:pPr>
                  <w:r>
                    <w:rPr>
                      <w:rFonts w:ascii="宋体" w:hAnsi="宋体" w:cs="宋体" w:hint="eastAsia"/>
                      <w:b/>
                      <w:color w:val="000000"/>
                      <w:kern w:val="0"/>
                      <w:sz w:val="22"/>
                      <w:szCs w:val="22"/>
                    </w:rPr>
                    <w:t>删除</w:t>
                  </w:r>
                  <w:r>
                    <w:rPr>
                      <w:rFonts w:ascii="宋体" w:hAnsi="宋体" w:cs="宋体"/>
                      <w:color w:val="000000"/>
                      <w:kern w:val="0"/>
                      <w:sz w:val="22"/>
                      <w:szCs w:val="22"/>
                    </w:rPr>
                    <w:t>：勾选账号</w:t>
                  </w:r>
                  <w:r>
                    <w:rPr>
                      <w:rFonts w:ascii="宋体" w:hAnsi="宋体" w:cs="宋体" w:hint="eastAsia"/>
                      <w:color w:val="000000"/>
                      <w:kern w:val="0"/>
                      <w:sz w:val="22"/>
                      <w:szCs w:val="22"/>
                    </w:rPr>
                    <w:t>删除</w:t>
                  </w:r>
                  <w:r>
                    <w:rPr>
                      <w:rFonts w:ascii="宋体" w:hAnsi="宋体" w:cs="宋体"/>
                      <w:color w:val="000000"/>
                      <w:kern w:val="0"/>
                      <w:sz w:val="22"/>
                      <w:szCs w:val="22"/>
                    </w:rPr>
                    <w:t>；未勾选的情况下，点击“删除”提示勾选。</w:t>
                  </w:r>
                </w:p>
                <w:p w14:paraId="56E2A268" w14:textId="77777777" w:rsidR="004837C2" w:rsidRDefault="005F3D5F">
                  <w:pPr>
                    <w:widowControl/>
                    <w:jc w:val="left"/>
                    <w:rPr>
                      <w:rFonts w:ascii="宋体" w:hAnsi="宋体" w:cs="宋体"/>
                      <w:color w:val="000000"/>
                      <w:kern w:val="0"/>
                      <w:sz w:val="22"/>
                      <w:szCs w:val="22"/>
                    </w:rPr>
                  </w:pPr>
                  <w:r>
                    <w:rPr>
                      <w:rFonts w:ascii="宋体" w:hAnsi="宋体" w:cs="宋体" w:hint="eastAsia"/>
                      <w:b/>
                      <w:color w:val="000000"/>
                      <w:kern w:val="0"/>
                      <w:sz w:val="22"/>
                      <w:szCs w:val="22"/>
                    </w:rPr>
                    <w:t>添加</w:t>
                  </w:r>
                  <w:r>
                    <w:rPr>
                      <w:rFonts w:ascii="宋体" w:hAnsi="宋体" w:cs="宋体"/>
                      <w:b/>
                      <w:color w:val="000000"/>
                      <w:kern w:val="0"/>
                      <w:sz w:val="22"/>
                      <w:szCs w:val="22"/>
                    </w:rPr>
                    <w:t>子账号</w:t>
                  </w:r>
                  <w:r>
                    <w:rPr>
                      <w:rFonts w:ascii="宋体" w:hAnsi="宋体" w:cs="宋体" w:hint="eastAsia"/>
                      <w:color w:val="000000"/>
                      <w:kern w:val="0"/>
                      <w:sz w:val="22"/>
                      <w:szCs w:val="22"/>
                    </w:rPr>
                    <w:t>：</w:t>
                  </w:r>
                  <w:r>
                    <w:rPr>
                      <w:rFonts w:ascii="宋体" w:hAnsi="宋体" w:cs="宋体"/>
                      <w:color w:val="000000"/>
                      <w:kern w:val="0"/>
                      <w:sz w:val="22"/>
                      <w:szCs w:val="22"/>
                    </w:rPr>
                    <w:t>参考下述；</w:t>
                  </w:r>
                </w:p>
                <w:p w14:paraId="4F7D4D97" w14:textId="77777777" w:rsidR="004837C2" w:rsidRDefault="005F3D5F">
                  <w:pPr>
                    <w:widowControl/>
                    <w:jc w:val="left"/>
                    <w:rPr>
                      <w:rFonts w:ascii="宋体" w:hAnsi="宋体" w:cs="宋体"/>
                      <w:color w:val="000000"/>
                      <w:kern w:val="0"/>
                      <w:sz w:val="22"/>
                      <w:szCs w:val="22"/>
                    </w:rPr>
                  </w:pPr>
                  <w:r>
                    <w:rPr>
                      <w:rFonts w:ascii="宋体" w:hAnsi="宋体" w:cs="宋体" w:hint="eastAsia"/>
                      <w:b/>
                      <w:color w:val="000000"/>
                      <w:kern w:val="0"/>
                      <w:sz w:val="22"/>
                      <w:szCs w:val="22"/>
                    </w:rPr>
                    <w:t>设置</w:t>
                  </w:r>
                  <w:r>
                    <w:rPr>
                      <w:rFonts w:ascii="宋体" w:hAnsi="宋体" w:cs="宋体"/>
                      <w:b/>
                      <w:color w:val="000000"/>
                      <w:kern w:val="0"/>
                      <w:sz w:val="22"/>
                      <w:szCs w:val="22"/>
                    </w:rPr>
                    <w:t>菜单权限</w:t>
                  </w:r>
                  <w:r>
                    <w:rPr>
                      <w:rFonts w:ascii="宋体" w:hAnsi="宋体" w:cs="宋体"/>
                      <w:color w:val="000000"/>
                      <w:kern w:val="0"/>
                      <w:sz w:val="22"/>
                      <w:szCs w:val="22"/>
                    </w:rPr>
                    <w:t>：参考下述；</w:t>
                  </w:r>
                </w:p>
              </w:tc>
            </w:tr>
          </w:tbl>
          <w:p w14:paraId="1BC2A9EC" w14:textId="77777777" w:rsidR="004837C2" w:rsidRDefault="004837C2">
            <w:pPr>
              <w:rPr>
                <w:rFonts w:ascii="Book Antiqua" w:hAnsi="Book Antiqua"/>
                <w:sz w:val="18"/>
                <w:szCs w:val="18"/>
              </w:rPr>
            </w:pPr>
          </w:p>
        </w:tc>
      </w:tr>
      <w:tr w:rsidR="004837C2" w14:paraId="16980483" w14:textId="77777777">
        <w:trPr>
          <w:trHeight w:val="561"/>
          <w:jc w:val="center"/>
        </w:trPr>
        <w:tc>
          <w:tcPr>
            <w:tcW w:w="1583" w:type="dxa"/>
            <w:shd w:val="clear" w:color="auto" w:fill="F8F8F8"/>
            <w:vAlign w:val="center"/>
          </w:tcPr>
          <w:p w14:paraId="38E8F910"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1</w:t>
            </w:r>
          </w:p>
        </w:tc>
        <w:tc>
          <w:tcPr>
            <w:tcW w:w="7529" w:type="dxa"/>
          </w:tcPr>
          <w:p w14:paraId="5CA7BB3E" w14:textId="77777777" w:rsidR="004837C2" w:rsidRDefault="005F3D5F">
            <w:pPr>
              <w:jc w:val="center"/>
            </w:pPr>
            <w:r>
              <w:rPr>
                <w:noProof/>
              </w:rPr>
              <w:drawing>
                <wp:inline distT="0" distB="0" distL="0" distR="0" wp14:anchorId="2E4B2B31" wp14:editId="14C4CE9F">
                  <wp:extent cx="3200400" cy="37242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94"/>
                          <a:stretch>
                            <a:fillRect/>
                          </a:stretch>
                        </pic:blipFill>
                        <pic:spPr>
                          <a:xfrm>
                            <a:off x="0" y="0"/>
                            <a:ext cx="3200400" cy="3724275"/>
                          </a:xfrm>
                          <a:prstGeom prst="rect">
                            <a:avLst/>
                          </a:prstGeom>
                        </pic:spPr>
                      </pic:pic>
                    </a:graphicData>
                  </a:graphic>
                </wp:inline>
              </w:drawing>
            </w:r>
          </w:p>
          <w:p w14:paraId="29C730F6" w14:textId="77777777" w:rsidR="004837C2" w:rsidRDefault="005F3D5F">
            <w:pPr>
              <w:jc w:val="center"/>
            </w:pPr>
            <w:r>
              <w:rPr>
                <w:rFonts w:hint="eastAsia"/>
              </w:rPr>
              <w:t>添加</w:t>
            </w:r>
            <w:r>
              <w:t>-</w:t>
            </w:r>
            <w:r>
              <w:t>子账号</w:t>
            </w:r>
          </w:p>
          <w:p w14:paraId="59AE155F" w14:textId="77777777" w:rsidR="004837C2" w:rsidRDefault="005F3D5F">
            <w:pPr>
              <w:jc w:val="center"/>
            </w:pPr>
            <w:r>
              <w:rPr>
                <w:noProof/>
              </w:rPr>
              <w:drawing>
                <wp:inline distT="0" distB="0" distL="0" distR="0" wp14:anchorId="5D3758BE" wp14:editId="2F544698">
                  <wp:extent cx="3248025" cy="34575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5"/>
                          <a:stretch>
                            <a:fillRect/>
                          </a:stretch>
                        </pic:blipFill>
                        <pic:spPr>
                          <a:xfrm>
                            <a:off x="0" y="0"/>
                            <a:ext cx="3248025" cy="3457575"/>
                          </a:xfrm>
                          <a:prstGeom prst="rect">
                            <a:avLst/>
                          </a:prstGeom>
                        </pic:spPr>
                      </pic:pic>
                    </a:graphicData>
                  </a:graphic>
                </wp:inline>
              </w:drawing>
            </w:r>
          </w:p>
          <w:p w14:paraId="0676CCB6" w14:textId="77777777" w:rsidR="004837C2" w:rsidRDefault="005F3D5F">
            <w:pPr>
              <w:jc w:val="center"/>
            </w:pPr>
            <w:r>
              <w:rPr>
                <w:rFonts w:hint="eastAsia"/>
              </w:rPr>
              <w:t>图</w:t>
            </w:r>
            <w:r>
              <w:t>-</w:t>
            </w:r>
            <w:r>
              <w:t>编辑子账号</w:t>
            </w:r>
          </w:p>
        </w:tc>
      </w:tr>
      <w:tr w:rsidR="004837C2" w14:paraId="5857B7DF" w14:textId="77777777">
        <w:trPr>
          <w:trHeight w:val="561"/>
          <w:jc w:val="center"/>
        </w:trPr>
        <w:tc>
          <w:tcPr>
            <w:tcW w:w="1583" w:type="dxa"/>
            <w:shd w:val="clear" w:color="auto" w:fill="F8F8F8"/>
            <w:vAlign w:val="center"/>
          </w:tcPr>
          <w:p w14:paraId="60F1D760"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hint="eastAsia"/>
                <w:sz w:val="18"/>
                <w:szCs w:val="18"/>
              </w:rPr>
              <w:t>1</w:t>
            </w:r>
          </w:p>
        </w:tc>
        <w:tc>
          <w:tcPr>
            <w:tcW w:w="7529" w:type="dxa"/>
          </w:tcPr>
          <w:p w14:paraId="38E06A26" w14:textId="77777777" w:rsidR="004837C2" w:rsidRDefault="005F3D5F">
            <w:pPr>
              <w:rPr>
                <w:rFonts w:ascii="Book Antiqua" w:hAnsi="Book Antiqua"/>
                <w:b/>
                <w:sz w:val="18"/>
                <w:szCs w:val="18"/>
              </w:rPr>
            </w:pPr>
            <w:r>
              <w:rPr>
                <w:rFonts w:ascii="Book Antiqua" w:hAnsi="Book Antiqua" w:hint="eastAsia"/>
                <w:b/>
                <w:sz w:val="18"/>
                <w:szCs w:val="18"/>
              </w:rPr>
              <w:t>描述</w:t>
            </w:r>
          </w:p>
          <w:p w14:paraId="1454F957" w14:textId="77777777" w:rsidR="004837C2" w:rsidRDefault="005F3D5F">
            <w:pPr>
              <w:pStyle w:val="afb"/>
              <w:numPr>
                <w:ilvl w:val="0"/>
                <w:numId w:val="59"/>
              </w:numPr>
              <w:rPr>
                <w:rFonts w:ascii="Book Antiqua" w:hAnsi="Book Antiqua"/>
                <w:sz w:val="18"/>
                <w:szCs w:val="18"/>
              </w:rPr>
              <w:pPrChange w:id="166" w:author="Administrator" w:date="2019-02-26T15:56:00Z">
                <w:pPr>
                  <w:pStyle w:val="afb"/>
                  <w:numPr>
                    <w:numId w:val="50"/>
                  </w:numPr>
                  <w:ind w:left="360" w:hanging="360"/>
                </w:pPr>
              </w:pPrChange>
            </w:pPr>
            <w:r>
              <w:rPr>
                <w:rFonts w:ascii="Book Antiqua" w:hAnsi="Book Antiqua"/>
                <w:sz w:val="18"/>
                <w:szCs w:val="18"/>
              </w:rPr>
              <w:t>添加子账号</w:t>
            </w:r>
          </w:p>
          <w:p w14:paraId="1AEE47AA" w14:textId="77777777" w:rsidR="004837C2" w:rsidRDefault="005F3D5F">
            <w:pPr>
              <w:rPr>
                <w:rFonts w:ascii="Book Antiqua" w:hAnsi="Book Antiqua"/>
                <w:b/>
                <w:sz w:val="18"/>
                <w:szCs w:val="18"/>
              </w:rPr>
            </w:pPr>
            <w:r>
              <w:rPr>
                <w:rFonts w:ascii="Book Antiqua" w:hAnsi="Book Antiqua" w:hint="eastAsia"/>
                <w:b/>
                <w:sz w:val="18"/>
                <w:szCs w:val="18"/>
              </w:rPr>
              <w:t>过程</w:t>
            </w:r>
          </w:p>
          <w:p w14:paraId="423FFC0E" w14:textId="77777777" w:rsidR="004837C2" w:rsidRDefault="005F3D5F">
            <w:pPr>
              <w:rPr>
                <w:rFonts w:ascii="Book Antiqua" w:hAnsi="Book Antiqua"/>
                <w:color w:val="000000" w:themeColor="text1"/>
                <w:sz w:val="18"/>
                <w:szCs w:val="18"/>
              </w:rPr>
            </w:pPr>
            <w:r>
              <w:rPr>
                <w:rFonts w:ascii="Book Antiqua" w:hAnsi="Book Antiqua" w:hint="eastAsia"/>
                <w:color w:val="000000" w:themeColor="text1"/>
                <w:sz w:val="18"/>
                <w:szCs w:val="18"/>
              </w:rPr>
              <w:t>2</w:t>
            </w:r>
            <w:r>
              <w:rPr>
                <w:rFonts w:ascii="Book Antiqua" w:hAnsi="Book Antiqua" w:hint="eastAsia"/>
                <w:color w:val="000000" w:themeColor="text1"/>
                <w:sz w:val="18"/>
                <w:szCs w:val="18"/>
              </w:rPr>
              <w:t>、</w:t>
            </w:r>
            <w:r>
              <w:rPr>
                <w:rFonts w:ascii="Book Antiqua" w:hAnsi="Book Antiqua"/>
                <w:color w:val="000000" w:themeColor="text1"/>
                <w:sz w:val="18"/>
                <w:szCs w:val="18"/>
              </w:rPr>
              <w:t>点击</w:t>
            </w:r>
            <w:r>
              <w:rPr>
                <w:rFonts w:ascii="Book Antiqua" w:hAnsi="Book Antiqua" w:hint="eastAsia"/>
                <w:color w:val="000000" w:themeColor="text1"/>
                <w:sz w:val="18"/>
                <w:szCs w:val="18"/>
              </w:rPr>
              <w:t>“</w:t>
            </w:r>
            <w:r>
              <w:rPr>
                <w:rFonts w:ascii="Book Antiqua" w:hAnsi="Book Antiqua"/>
                <w:color w:val="000000" w:themeColor="text1"/>
                <w:sz w:val="18"/>
                <w:szCs w:val="18"/>
              </w:rPr>
              <w:t>添加子账号</w:t>
            </w:r>
            <w:r>
              <w:rPr>
                <w:rFonts w:ascii="Book Antiqua" w:hAnsi="Book Antiqua"/>
                <w:color w:val="000000" w:themeColor="text1"/>
                <w:sz w:val="18"/>
                <w:szCs w:val="18"/>
              </w:rPr>
              <w:t>“</w:t>
            </w:r>
            <w:r>
              <w:rPr>
                <w:rFonts w:ascii="Book Antiqua" w:hAnsi="Book Antiqua" w:hint="eastAsia"/>
                <w:color w:val="000000" w:themeColor="text1"/>
                <w:sz w:val="18"/>
                <w:szCs w:val="18"/>
              </w:rPr>
              <w:t>，</w:t>
            </w:r>
            <w:r>
              <w:rPr>
                <w:rFonts w:ascii="Book Antiqua" w:hAnsi="Book Antiqua"/>
                <w:color w:val="000000" w:themeColor="text1"/>
                <w:sz w:val="18"/>
                <w:szCs w:val="18"/>
              </w:rPr>
              <w:t>弹</w:t>
            </w:r>
            <w:r>
              <w:rPr>
                <w:rFonts w:ascii="Book Antiqua" w:hAnsi="Book Antiqua" w:hint="eastAsia"/>
                <w:color w:val="000000" w:themeColor="text1"/>
                <w:sz w:val="18"/>
                <w:szCs w:val="18"/>
              </w:rPr>
              <w:t>出</w:t>
            </w:r>
            <w:r>
              <w:rPr>
                <w:rFonts w:ascii="Book Antiqua" w:hAnsi="Book Antiqua"/>
                <w:color w:val="000000" w:themeColor="text1"/>
                <w:sz w:val="18"/>
                <w:szCs w:val="18"/>
              </w:rPr>
              <w:t>”</w:t>
            </w:r>
            <w:r>
              <w:rPr>
                <w:rFonts w:ascii="Book Antiqua" w:hAnsi="Book Antiqua"/>
                <w:color w:val="000000" w:themeColor="text1"/>
                <w:sz w:val="18"/>
                <w:szCs w:val="18"/>
              </w:rPr>
              <w:t>添加子账号</w:t>
            </w:r>
            <w:r>
              <w:rPr>
                <w:rFonts w:ascii="Book Antiqua" w:hAnsi="Book Antiqua"/>
                <w:color w:val="000000" w:themeColor="text1"/>
                <w:sz w:val="18"/>
                <w:szCs w:val="18"/>
              </w:rPr>
              <w:t>“</w:t>
            </w:r>
            <w:r>
              <w:rPr>
                <w:rFonts w:ascii="Book Antiqua" w:hAnsi="Book Antiqua"/>
                <w:color w:val="000000" w:themeColor="text1"/>
                <w:sz w:val="18"/>
                <w:szCs w:val="18"/>
              </w:rPr>
              <w:t>弹窗；</w:t>
            </w:r>
          </w:p>
          <w:p w14:paraId="2BB580E0" w14:textId="77777777" w:rsidR="004837C2" w:rsidRDefault="005F3D5F">
            <w:pPr>
              <w:pStyle w:val="afb"/>
              <w:numPr>
                <w:ilvl w:val="0"/>
                <w:numId w:val="25"/>
              </w:numPr>
              <w:rPr>
                <w:rFonts w:ascii="Book Antiqua" w:hAnsi="Book Antiqua"/>
                <w:color w:val="000000" w:themeColor="text1"/>
                <w:sz w:val="18"/>
                <w:szCs w:val="18"/>
              </w:rPr>
            </w:pPr>
            <w:r>
              <w:rPr>
                <w:rFonts w:ascii="Book Antiqua" w:hAnsi="Book Antiqua" w:hint="eastAsia"/>
                <w:color w:val="000000" w:themeColor="text1"/>
                <w:sz w:val="18"/>
                <w:szCs w:val="18"/>
              </w:rPr>
              <w:lastRenderedPageBreak/>
              <w:t>填写“</w:t>
            </w:r>
            <w:r>
              <w:rPr>
                <w:rFonts w:ascii="Book Antiqua" w:hAnsi="Book Antiqua"/>
                <w:color w:val="000000" w:themeColor="text1"/>
                <w:sz w:val="18"/>
                <w:szCs w:val="18"/>
              </w:rPr>
              <w:t>用户名</w:t>
            </w:r>
            <w:r>
              <w:rPr>
                <w:rFonts w:ascii="Book Antiqua" w:hAnsi="Book Antiqua" w:hint="eastAsia"/>
                <w:color w:val="000000" w:themeColor="text1"/>
                <w:sz w:val="18"/>
                <w:szCs w:val="18"/>
              </w:rPr>
              <w:t>、</w:t>
            </w:r>
            <w:r>
              <w:rPr>
                <w:rFonts w:ascii="Book Antiqua" w:hAnsi="Book Antiqua"/>
                <w:color w:val="000000" w:themeColor="text1"/>
                <w:sz w:val="18"/>
                <w:szCs w:val="18"/>
              </w:rPr>
              <w:t>密码、</w:t>
            </w:r>
            <w:r>
              <w:rPr>
                <w:rFonts w:ascii="Book Antiqua" w:hAnsi="Book Antiqua" w:hint="eastAsia"/>
                <w:color w:val="000000" w:themeColor="text1"/>
                <w:sz w:val="18"/>
                <w:szCs w:val="18"/>
              </w:rPr>
              <w:t>邮箱</w:t>
            </w:r>
            <w:r>
              <w:rPr>
                <w:rFonts w:ascii="Book Antiqua" w:hAnsi="Book Antiqua"/>
                <w:color w:val="000000" w:themeColor="text1"/>
                <w:sz w:val="18"/>
                <w:szCs w:val="18"/>
              </w:rPr>
              <w:t>、</w:t>
            </w:r>
            <w:r>
              <w:rPr>
                <w:rFonts w:ascii="Book Antiqua" w:hAnsi="Book Antiqua" w:hint="eastAsia"/>
                <w:color w:val="000000" w:themeColor="text1"/>
                <w:sz w:val="18"/>
                <w:szCs w:val="18"/>
              </w:rPr>
              <w:t>联系</w:t>
            </w:r>
            <w:r>
              <w:rPr>
                <w:rFonts w:ascii="Book Antiqua" w:hAnsi="Book Antiqua"/>
                <w:color w:val="000000" w:themeColor="text1"/>
                <w:sz w:val="18"/>
                <w:szCs w:val="18"/>
              </w:rPr>
              <w:t>电话、</w:t>
            </w:r>
            <w:r>
              <w:rPr>
                <w:rFonts w:ascii="Book Antiqua" w:hAnsi="Book Antiqua" w:hint="eastAsia"/>
                <w:color w:val="000000" w:themeColor="text1"/>
                <w:sz w:val="18"/>
                <w:szCs w:val="18"/>
              </w:rPr>
              <w:t>手机</w:t>
            </w:r>
            <w:r>
              <w:rPr>
                <w:rFonts w:ascii="Book Antiqua" w:hAnsi="Book Antiqua"/>
                <w:color w:val="000000" w:themeColor="text1"/>
                <w:sz w:val="18"/>
                <w:szCs w:val="18"/>
              </w:rPr>
              <w:t>号</w:t>
            </w:r>
            <w:r>
              <w:rPr>
                <w:rFonts w:ascii="Book Antiqua" w:hAnsi="Book Antiqua" w:hint="eastAsia"/>
                <w:color w:val="000000" w:themeColor="text1"/>
                <w:sz w:val="18"/>
                <w:szCs w:val="18"/>
              </w:rPr>
              <w:t>、</w:t>
            </w:r>
            <w:r>
              <w:rPr>
                <w:rFonts w:ascii="Book Antiqua" w:hAnsi="Book Antiqua"/>
                <w:color w:val="000000" w:themeColor="text1"/>
                <w:sz w:val="18"/>
                <w:szCs w:val="18"/>
              </w:rPr>
              <w:t>状态</w:t>
            </w:r>
            <w:r>
              <w:rPr>
                <w:rFonts w:ascii="Book Antiqua" w:hAnsi="Book Antiqua"/>
                <w:color w:val="000000" w:themeColor="text1"/>
                <w:sz w:val="18"/>
                <w:szCs w:val="18"/>
              </w:rPr>
              <w:t>”</w:t>
            </w:r>
            <w:r>
              <w:rPr>
                <w:rFonts w:ascii="Book Antiqua" w:hAnsi="Book Antiqua"/>
                <w:color w:val="000000" w:themeColor="text1"/>
                <w:sz w:val="18"/>
                <w:szCs w:val="18"/>
              </w:rPr>
              <w:t>等信息；</w:t>
            </w:r>
          </w:p>
          <w:p w14:paraId="6D1DD868" w14:textId="77777777" w:rsidR="004837C2" w:rsidRDefault="005F3D5F">
            <w:pPr>
              <w:pStyle w:val="afb"/>
              <w:numPr>
                <w:ilvl w:val="0"/>
                <w:numId w:val="25"/>
              </w:numPr>
              <w:rPr>
                <w:rFonts w:ascii="Book Antiqua" w:hAnsi="Book Antiqua"/>
                <w:color w:val="000000" w:themeColor="text1"/>
                <w:sz w:val="18"/>
                <w:szCs w:val="18"/>
              </w:rPr>
            </w:pPr>
            <w:r>
              <w:rPr>
                <w:rFonts w:ascii="Book Antiqua" w:hAnsi="Book Antiqua" w:hint="eastAsia"/>
                <w:color w:val="000000" w:themeColor="text1"/>
                <w:sz w:val="18"/>
                <w:szCs w:val="18"/>
              </w:rPr>
              <w:t>点击</w:t>
            </w:r>
            <w:r>
              <w:rPr>
                <w:rFonts w:ascii="Book Antiqua" w:hAnsi="Book Antiqua"/>
                <w:color w:val="000000" w:themeColor="text1"/>
                <w:sz w:val="18"/>
                <w:szCs w:val="18"/>
              </w:rPr>
              <w:t>“</w:t>
            </w:r>
            <w:r>
              <w:rPr>
                <w:rFonts w:ascii="Book Antiqua" w:hAnsi="Book Antiqua"/>
                <w:color w:val="000000" w:themeColor="text1"/>
                <w:sz w:val="18"/>
                <w:szCs w:val="18"/>
              </w:rPr>
              <w:t>确定</w:t>
            </w:r>
            <w:r>
              <w:rPr>
                <w:rFonts w:ascii="Book Antiqua" w:hAnsi="Book Antiqua"/>
                <w:color w:val="000000" w:themeColor="text1"/>
                <w:sz w:val="18"/>
                <w:szCs w:val="18"/>
              </w:rPr>
              <w:t>”</w:t>
            </w:r>
            <w:r>
              <w:rPr>
                <w:rFonts w:ascii="Book Antiqua" w:hAnsi="Book Antiqua"/>
                <w:color w:val="000000" w:themeColor="text1"/>
                <w:sz w:val="18"/>
                <w:szCs w:val="18"/>
              </w:rPr>
              <w:t>，</w:t>
            </w:r>
            <w:r>
              <w:rPr>
                <w:rFonts w:ascii="Book Antiqua" w:hAnsi="Book Antiqua" w:hint="eastAsia"/>
                <w:color w:val="000000" w:themeColor="text1"/>
                <w:sz w:val="18"/>
                <w:szCs w:val="18"/>
              </w:rPr>
              <w:t>根据</w:t>
            </w:r>
            <w:r>
              <w:rPr>
                <w:rFonts w:ascii="宋体" w:hAnsi="宋体" w:cs="宋体" w:hint="eastAsia"/>
                <w:color w:val="000000"/>
                <w:kern w:val="0"/>
                <w:sz w:val="22"/>
                <w:szCs w:val="22"/>
              </w:rPr>
              <w:t>《闽</w:t>
            </w:r>
            <w:r>
              <w:rPr>
                <w:rFonts w:ascii="宋体" w:hAnsi="宋体" w:cs="宋体"/>
                <w:color w:val="000000"/>
                <w:kern w:val="0"/>
                <w:sz w:val="22"/>
                <w:szCs w:val="22"/>
              </w:rPr>
              <w:t>星科技软件</w:t>
            </w:r>
            <w:r>
              <w:rPr>
                <w:rFonts w:ascii="宋体" w:hAnsi="宋体" w:cs="宋体" w:hint="eastAsia"/>
                <w:color w:val="000000"/>
                <w:kern w:val="0"/>
                <w:sz w:val="22"/>
                <w:szCs w:val="22"/>
              </w:rPr>
              <w:t>常</w:t>
            </w:r>
            <w:r>
              <w:rPr>
                <w:rFonts w:ascii="宋体" w:hAnsi="宋体" w:cs="宋体"/>
                <w:color w:val="000000"/>
                <w:kern w:val="0"/>
                <w:sz w:val="22"/>
                <w:szCs w:val="22"/>
              </w:rPr>
              <w:t>用字段设计规范</w:t>
            </w:r>
            <w:r>
              <w:rPr>
                <w:rFonts w:ascii="宋体" w:hAnsi="宋体" w:cs="宋体" w:hint="eastAsia"/>
                <w:color w:val="000000"/>
                <w:kern w:val="0"/>
                <w:sz w:val="22"/>
                <w:szCs w:val="22"/>
              </w:rPr>
              <w:t>》校验</w:t>
            </w:r>
            <w:r>
              <w:rPr>
                <w:rFonts w:ascii="宋体" w:hAnsi="宋体" w:cs="宋体"/>
                <w:color w:val="000000"/>
                <w:kern w:val="0"/>
                <w:sz w:val="22"/>
                <w:szCs w:val="22"/>
              </w:rPr>
              <w:t>字段信息；</w:t>
            </w:r>
            <w:r>
              <w:rPr>
                <w:rFonts w:ascii="宋体" w:hAnsi="宋体" w:cs="宋体" w:hint="eastAsia"/>
                <w:color w:val="000000"/>
                <w:kern w:val="0"/>
                <w:sz w:val="22"/>
                <w:szCs w:val="22"/>
              </w:rPr>
              <w:t>校验</w:t>
            </w:r>
            <w:r>
              <w:rPr>
                <w:rFonts w:ascii="宋体" w:hAnsi="宋体" w:cs="宋体"/>
                <w:color w:val="000000"/>
                <w:kern w:val="0"/>
                <w:sz w:val="22"/>
                <w:szCs w:val="22"/>
              </w:rPr>
              <w:t>通过，</w:t>
            </w:r>
            <w:r>
              <w:rPr>
                <w:rFonts w:ascii="宋体" w:hAnsi="宋体" w:cs="宋体" w:hint="eastAsia"/>
                <w:color w:val="000000"/>
                <w:kern w:val="0"/>
                <w:sz w:val="22"/>
                <w:szCs w:val="22"/>
              </w:rPr>
              <w:t>则</w:t>
            </w:r>
            <w:r>
              <w:rPr>
                <w:rFonts w:ascii="宋体" w:hAnsi="宋体" w:cs="宋体"/>
                <w:color w:val="000000"/>
                <w:kern w:val="0"/>
                <w:sz w:val="22"/>
                <w:szCs w:val="22"/>
              </w:rPr>
              <w:t>添加成功；</w:t>
            </w:r>
          </w:p>
          <w:p w14:paraId="2D03EF1D"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0AF90394" w14:textId="77777777" w:rsidR="004837C2" w:rsidRDefault="005F3D5F">
            <w:pPr>
              <w:rPr>
                <w:rFonts w:ascii="Book Antiqua" w:hAnsi="Book Antiqua"/>
                <w:sz w:val="18"/>
                <w:szCs w:val="18"/>
              </w:rPr>
            </w:pPr>
            <w:r>
              <w:rPr>
                <w:rFonts w:ascii="Book Antiqua" w:hAnsi="Book Antiqua"/>
                <w:sz w:val="18"/>
                <w:szCs w:val="18"/>
              </w:rPr>
              <w:t>5</w:t>
            </w:r>
            <w:r>
              <w:rPr>
                <w:rFonts w:ascii="Book Antiqua" w:hAnsi="Book Antiqua" w:hint="eastAsia"/>
                <w:sz w:val="18"/>
                <w:szCs w:val="18"/>
              </w:rPr>
              <w:t>、“是否</w:t>
            </w:r>
            <w:r>
              <w:rPr>
                <w:rFonts w:ascii="Book Antiqua" w:hAnsi="Book Antiqua"/>
                <w:sz w:val="18"/>
                <w:szCs w:val="18"/>
              </w:rPr>
              <w:t>启用</w:t>
            </w:r>
            <w:r>
              <w:rPr>
                <w:rFonts w:ascii="Book Antiqua" w:hAnsi="Book Antiqua"/>
                <w:sz w:val="18"/>
                <w:szCs w:val="18"/>
              </w:rPr>
              <w:t>””</w:t>
            </w:r>
            <w:r>
              <w:rPr>
                <w:rFonts w:ascii="Book Antiqua" w:hAnsi="Book Antiqua"/>
                <w:sz w:val="18"/>
                <w:szCs w:val="18"/>
              </w:rPr>
              <w:t>默认</w:t>
            </w:r>
            <w:r>
              <w:rPr>
                <w:rFonts w:ascii="Book Antiqua" w:hAnsi="Book Antiqua" w:hint="eastAsia"/>
                <w:sz w:val="18"/>
                <w:szCs w:val="18"/>
              </w:rPr>
              <w:t>选择</w:t>
            </w:r>
            <w:r>
              <w:rPr>
                <w:rFonts w:ascii="Book Antiqua" w:hAnsi="Book Antiqua"/>
                <w:sz w:val="18"/>
                <w:szCs w:val="18"/>
              </w:rPr>
              <w:t>“</w:t>
            </w:r>
            <w:r>
              <w:rPr>
                <w:rFonts w:ascii="Book Antiqua" w:hAnsi="Book Antiqua" w:hint="eastAsia"/>
                <w:sz w:val="18"/>
                <w:szCs w:val="18"/>
              </w:rPr>
              <w:t>是</w:t>
            </w:r>
            <w:r>
              <w:rPr>
                <w:rFonts w:ascii="Book Antiqua" w:hAnsi="Book Antiqua"/>
                <w:sz w:val="18"/>
                <w:szCs w:val="18"/>
              </w:rPr>
              <w:t>”</w:t>
            </w:r>
          </w:p>
          <w:p w14:paraId="0E0B08A7" w14:textId="77777777" w:rsidR="004837C2" w:rsidRDefault="005F3D5F">
            <w:r>
              <w:rPr>
                <w:rFonts w:ascii="Book Antiqua" w:hAnsi="Book Antiqua"/>
                <w:sz w:val="18"/>
                <w:szCs w:val="18"/>
              </w:rPr>
              <w:t>6</w:t>
            </w:r>
            <w:r>
              <w:rPr>
                <w:rFonts w:ascii="Book Antiqua" w:hAnsi="Book Antiqua" w:hint="eastAsia"/>
                <w:sz w:val="18"/>
                <w:szCs w:val="18"/>
              </w:rPr>
              <w:t>、</w:t>
            </w:r>
            <w:r>
              <w:rPr>
                <w:rFonts w:ascii="Book Antiqua" w:hAnsi="Book Antiqua"/>
                <w:sz w:val="18"/>
                <w:szCs w:val="18"/>
              </w:rPr>
              <w:t>编辑子账号弹窗，去</w:t>
            </w:r>
            <w:r>
              <w:rPr>
                <w:rFonts w:ascii="Book Antiqua" w:hAnsi="Book Antiqua" w:hint="eastAsia"/>
                <w:sz w:val="18"/>
                <w:szCs w:val="18"/>
              </w:rPr>
              <w:t>掉</w:t>
            </w:r>
            <w:r>
              <w:rPr>
                <w:rFonts w:ascii="Book Antiqua" w:hAnsi="Book Antiqua"/>
                <w:sz w:val="18"/>
                <w:szCs w:val="18"/>
              </w:rPr>
              <w:t>密码输入框</w:t>
            </w:r>
          </w:p>
        </w:tc>
      </w:tr>
      <w:tr w:rsidR="004837C2" w14:paraId="27918649" w14:textId="77777777">
        <w:trPr>
          <w:trHeight w:val="561"/>
          <w:jc w:val="center"/>
        </w:trPr>
        <w:tc>
          <w:tcPr>
            <w:tcW w:w="9112" w:type="dxa"/>
            <w:gridSpan w:val="2"/>
            <w:shd w:val="clear" w:color="auto" w:fill="F8F8F8"/>
            <w:vAlign w:val="center"/>
          </w:tcPr>
          <w:p w14:paraId="3835D19C" w14:textId="77777777" w:rsidR="004837C2" w:rsidRDefault="005F3D5F">
            <w:pPr>
              <w:rPr>
                <w:rFonts w:ascii="Book Antiqua" w:hAnsi="Book Antiqua"/>
                <w:b/>
                <w:sz w:val="18"/>
                <w:szCs w:val="18"/>
              </w:rPr>
            </w:pPr>
            <w:r>
              <w:rPr>
                <w:rFonts w:ascii="Book Antiqua" w:hAnsi="Book Antiqua" w:hint="eastAsia"/>
                <w:b/>
                <w:sz w:val="18"/>
                <w:szCs w:val="18"/>
              </w:rPr>
              <w:lastRenderedPageBreak/>
              <w:t>添加</w:t>
            </w:r>
            <w:r>
              <w:rPr>
                <w:rFonts w:ascii="Book Antiqua" w:hAnsi="Book Antiqua"/>
                <w:b/>
                <w:sz w:val="18"/>
                <w:szCs w:val="18"/>
              </w:rPr>
              <w:t>子账号</w:t>
            </w:r>
            <w:r>
              <w:rPr>
                <w:rFonts w:ascii="Book Antiqua" w:hAnsi="Book Antiqua" w:hint="eastAsia"/>
                <w:b/>
                <w:sz w:val="18"/>
                <w:szCs w:val="18"/>
              </w:rPr>
              <w:t>（</w:t>
            </w:r>
            <w:r>
              <w:rPr>
                <w:rFonts w:ascii="Book Antiqua" w:hAnsi="Book Antiqua"/>
                <w:b/>
                <w:sz w:val="18"/>
                <w:szCs w:val="18"/>
              </w:rPr>
              <w:t>仅供参考）</w:t>
            </w:r>
          </w:p>
          <w:tbl>
            <w:tblPr>
              <w:tblW w:w="8838" w:type="dxa"/>
              <w:tblLayout w:type="fixed"/>
              <w:tblLook w:val="04A0" w:firstRow="1" w:lastRow="0" w:firstColumn="1" w:lastColumn="0" w:noHBand="0" w:noVBand="1"/>
            </w:tblPr>
            <w:tblGrid>
              <w:gridCol w:w="1157"/>
              <w:gridCol w:w="1303"/>
              <w:gridCol w:w="825"/>
              <w:gridCol w:w="992"/>
              <w:gridCol w:w="716"/>
              <w:gridCol w:w="3845"/>
            </w:tblGrid>
            <w:tr w:rsidR="004837C2" w14:paraId="61104710" w14:textId="77777777">
              <w:trPr>
                <w:trHeight w:val="270"/>
              </w:trPr>
              <w:tc>
                <w:tcPr>
                  <w:tcW w:w="1157"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3B72139"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3" w:type="dxa"/>
                  <w:tcBorders>
                    <w:top w:val="single" w:sz="4" w:space="0" w:color="auto"/>
                    <w:left w:val="nil"/>
                    <w:bottom w:val="single" w:sz="6" w:space="0" w:color="auto"/>
                    <w:right w:val="single" w:sz="6" w:space="0" w:color="auto"/>
                  </w:tcBorders>
                  <w:shd w:val="clear" w:color="000000" w:fill="D9D9D9"/>
                </w:tcPr>
                <w:p w14:paraId="2382292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5" w:type="dxa"/>
                  <w:tcBorders>
                    <w:top w:val="single" w:sz="4" w:space="0" w:color="auto"/>
                    <w:left w:val="single" w:sz="6" w:space="0" w:color="auto"/>
                    <w:bottom w:val="single" w:sz="6" w:space="0" w:color="auto"/>
                    <w:right w:val="single" w:sz="4" w:space="0" w:color="auto"/>
                  </w:tcBorders>
                  <w:shd w:val="clear" w:color="000000" w:fill="D9D9D9"/>
                </w:tcPr>
                <w:p w14:paraId="53708AE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F8E0821"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26DA9AA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3845" w:type="dxa"/>
                  <w:tcBorders>
                    <w:top w:val="single" w:sz="4" w:space="0" w:color="auto"/>
                    <w:left w:val="nil"/>
                    <w:bottom w:val="single" w:sz="4" w:space="0" w:color="auto"/>
                    <w:right w:val="single" w:sz="4" w:space="0" w:color="auto"/>
                  </w:tcBorders>
                  <w:shd w:val="clear" w:color="000000" w:fill="D9D9D9"/>
                  <w:noWrap/>
                  <w:vAlign w:val="center"/>
                </w:tcPr>
                <w:p w14:paraId="2B6BC924"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2C96ED37"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48831A9C"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用户</w:t>
                  </w:r>
                  <w:r>
                    <w:rPr>
                      <w:rFonts w:ascii="宋体" w:hAnsi="宋体" w:cs="宋体"/>
                      <w:color w:val="000000"/>
                      <w:kern w:val="0"/>
                      <w:sz w:val="22"/>
                      <w:szCs w:val="22"/>
                    </w:rPr>
                    <w:t>名</w:t>
                  </w:r>
                </w:p>
              </w:tc>
              <w:tc>
                <w:tcPr>
                  <w:tcW w:w="1303" w:type="dxa"/>
                  <w:tcBorders>
                    <w:top w:val="single" w:sz="6" w:space="0" w:color="auto"/>
                    <w:left w:val="nil"/>
                    <w:bottom w:val="single" w:sz="6" w:space="0" w:color="auto"/>
                    <w:right w:val="single" w:sz="6" w:space="0" w:color="auto"/>
                  </w:tcBorders>
                  <w:vAlign w:val="center"/>
                </w:tcPr>
                <w:p w14:paraId="68A0BEC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5" w:type="dxa"/>
                  <w:tcBorders>
                    <w:top w:val="single" w:sz="6" w:space="0" w:color="auto"/>
                    <w:left w:val="single" w:sz="6" w:space="0" w:color="auto"/>
                    <w:bottom w:val="single" w:sz="6" w:space="0" w:color="auto"/>
                    <w:right w:val="single" w:sz="4" w:space="0" w:color="auto"/>
                  </w:tcBorders>
                  <w:vAlign w:val="center"/>
                </w:tcPr>
                <w:p w14:paraId="79C44F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7B32A40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0CC63B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1C1A00A1" w14:textId="77777777" w:rsidR="004837C2" w:rsidRDefault="004837C2">
                  <w:pPr>
                    <w:widowControl/>
                    <w:jc w:val="left"/>
                    <w:rPr>
                      <w:rFonts w:ascii="宋体" w:hAnsi="宋体" w:cs="宋体"/>
                      <w:b/>
                      <w:bCs/>
                      <w:color w:val="000000"/>
                      <w:kern w:val="0"/>
                      <w:sz w:val="22"/>
                      <w:szCs w:val="22"/>
                    </w:rPr>
                  </w:pPr>
                </w:p>
              </w:tc>
            </w:tr>
            <w:tr w:rsidR="004837C2" w14:paraId="67DB6CC1"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351730D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密码</w:t>
                  </w:r>
                </w:p>
              </w:tc>
              <w:tc>
                <w:tcPr>
                  <w:tcW w:w="1303" w:type="dxa"/>
                  <w:tcBorders>
                    <w:top w:val="single" w:sz="6" w:space="0" w:color="auto"/>
                    <w:left w:val="nil"/>
                    <w:bottom w:val="single" w:sz="6" w:space="0" w:color="auto"/>
                    <w:right w:val="single" w:sz="6" w:space="0" w:color="auto"/>
                  </w:tcBorders>
                  <w:vAlign w:val="center"/>
                </w:tcPr>
                <w:p w14:paraId="55B8B9F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25" w:type="dxa"/>
                  <w:tcBorders>
                    <w:top w:val="single" w:sz="6" w:space="0" w:color="auto"/>
                    <w:left w:val="single" w:sz="6" w:space="0" w:color="auto"/>
                    <w:bottom w:val="single" w:sz="6" w:space="0" w:color="auto"/>
                    <w:right w:val="single" w:sz="4" w:space="0" w:color="auto"/>
                  </w:tcBorders>
                  <w:vAlign w:val="center"/>
                </w:tcPr>
                <w:p w14:paraId="2AC2EBC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2DB3FB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027A8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0C6A5F6C" w14:textId="77777777" w:rsidR="004837C2" w:rsidRDefault="005F3D5F">
                  <w:pPr>
                    <w:widowControl/>
                    <w:jc w:val="left"/>
                    <w:rPr>
                      <w:rFonts w:ascii="宋体" w:hAnsi="宋体" w:cs="宋体"/>
                      <w:bCs/>
                      <w:color w:val="000000"/>
                      <w:kern w:val="0"/>
                      <w:sz w:val="22"/>
                      <w:szCs w:val="22"/>
                    </w:rPr>
                  </w:pPr>
                  <w:r>
                    <w:rPr>
                      <w:rFonts w:ascii="宋体" w:hAnsi="宋体" w:cs="宋体"/>
                      <w:bCs/>
                      <w:color w:val="000000"/>
                      <w:kern w:val="0"/>
                      <w:sz w:val="22"/>
                      <w:szCs w:val="22"/>
                    </w:rPr>
                    <w:t xml:space="preserve">…… </w:t>
                  </w:r>
                  <w:r>
                    <w:rPr>
                      <w:rFonts w:ascii="宋体" w:hAnsi="宋体" w:cs="宋体" w:hint="eastAsia"/>
                      <w:bCs/>
                      <w:color w:val="000000"/>
                      <w:kern w:val="0"/>
                      <w:sz w:val="22"/>
                      <w:szCs w:val="22"/>
                    </w:rPr>
                    <w:t>显示</w:t>
                  </w:r>
                  <w:r>
                    <w:rPr>
                      <w:rFonts w:ascii="宋体" w:hAnsi="宋体" w:cs="宋体"/>
                      <w:bCs/>
                      <w:color w:val="000000"/>
                      <w:kern w:val="0"/>
                      <w:sz w:val="22"/>
                      <w:szCs w:val="22"/>
                    </w:rPr>
                    <w:t>，不用明文</w:t>
                  </w:r>
                </w:p>
              </w:tc>
            </w:tr>
            <w:tr w:rsidR="004837C2" w14:paraId="1761C48C"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67E80B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邮箱</w:t>
                  </w:r>
                </w:p>
              </w:tc>
              <w:tc>
                <w:tcPr>
                  <w:tcW w:w="1303" w:type="dxa"/>
                  <w:tcBorders>
                    <w:top w:val="single" w:sz="6" w:space="0" w:color="auto"/>
                    <w:left w:val="nil"/>
                    <w:bottom w:val="single" w:sz="6" w:space="0" w:color="auto"/>
                    <w:right w:val="single" w:sz="6" w:space="0" w:color="auto"/>
                  </w:tcBorders>
                  <w:vAlign w:val="center"/>
                </w:tcPr>
                <w:p w14:paraId="4BFB33A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25" w:type="dxa"/>
                  <w:tcBorders>
                    <w:top w:val="single" w:sz="6" w:space="0" w:color="auto"/>
                    <w:left w:val="single" w:sz="6" w:space="0" w:color="auto"/>
                    <w:bottom w:val="single" w:sz="6" w:space="0" w:color="auto"/>
                    <w:right w:val="single" w:sz="4" w:space="0" w:color="auto"/>
                  </w:tcBorders>
                  <w:vAlign w:val="center"/>
                </w:tcPr>
                <w:p w14:paraId="7EF965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0A5DC2B"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35FC25A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253C5A52"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用于</w:t>
                  </w:r>
                  <w:r>
                    <w:rPr>
                      <w:rFonts w:ascii="宋体" w:hAnsi="宋体" w:cs="宋体"/>
                      <w:bCs/>
                      <w:color w:val="000000"/>
                      <w:kern w:val="0"/>
                      <w:sz w:val="22"/>
                      <w:szCs w:val="22"/>
                    </w:rPr>
                    <w:t>找回密码</w:t>
                  </w:r>
                </w:p>
              </w:tc>
            </w:tr>
            <w:tr w:rsidR="004837C2" w14:paraId="356D6039"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1CBDF0A6"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联系</w:t>
                  </w:r>
                  <w:r>
                    <w:rPr>
                      <w:rFonts w:ascii="宋体" w:hAnsi="宋体" w:cs="宋体"/>
                      <w:color w:val="000000"/>
                      <w:kern w:val="0"/>
                      <w:sz w:val="22"/>
                      <w:szCs w:val="22"/>
                    </w:rPr>
                    <w:t>电话</w:t>
                  </w:r>
                </w:p>
              </w:tc>
              <w:tc>
                <w:tcPr>
                  <w:tcW w:w="1303" w:type="dxa"/>
                  <w:tcBorders>
                    <w:top w:val="single" w:sz="6" w:space="0" w:color="auto"/>
                    <w:left w:val="nil"/>
                    <w:bottom w:val="single" w:sz="6" w:space="0" w:color="auto"/>
                    <w:right w:val="single" w:sz="6" w:space="0" w:color="auto"/>
                  </w:tcBorders>
                  <w:vAlign w:val="center"/>
                </w:tcPr>
                <w:p w14:paraId="3DC5D63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25" w:type="dxa"/>
                  <w:tcBorders>
                    <w:top w:val="single" w:sz="6" w:space="0" w:color="auto"/>
                    <w:left w:val="single" w:sz="6" w:space="0" w:color="auto"/>
                    <w:bottom w:val="single" w:sz="6" w:space="0" w:color="auto"/>
                    <w:right w:val="single" w:sz="4" w:space="0" w:color="auto"/>
                  </w:tcBorders>
                  <w:vAlign w:val="center"/>
                </w:tcPr>
                <w:p w14:paraId="69B7C1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987AE0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N</w:t>
                  </w:r>
                </w:p>
              </w:tc>
              <w:tc>
                <w:tcPr>
                  <w:tcW w:w="716" w:type="dxa"/>
                  <w:tcBorders>
                    <w:top w:val="nil"/>
                    <w:left w:val="nil"/>
                    <w:bottom w:val="single" w:sz="4" w:space="0" w:color="auto"/>
                    <w:right w:val="single" w:sz="4" w:space="0" w:color="auto"/>
                  </w:tcBorders>
                  <w:shd w:val="clear" w:color="auto" w:fill="auto"/>
                  <w:noWrap/>
                  <w:vAlign w:val="center"/>
                </w:tcPr>
                <w:p w14:paraId="752B606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1C1D91C1" w14:textId="77777777" w:rsidR="004837C2" w:rsidRDefault="004837C2">
                  <w:pPr>
                    <w:widowControl/>
                    <w:jc w:val="left"/>
                    <w:rPr>
                      <w:rFonts w:ascii="宋体" w:hAnsi="宋体" w:cs="宋体"/>
                      <w:bCs/>
                      <w:color w:val="000000"/>
                      <w:kern w:val="0"/>
                      <w:sz w:val="22"/>
                      <w:szCs w:val="22"/>
                    </w:rPr>
                  </w:pPr>
                </w:p>
              </w:tc>
            </w:tr>
            <w:tr w:rsidR="004837C2" w14:paraId="49ADA90D"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40112CA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手机</w:t>
                  </w:r>
                  <w:r>
                    <w:rPr>
                      <w:rFonts w:ascii="宋体" w:hAnsi="宋体" w:cs="宋体"/>
                      <w:color w:val="000000"/>
                      <w:kern w:val="0"/>
                      <w:sz w:val="22"/>
                      <w:szCs w:val="22"/>
                    </w:rPr>
                    <w:t>号码</w:t>
                  </w:r>
                </w:p>
              </w:tc>
              <w:tc>
                <w:tcPr>
                  <w:tcW w:w="1303" w:type="dxa"/>
                  <w:tcBorders>
                    <w:top w:val="single" w:sz="6" w:space="0" w:color="auto"/>
                    <w:left w:val="nil"/>
                    <w:bottom w:val="single" w:sz="6" w:space="0" w:color="auto"/>
                    <w:right w:val="single" w:sz="6" w:space="0" w:color="auto"/>
                  </w:tcBorders>
                  <w:vAlign w:val="center"/>
                </w:tcPr>
                <w:p w14:paraId="6DEA89C9"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w:t>
                  </w:r>
                  <w:r>
                    <w:rPr>
                      <w:rFonts w:ascii="宋体" w:hAnsi="宋体" w:cs="宋体"/>
                      <w:color w:val="000000"/>
                      <w:kern w:val="0"/>
                      <w:sz w:val="22"/>
                      <w:szCs w:val="22"/>
                    </w:rPr>
                    <w:t>型</w:t>
                  </w:r>
                </w:p>
              </w:tc>
              <w:tc>
                <w:tcPr>
                  <w:tcW w:w="825" w:type="dxa"/>
                  <w:tcBorders>
                    <w:top w:val="single" w:sz="6" w:space="0" w:color="auto"/>
                    <w:left w:val="single" w:sz="6" w:space="0" w:color="auto"/>
                    <w:bottom w:val="single" w:sz="6" w:space="0" w:color="auto"/>
                    <w:right w:val="single" w:sz="4" w:space="0" w:color="auto"/>
                  </w:tcBorders>
                  <w:vAlign w:val="center"/>
                </w:tcPr>
                <w:p w14:paraId="59B4C7A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75D01C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161AFA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23F6AF3E"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用于找回密码</w:t>
                  </w:r>
                </w:p>
              </w:tc>
            </w:tr>
            <w:tr w:rsidR="004837C2" w14:paraId="1393E6BA" w14:textId="77777777">
              <w:trPr>
                <w:trHeight w:val="270"/>
              </w:trPr>
              <w:tc>
                <w:tcPr>
                  <w:tcW w:w="1157" w:type="dxa"/>
                  <w:tcBorders>
                    <w:top w:val="nil"/>
                    <w:left w:val="single" w:sz="4" w:space="0" w:color="auto"/>
                    <w:bottom w:val="single" w:sz="4" w:space="0" w:color="auto"/>
                    <w:right w:val="single" w:sz="4" w:space="0" w:color="auto"/>
                  </w:tcBorders>
                  <w:shd w:val="clear" w:color="auto" w:fill="auto"/>
                  <w:noWrap/>
                  <w:vAlign w:val="center"/>
                </w:tcPr>
                <w:p w14:paraId="263B3529"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是否</w:t>
                  </w:r>
                  <w:r>
                    <w:rPr>
                      <w:rFonts w:ascii="宋体" w:hAnsi="宋体" w:cs="宋体"/>
                      <w:color w:val="000000"/>
                      <w:kern w:val="0"/>
                      <w:sz w:val="22"/>
                      <w:szCs w:val="22"/>
                    </w:rPr>
                    <w:t>启用</w:t>
                  </w:r>
                  <w:r>
                    <w:rPr>
                      <w:rFonts w:ascii="宋体" w:hAnsi="宋体" w:cs="宋体" w:hint="eastAsia"/>
                      <w:color w:val="000000"/>
                      <w:kern w:val="0"/>
                      <w:sz w:val="22"/>
                      <w:szCs w:val="22"/>
                    </w:rPr>
                    <w:t xml:space="preserve"> </w:t>
                  </w:r>
                </w:p>
              </w:tc>
              <w:tc>
                <w:tcPr>
                  <w:tcW w:w="1303" w:type="dxa"/>
                  <w:tcBorders>
                    <w:top w:val="single" w:sz="6" w:space="0" w:color="auto"/>
                    <w:left w:val="nil"/>
                    <w:bottom w:val="single" w:sz="6" w:space="0" w:color="auto"/>
                    <w:right w:val="single" w:sz="6" w:space="0" w:color="auto"/>
                  </w:tcBorders>
                  <w:vAlign w:val="center"/>
                </w:tcPr>
                <w:p w14:paraId="48732CC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5" w:type="dxa"/>
                  <w:tcBorders>
                    <w:top w:val="single" w:sz="6" w:space="0" w:color="auto"/>
                    <w:left w:val="single" w:sz="6" w:space="0" w:color="auto"/>
                    <w:bottom w:val="single" w:sz="6" w:space="0" w:color="auto"/>
                    <w:right w:val="single" w:sz="4" w:space="0" w:color="auto"/>
                  </w:tcBorders>
                  <w:vAlign w:val="center"/>
                </w:tcPr>
                <w:p w14:paraId="0589A1B1"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30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C0CBD2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FC116F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3845" w:type="dxa"/>
                  <w:tcBorders>
                    <w:top w:val="nil"/>
                    <w:left w:val="nil"/>
                    <w:bottom w:val="single" w:sz="4" w:space="0" w:color="auto"/>
                    <w:right w:val="single" w:sz="4" w:space="0" w:color="auto"/>
                  </w:tcBorders>
                  <w:shd w:val="clear" w:color="000000" w:fill="FFFFFF"/>
                  <w:noWrap/>
                  <w:vAlign w:val="center"/>
                </w:tcPr>
                <w:p w14:paraId="0D9B22D4"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验证在</w:t>
                  </w:r>
                  <w:r>
                    <w:rPr>
                      <w:rFonts w:ascii="宋体" w:hAnsi="宋体" w:cs="宋体"/>
                      <w:bCs/>
                      <w:color w:val="000000"/>
                      <w:kern w:val="0"/>
                      <w:sz w:val="22"/>
                      <w:szCs w:val="22"/>
                    </w:rPr>
                    <w:t>本账号的</w:t>
                  </w:r>
                  <w:r>
                    <w:rPr>
                      <w:rFonts w:ascii="宋体" w:hAnsi="宋体" w:cs="宋体" w:hint="eastAsia"/>
                      <w:bCs/>
                      <w:color w:val="000000"/>
                      <w:kern w:val="0"/>
                      <w:sz w:val="22"/>
                      <w:szCs w:val="22"/>
                    </w:rPr>
                    <w:t>唯一性</w:t>
                  </w:r>
                </w:p>
              </w:tc>
            </w:tr>
          </w:tbl>
          <w:p w14:paraId="2C071A87" w14:textId="77777777" w:rsidR="004837C2" w:rsidRDefault="004837C2">
            <w:pPr>
              <w:rPr>
                <w:rFonts w:ascii="Book Antiqua" w:hAnsi="Book Antiqua"/>
                <w:b/>
                <w:sz w:val="18"/>
                <w:szCs w:val="18"/>
              </w:rPr>
            </w:pPr>
          </w:p>
        </w:tc>
      </w:tr>
      <w:tr w:rsidR="004837C2" w14:paraId="7748EC64" w14:textId="77777777">
        <w:trPr>
          <w:trHeight w:val="561"/>
          <w:jc w:val="center"/>
        </w:trPr>
        <w:tc>
          <w:tcPr>
            <w:tcW w:w="1583" w:type="dxa"/>
            <w:shd w:val="clear" w:color="auto" w:fill="F8F8F8"/>
            <w:vAlign w:val="center"/>
          </w:tcPr>
          <w:p w14:paraId="14D95ED0"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hint="eastAsia"/>
                <w:sz w:val="18"/>
                <w:szCs w:val="18"/>
              </w:rPr>
              <w:t>2</w:t>
            </w:r>
          </w:p>
        </w:tc>
        <w:tc>
          <w:tcPr>
            <w:tcW w:w="7529" w:type="dxa"/>
          </w:tcPr>
          <w:p w14:paraId="7216FF31" w14:textId="77777777" w:rsidR="004837C2" w:rsidRDefault="005F3D5F">
            <w:pPr>
              <w:rPr>
                <w:rFonts w:ascii="Book Antiqua" w:hAnsi="Book Antiqua"/>
                <w:color w:val="595959" w:themeColor="text1" w:themeTint="A6"/>
                <w:sz w:val="18"/>
                <w:szCs w:val="18"/>
              </w:rPr>
            </w:pPr>
            <w:r>
              <w:rPr>
                <w:noProof/>
              </w:rPr>
              <w:drawing>
                <wp:inline distT="0" distB="0" distL="0" distR="0" wp14:anchorId="4F24F954" wp14:editId="587DE9A0">
                  <wp:extent cx="4643755" cy="5295900"/>
                  <wp:effectExtent l="0" t="0" r="444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96"/>
                          <a:stretch>
                            <a:fillRect/>
                          </a:stretch>
                        </pic:blipFill>
                        <pic:spPr>
                          <a:xfrm>
                            <a:off x="0" y="0"/>
                            <a:ext cx="4643755" cy="5295900"/>
                          </a:xfrm>
                          <a:prstGeom prst="rect">
                            <a:avLst/>
                          </a:prstGeom>
                        </pic:spPr>
                      </pic:pic>
                    </a:graphicData>
                  </a:graphic>
                </wp:inline>
              </w:drawing>
            </w:r>
          </w:p>
        </w:tc>
      </w:tr>
      <w:tr w:rsidR="004837C2" w14:paraId="0BAF2AB9" w14:textId="77777777">
        <w:trPr>
          <w:trHeight w:val="561"/>
          <w:jc w:val="center"/>
        </w:trPr>
        <w:tc>
          <w:tcPr>
            <w:tcW w:w="1583" w:type="dxa"/>
            <w:shd w:val="clear" w:color="auto" w:fill="F8F8F8"/>
            <w:vAlign w:val="center"/>
          </w:tcPr>
          <w:p w14:paraId="43A1A041" w14:textId="77777777" w:rsidR="004837C2" w:rsidRDefault="005F3D5F">
            <w:pPr>
              <w:rPr>
                <w:rFonts w:ascii="Book Antiqua" w:hAnsi="Book Antiqua"/>
                <w:sz w:val="18"/>
                <w:szCs w:val="18"/>
              </w:rPr>
            </w:pPr>
            <w:r>
              <w:rPr>
                <w:rFonts w:ascii="Book Antiqua" w:hAnsi="Book Antiqua" w:hint="eastAsia"/>
                <w:sz w:val="18"/>
                <w:szCs w:val="18"/>
              </w:rPr>
              <w:lastRenderedPageBreak/>
              <w:t>功能</w:t>
            </w:r>
            <w:r>
              <w:rPr>
                <w:rFonts w:ascii="Book Antiqua" w:hAnsi="Book Antiqua"/>
                <w:sz w:val="18"/>
                <w:szCs w:val="18"/>
              </w:rPr>
              <w:t>描述</w:t>
            </w:r>
            <w:r>
              <w:rPr>
                <w:rFonts w:ascii="Book Antiqua" w:hAnsi="Book Antiqua" w:hint="eastAsia"/>
                <w:sz w:val="18"/>
                <w:szCs w:val="18"/>
              </w:rPr>
              <w:t>2</w:t>
            </w:r>
          </w:p>
        </w:tc>
        <w:tc>
          <w:tcPr>
            <w:tcW w:w="7529" w:type="dxa"/>
          </w:tcPr>
          <w:p w14:paraId="2A8DB50E" w14:textId="77777777" w:rsidR="004837C2" w:rsidRDefault="005F3D5F">
            <w:pPr>
              <w:rPr>
                <w:rFonts w:ascii="Book Antiqua" w:hAnsi="Book Antiqua"/>
                <w:b/>
                <w:sz w:val="18"/>
                <w:szCs w:val="18"/>
              </w:rPr>
            </w:pPr>
            <w:r>
              <w:rPr>
                <w:rFonts w:ascii="Book Antiqua" w:hAnsi="Book Antiqua" w:hint="eastAsia"/>
                <w:b/>
                <w:sz w:val="18"/>
                <w:szCs w:val="18"/>
              </w:rPr>
              <w:t>描述</w:t>
            </w:r>
          </w:p>
          <w:p w14:paraId="1967B2F4" w14:textId="77777777" w:rsidR="004837C2" w:rsidRDefault="005F3D5F">
            <w:pPr>
              <w:numPr>
                <w:ilvl w:val="0"/>
                <w:numId w:val="50"/>
              </w:numPr>
              <w:rPr>
                <w:rFonts w:ascii="Book Antiqua" w:hAnsi="Book Antiqua"/>
                <w:sz w:val="18"/>
                <w:szCs w:val="18"/>
              </w:rPr>
              <w:pPrChange w:id="167" w:author="Administrator" w:date="2019-02-26T15:56:00Z">
                <w:pPr>
                  <w:pStyle w:val="afb"/>
                  <w:numPr>
                    <w:numId w:val="50"/>
                  </w:numPr>
                  <w:ind w:left="360" w:hanging="360"/>
                </w:pPr>
              </w:pPrChange>
            </w:pPr>
            <w:r>
              <w:rPr>
                <w:rFonts w:ascii="Book Antiqua" w:hAnsi="Book Antiqua" w:hint="eastAsia"/>
                <w:sz w:val="18"/>
                <w:szCs w:val="18"/>
              </w:rPr>
              <w:t>1</w:t>
            </w:r>
            <w:r>
              <w:rPr>
                <w:rFonts w:ascii="Book Antiqua" w:hAnsi="Book Antiqua" w:hint="eastAsia"/>
                <w:sz w:val="18"/>
                <w:szCs w:val="18"/>
              </w:rPr>
              <w:t>、</w:t>
            </w:r>
            <w:r>
              <w:rPr>
                <w:rFonts w:ascii="Book Antiqua" w:hAnsi="Book Antiqua"/>
                <w:sz w:val="18"/>
                <w:szCs w:val="18"/>
              </w:rPr>
              <w:t>设置菜单权限</w:t>
            </w:r>
          </w:p>
          <w:p w14:paraId="3A48FE74" w14:textId="77777777" w:rsidR="004837C2" w:rsidRDefault="005F3D5F">
            <w:pPr>
              <w:rPr>
                <w:rFonts w:ascii="Book Antiqua" w:hAnsi="Book Antiqua"/>
                <w:b/>
                <w:sz w:val="18"/>
                <w:szCs w:val="18"/>
              </w:rPr>
            </w:pPr>
            <w:r>
              <w:rPr>
                <w:rFonts w:ascii="Book Antiqua" w:hAnsi="Book Antiqua" w:hint="eastAsia"/>
                <w:b/>
                <w:sz w:val="18"/>
                <w:szCs w:val="18"/>
              </w:rPr>
              <w:t>过程</w:t>
            </w:r>
          </w:p>
          <w:p w14:paraId="1D566A61" w14:textId="77777777" w:rsidR="004837C2" w:rsidRDefault="005F3D5F">
            <w:pPr>
              <w:pStyle w:val="afb"/>
              <w:numPr>
                <w:ilvl w:val="0"/>
                <w:numId w:val="59"/>
              </w:numPr>
              <w:rPr>
                <w:rFonts w:ascii="Book Antiqua" w:hAnsi="Book Antiqua"/>
                <w:b/>
                <w:color w:val="000000" w:themeColor="text1"/>
                <w:sz w:val="18"/>
                <w:szCs w:val="18"/>
              </w:rPr>
              <w:pPrChange w:id="168" w:author="Administrator" w:date="2019-02-26T15:56:00Z">
                <w:pPr>
                  <w:pStyle w:val="afb"/>
                  <w:numPr>
                    <w:numId w:val="50"/>
                  </w:numPr>
                  <w:ind w:left="360" w:hanging="360"/>
                </w:pPr>
              </w:pPrChange>
            </w:pPr>
            <w:r>
              <w:rPr>
                <w:rFonts w:ascii="Book Antiqua" w:hAnsi="Book Antiqua" w:hint="eastAsia"/>
                <w:sz w:val="18"/>
                <w:szCs w:val="18"/>
              </w:rPr>
              <w:t>点击“</w:t>
            </w:r>
            <w:r>
              <w:rPr>
                <w:rFonts w:ascii="Book Antiqua" w:hAnsi="Book Antiqua"/>
                <w:sz w:val="18"/>
                <w:szCs w:val="18"/>
              </w:rPr>
              <w:t>设置菜单权限</w:t>
            </w:r>
            <w:r>
              <w:rPr>
                <w:rFonts w:ascii="Book Antiqua" w:hAnsi="Book Antiqua"/>
                <w:sz w:val="18"/>
                <w:szCs w:val="18"/>
              </w:rPr>
              <w:t>“</w:t>
            </w:r>
            <w:r>
              <w:rPr>
                <w:rFonts w:ascii="Book Antiqua" w:hAnsi="Book Antiqua" w:hint="eastAsia"/>
                <w:sz w:val="18"/>
                <w:szCs w:val="18"/>
              </w:rPr>
              <w:t>；</w:t>
            </w:r>
          </w:p>
          <w:p w14:paraId="173BD499" w14:textId="77777777" w:rsidR="004837C2" w:rsidRDefault="005F3D5F">
            <w:pPr>
              <w:pStyle w:val="afb"/>
              <w:numPr>
                <w:ilvl w:val="0"/>
                <w:numId w:val="59"/>
              </w:numPr>
              <w:rPr>
                <w:rFonts w:ascii="Book Antiqua" w:hAnsi="Book Antiqua"/>
                <w:b/>
                <w:color w:val="000000" w:themeColor="text1"/>
                <w:sz w:val="18"/>
                <w:szCs w:val="18"/>
              </w:rPr>
            </w:pPr>
            <w:r>
              <w:rPr>
                <w:rFonts w:ascii="Book Antiqua" w:hAnsi="Book Antiqua" w:hint="eastAsia"/>
                <w:sz w:val="18"/>
                <w:szCs w:val="18"/>
              </w:rPr>
              <w:t>弹出</w:t>
            </w:r>
            <w:r>
              <w:rPr>
                <w:rFonts w:ascii="Book Antiqua" w:hAnsi="Book Antiqua"/>
                <w:sz w:val="18"/>
                <w:szCs w:val="18"/>
              </w:rPr>
              <w:t>”</w:t>
            </w:r>
            <w:r>
              <w:rPr>
                <w:rFonts w:ascii="Book Antiqua" w:hAnsi="Book Antiqua"/>
                <w:sz w:val="18"/>
                <w:szCs w:val="18"/>
              </w:rPr>
              <w:t>设置菜单权限</w:t>
            </w:r>
            <w:r>
              <w:rPr>
                <w:rFonts w:ascii="Book Antiqua" w:hAnsi="Book Antiqua"/>
                <w:sz w:val="18"/>
                <w:szCs w:val="18"/>
              </w:rPr>
              <w:t>“</w:t>
            </w:r>
            <w:r>
              <w:rPr>
                <w:rFonts w:ascii="Book Antiqua" w:hAnsi="Book Antiqua" w:hint="eastAsia"/>
                <w:sz w:val="18"/>
                <w:szCs w:val="18"/>
              </w:rPr>
              <w:t>弹窗</w:t>
            </w:r>
            <w:r>
              <w:rPr>
                <w:rFonts w:ascii="Book Antiqua" w:hAnsi="Book Antiqua"/>
                <w:sz w:val="18"/>
                <w:szCs w:val="18"/>
              </w:rPr>
              <w:t>，</w:t>
            </w:r>
            <w:r>
              <w:rPr>
                <w:rFonts w:ascii="Book Antiqua" w:hAnsi="Book Antiqua" w:hint="eastAsia"/>
                <w:sz w:val="18"/>
                <w:szCs w:val="18"/>
              </w:rPr>
              <w:t>自动</w:t>
            </w:r>
            <w:r>
              <w:rPr>
                <w:rFonts w:ascii="Book Antiqua" w:hAnsi="Book Antiqua"/>
                <w:sz w:val="18"/>
                <w:szCs w:val="18"/>
              </w:rPr>
              <w:t>加载</w:t>
            </w:r>
            <w:r>
              <w:rPr>
                <w:rFonts w:ascii="Book Antiqua" w:hAnsi="Book Antiqua" w:hint="eastAsia"/>
                <w:sz w:val="18"/>
                <w:szCs w:val="18"/>
              </w:rPr>
              <w:t>已设置</w:t>
            </w:r>
            <w:r>
              <w:rPr>
                <w:rFonts w:ascii="Book Antiqua" w:hAnsi="Book Antiqua"/>
                <w:sz w:val="18"/>
                <w:szCs w:val="18"/>
              </w:rPr>
              <w:t>的菜单权限；</w:t>
            </w:r>
          </w:p>
          <w:p w14:paraId="6D579E63" w14:textId="77777777" w:rsidR="004837C2" w:rsidRDefault="005F3D5F">
            <w:pPr>
              <w:pStyle w:val="afb"/>
              <w:numPr>
                <w:ilvl w:val="0"/>
                <w:numId w:val="59"/>
              </w:numPr>
              <w:rPr>
                <w:rFonts w:ascii="Book Antiqua" w:hAnsi="Book Antiqua"/>
                <w:b/>
                <w:color w:val="000000" w:themeColor="text1"/>
                <w:sz w:val="18"/>
                <w:szCs w:val="18"/>
              </w:rPr>
            </w:pPr>
            <w:r>
              <w:rPr>
                <w:rFonts w:ascii="Book Antiqua" w:hAnsi="Book Antiqua" w:hint="eastAsia"/>
                <w:sz w:val="18"/>
                <w:szCs w:val="18"/>
              </w:rPr>
              <w:t>点击</w:t>
            </w:r>
            <w:r>
              <w:rPr>
                <w:rFonts w:ascii="Book Antiqua" w:hAnsi="Book Antiqua"/>
                <w:sz w:val="18"/>
                <w:szCs w:val="18"/>
              </w:rPr>
              <w:t>”</w:t>
            </w:r>
            <w:r>
              <w:rPr>
                <w:rFonts w:ascii="Book Antiqua" w:hAnsi="Book Antiqua"/>
                <w:sz w:val="18"/>
                <w:szCs w:val="18"/>
              </w:rPr>
              <w:t>确定</w:t>
            </w:r>
            <w:r>
              <w:rPr>
                <w:rFonts w:ascii="Book Antiqua" w:hAnsi="Book Antiqua"/>
                <w:sz w:val="18"/>
                <w:szCs w:val="18"/>
              </w:rPr>
              <w:t>“</w:t>
            </w:r>
            <w:r>
              <w:rPr>
                <w:rFonts w:ascii="Book Antiqua" w:hAnsi="Book Antiqua"/>
                <w:sz w:val="18"/>
                <w:szCs w:val="18"/>
              </w:rPr>
              <w:t>设置成功；</w:t>
            </w:r>
          </w:p>
          <w:p w14:paraId="55642DA1"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p>
          <w:p w14:paraId="7F376874" w14:textId="77777777" w:rsidR="004837C2" w:rsidRDefault="005F3D5F">
            <w:pPr>
              <w:rPr>
                <w:rFonts w:ascii="Book Antiqua" w:hAnsi="Book Antiqua"/>
                <w:b/>
                <w:color w:val="000000" w:themeColor="text1"/>
                <w:sz w:val="18"/>
                <w:szCs w:val="18"/>
              </w:rPr>
            </w:pPr>
            <w:r>
              <w:rPr>
                <w:rFonts w:ascii="Book Antiqua" w:hAnsi="Book Antiqua" w:hint="eastAsia"/>
                <w:b/>
                <w:color w:val="0070C0"/>
                <w:sz w:val="18"/>
                <w:szCs w:val="18"/>
              </w:rPr>
              <w:t>5</w:t>
            </w:r>
            <w:r>
              <w:rPr>
                <w:rFonts w:ascii="Book Antiqua" w:hAnsi="Book Antiqua" w:hint="eastAsia"/>
                <w:b/>
                <w:color w:val="0070C0"/>
                <w:sz w:val="18"/>
                <w:szCs w:val="18"/>
              </w:rPr>
              <w:t>、设置</w:t>
            </w:r>
            <w:r>
              <w:rPr>
                <w:rFonts w:ascii="Book Antiqua" w:hAnsi="Book Antiqua"/>
                <w:b/>
                <w:color w:val="0070C0"/>
                <w:sz w:val="18"/>
                <w:szCs w:val="18"/>
              </w:rPr>
              <w:t>菜单权限</w:t>
            </w:r>
            <w:r>
              <w:rPr>
                <w:rFonts w:ascii="Book Antiqua" w:hAnsi="Book Antiqua" w:hint="eastAsia"/>
                <w:b/>
                <w:color w:val="0070C0"/>
                <w:sz w:val="18"/>
                <w:szCs w:val="18"/>
              </w:rPr>
              <w:t>权限</w:t>
            </w:r>
            <w:r>
              <w:rPr>
                <w:rFonts w:ascii="Book Antiqua" w:hAnsi="Book Antiqua"/>
                <w:b/>
                <w:color w:val="0070C0"/>
                <w:sz w:val="18"/>
                <w:szCs w:val="18"/>
              </w:rPr>
              <w:t>弹窗，不展示</w:t>
            </w:r>
            <w:r>
              <w:rPr>
                <w:rFonts w:ascii="Book Antiqua" w:hAnsi="Book Antiqua"/>
                <w:b/>
                <w:color w:val="0070C0"/>
                <w:sz w:val="18"/>
                <w:szCs w:val="18"/>
              </w:rPr>
              <w:t>”</w:t>
            </w:r>
            <w:r>
              <w:rPr>
                <w:rFonts w:ascii="Book Antiqua" w:hAnsi="Book Antiqua"/>
                <w:b/>
                <w:color w:val="0070C0"/>
                <w:sz w:val="18"/>
                <w:szCs w:val="18"/>
              </w:rPr>
              <w:t>子账号</w:t>
            </w:r>
            <w:r>
              <w:rPr>
                <w:rFonts w:ascii="Book Antiqua" w:hAnsi="Book Antiqua"/>
                <w:b/>
                <w:color w:val="0070C0"/>
                <w:sz w:val="18"/>
                <w:szCs w:val="18"/>
              </w:rPr>
              <w:t>“</w:t>
            </w:r>
            <w:r>
              <w:rPr>
                <w:rFonts w:ascii="Book Antiqua" w:hAnsi="Book Antiqua"/>
                <w:b/>
                <w:color w:val="0070C0"/>
                <w:sz w:val="18"/>
                <w:szCs w:val="18"/>
              </w:rPr>
              <w:t>选项；所有</w:t>
            </w:r>
            <w:r>
              <w:rPr>
                <w:rFonts w:ascii="Book Antiqua" w:hAnsi="Book Antiqua" w:hint="eastAsia"/>
                <w:b/>
                <w:color w:val="0070C0"/>
                <w:sz w:val="18"/>
                <w:szCs w:val="18"/>
              </w:rPr>
              <w:t>子</w:t>
            </w:r>
            <w:r>
              <w:rPr>
                <w:rFonts w:ascii="Book Antiqua" w:hAnsi="Book Antiqua"/>
                <w:b/>
                <w:color w:val="0070C0"/>
                <w:sz w:val="18"/>
                <w:szCs w:val="18"/>
              </w:rPr>
              <w:t>账号没有</w:t>
            </w:r>
            <w:r>
              <w:rPr>
                <w:rFonts w:ascii="Book Antiqua" w:hAnsi="Book Antiqua"/>
                <w:b/>
                <w:color w:val="0070C0"/>
                <w:sz w:val="18"/>
                <w:szCs w:val="18"/>
              </w:rPr>
              <w:t>”</w:t>
            </w:r>
            <w:r>
              <w:rPr>
                <w:rFonts w:ascii="Book Antiqua" w:hAnsi="Book Antiqua"/>
                <w:b/>
                <w:color w:val="0070C0"/>
                <w:sz w:val="18"/>
                <w:szCs w:val="18"/>
              </w:rPr>
              <w:t>子账号</w:t>
            </w:r>
            <w:r>
              <w:rPr>
                <w:rFonts w:ascii="Book Antiqua" w:hAnsi="Book Antiqua"/>
                <w:b/>
                <w:color w:val="0070C0"/>
                <w:sz w:val="18"/>
                <w:szCs w:val="18"/>
              </w:rPr>
              <w:t>“</w:t>
            </w:r>
            <w:r>
              <w:rPr>
                <w:rFonts w:ascii="Book Antiqua" w:hAnsi="Book Antiqua"/>
                <w:b/>
                <w:color w:val="0070C0"/>
                <w:sz w:val="18"/>
                <w:szCs w:val="18"/>
              </w:rPr>
              <w:t>菜单权限。</w:t>
            </w:r>
          </w:p>
        </w:tc>
      </w:tr>
      <w:tr w:rsidR="004837C2" w14:paraId="00B36056" w14:textId="77777777">
        <w:trPr>
          <w:trHeight w:val="561"/>
          <w:jc w:val="center"/>
        </w:trPr>
        <w:tc>
          <w:tcPr>
            <w:tcW w:w="1583" w:type="dxa"/>
            <w:shd w:val="clear" w:color="auto" w:fill="F8F8F8"/>
            <w:vAlign w:val="center"/>
          </w:tcPr>
          <w:p w14:paraId="5A06A2FE"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r>
              <w:rPr>
                <w:rFonts w:ascii="Book Antiqua" w:hAnsi="Book Antiqua"/>
                <w:sz w:val="18"/>
                <w:szCs w:val="18"/>
              </w:rPr>
              <w:t>3</w:t>
            </w:r>
          </w:p>
        </w:tc>
        <w:tc>
          <w:tcPr>
            <w:tcW w:w="7529" w:type="dxa"/>
          </w:tcPr>
          <w:p w14:paraId="4BA7D56C" w14:textId="77777777" w:rsidR="004837C2" w:rsidRDefault="005F3D5F">
            <w:pPr>
              <w:rPr>
                <w:rFonts w:ascii="Book Antiqua" w:hAnsi="Book Antiqua"/>
                <w:color w:val="595959" w:themeColor="text1" w:themeTint="A6"/>
                <w:sz w:val="18"/>
                <w:szCs w:val="18"/>
              </w:rPr>
            </w:pPr>
            <w:r>
              <w:rPr>
                <w:noProof/>
              </w:rPr>
              <w:drawing>
                <wp:inline distT="0" distB="0" distL="0" distR="0" wp14:anchorId="71787E5B" wp14:editId="36946417">
                  <wp:extent cx="4643755" cy="3646170"/>
                  <wp:effectExtent l="0" t="0" r="4445" b="1143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97"/>
                          <a:stretch>
                            <a:fillRect/>
                          </a:stretch>
                        </pic:blipFill>
                        <pic:spPr>
                          <a:xfrm>
                            <a:off x="0" y="0"/>
                            <a:ext cx="4643755" cy="3646170"/>
                          </a:xfrm>
                          <a:prstGeom prst="rect">
                            <a:avLst/>
                          </a:prstGeom>
                        </pic:spPr>
                      </pic:pic>
                    </a:graphicData>
                  </a:graphic>
                </wp:inline>
              </w:drawing>
            </w:r>
          </w:p>
        </w:tc>
      </w:tr>
      <w:tr w:rsidR="004837C2" w14:paraId="1E98B885" w14:textId="77777777">
        <w:trPr>
          <w:trHeight w:val="561"/>
          <w:jc w:val="center"/>
        </w:trPr>
        <w:tc>
          <w:tcPr>
            <w:tcW w:w="1583" w:type="dxa"/>
            <w:shd w:val="clear" w:color="auto" w:fill="F8F8F8"/>
            <w:vAlign w:val="center"/>
          </w:tcPr>
          <w:p w14:paraId="7C837D62" w14:textId="77777777" w:rsidR="004837C2" w:rsidRDefault="005F3D5F">
            <w:pPr>
              <w:rPr>
                <w:rFonts w:ascii="Book Antiqua" w:hAnsi="Book Antiqua"/>
                <w:sz w:val="18"/>
                <w:szCs w:val="18"/>
              </w:rPr>
            </w:pPr>
            <w:r>
              <w:rPr>
                <w:rFonts w:ascii="Book Antiqua" w:hAnsi="Book Antiqua" w:hint="eastAsia"/>
                <w:sz w:val="18"/>
                <w:szCs w:val="18"/>
              </w:rPr>
              <w:t>功能</w:t>
            </w:r>
            <w:r>
              <w:rPr>
                <w:rFonts w:ascii="Book Antiqua" w:hAnsi="Book Antiqua"/>
                <w:sz w:val="18"/>
                <w:szCs w:val="18"/>
              </w:rPr>
              <w:t>描述</w:t>
            </w:r>
            <w:r>
              <w:rPr>
                <w:rFonts w:ascii="Book Antiqua" w:hAnsi="Book Antiqua"/>
                <w:sz w:val="18"/>
                <w:szCs w:val="18"/>
              </w:rPr>
              <w:t>3</w:t>
            </w:r>
          </w:p>
        </w:tc>
        <w:tc>
          <w:tcPr>
            <w:tcW w:w="7529" w:type="dxa"/>
          </w:tcPr>
          <w:p w14:paraId="5B6E1701" w14:textId="77777777" w:rsidR="004837C2" w:rsidRDefault="005F3D5F">
            <w:pPr>
              <w:rPr>
                <w:rFonts w:ascii="Book Antiqua" w:hAnsi="Book Antiqua"/>
                <w:b/>
                <w:sz w:val="18"/>
                <w:szCs w:val="18"/>
              </w:rPr>
            </w:pPr>
            <w:r>
              <w:rPr>
                <w:rFonts w:ascii="Book Antiqua" w:hAnsi="Book Antiqua" w:hint="eastAsia"/>
                <w:b/>
                <w:sz w:val="18"/>
                <w:szCs w:val="18"/>
              </w:rPr>
              <w:t>描述</w:t>
            </w:r>
          </w:p>
          <w:p w14:paraId="2975773A" w14:textId="77777777" w:rsidR="004837C2" w:rsidRDefault="005F3D5F">
            <w:pPr>
              <w:rPr>
                <w:rFonts w:ascii="Book Antiqua" w:hAnsi="Book Antiqua"/>
                <w:sz w:val="18"/>
                <w:szCs w:val="18"/>
              </w:rPr>
            </w:pPr>
            <w:r>
              <w:rPr>
                <w:rFonts w:ascii="Book Antiqua" w:hAnsi="Book Antiqua" w:hint="eastAsia"/>
                <w:sz w:val="18"/>
                <w:szCs w:val="18"/>
              </w:rPr>
              <w:t>1</w:t>
            </w:r>
            <w:r>
              <w:rPr>
                <w:rFonts w:ascii="Book Antiqua" w:hAnsi="Book Antiqua" w:hint="eastAsia"/>
                <w:sz w:val="18"/>
                <w:szCs w:val="18"/>
              </w:rPr>
              <w:t>、</w:t>
            </w:r>
            <w:r>
              <w:rPr>
                <w:rFonts w:ascii="Book Antiqua" w:hAnsi="Book Antiqua"/>
                <w:sz w:val="18"/>
                <w:szCs w:val="18"/>
              </w:rPr>
              <w:t>设置店铺权限</w:t>
            </w:r>
          </w:p>
          <w:p w14:paraId="1A6BBB32" w14:textId="77777777" w:rsidR="004837C2" w:rsidRDefault="005F3D5F">
            <w:pPr>
              <w:rPr>
                <w:rFonts w:ascii="Book Antiqua" w:hAnsi="Book Antiqua"/>
                <w:b/>
                <w:sz w:val="18"/>
                <w:szCs w:val="18"/>
              </w:rPr>
            </w:pPr>
            <w:r>
              <w:rPr>
                <w:rFonts w:ascii="Book Antiqua" w:hAnsi="Book Antiqua" w:hint="eastAsia"/>
                <w:b/>
                <w:sz w:val="18"/>
                <w:szCs w:val="18"/>
              </w:rPr>
              <w:t>过程</w:t>
            </w:r>
          </w:p>
          <w:p w14:paraId="31F93FD0" w14:textId="77777777" w:rsidR="004837C2" w:rsidRDefault="005F3D5F">
            <w:pPr>
              <w:pStyle w:val="afb"/>
              <w:numPr>
                <w:ilvl w:val="0"/>
                <w:numId w:val="60"/>
              </w:numPr>
              <w:rPr>
                <w:rFonts w:ascii="Book Antiqua" w:hAnsi="Book Antiqua"/>
                <w:sz w:val="18"/>
                <w:szCs w:val="18"/>
              </w:rPr>
            </w:pPr>
            <w:r>
              <w:rPr>
                <w:rFonts w:ascii="Book Antiqua" w:hAnsi="Book Antiqua"/>
                <w:sz w:val="18"/>
                <w:szCs w:val="18"/>
              </w:rPr>
              <w:t>点击</w:t>
            </w:r>
            <w:r>
              <w:rPr>
                <w:rFonts w:ascii="Book Antiqua" w:hAnsi="Book Antiqua" w:hint="eastAsia"/>
                <w:sz w:val="18"/>
                <w:szCs w:val="18"/>
              </w:rPr>
              <w:t>“</w:t>
            </w:r>
            <w:r>
              <w:rPr>
                <w:rFonts w:ascii="Book Antiqua" w:hAnsi="Book Antiqua"/>
                <w:sz w:val="18"/>
                <w:szCs w:val="18"/>
              </w:rPr>
              <w:t>设置店铺权限</w:t>
            </w:r>
            <w:r>
              <w:rPr>
                <w:rFonts w:ascii="Book Antiqua" w:hAnsi="Book Antiqua"/>
                <w:sz w:val="18"/>
                <w:szCs w:val="18"/>
              </w:rPr>
              <w:t>“</w:t>
            </w:r>
            <w:r>
              <w:rPr>
                <w:rFonts w:ascii="Book Antiqua" w:hAnsi="Book Antiqua" w:hint="eastAsia"/>
                <w:sz w:val="18"/>
                <w:szCs w:val="18"/>
              </w:rPr>
              <w:t>弹出</w:t>
            </w:r>
            <w:r>
              <w:rPr>
                <w:rFonts w:ascii="Book Antiqua" w:hAnsi="Book Antiqua"/>
                <w:sz w:val="18"/>
                <w:szCs w:val="18"/>
              </w:rPr>
              <w:t>”</w:t>
            </w:r>
            <w:r>
              <w:rPr>
                <w:rFonts w:ascii="Book Antiqua" w:hAnsi="Book Antiqua" w:hint="eastAsia"/>
                <w:sz w:val="18"/>
                <w:szCs w:val="18"/>
              </w:rPr>
              <w:t>设置</w:t>
            </w:r>
            <w:r>
              <w:rPr>
                <w:rFonts w:ascii="Book Antiqua" w:hAnsi="Book Antiqua"/>
                <w:sz w:val="18"/>
                <w:szCs w:val="18"/>
              </w:rPr>
              <w:t>店铺权限</w:t>
            </w:r>
            <w:r>
              <w:rPr>
                <w:rFonts w:ascii="Book Antiqua" w:hAnsi="Book Antiqua"/>
                <w:sz w:val="18"/>
                <w:szCs w:val="18"/>
              </w:rPr>
              <w:t>“</w:t>
            </w:r>
            <w:r>
              <w:rPr>
                <w:rFonts w:ascii="Book Antiqua" w:hAnsi="Book Antiqua"/>
                <w:sz w:val="18"/>
                <w:szCs w:val="18"/>
              </w:rPr>
              <w:t>弹窗</w:t>
            </w:r>
          </w:p>
          <w:p w14:paraId="4211CF73" w14:textId="77777777" w:rsidR="004837C2" w:rsidRDefault="005F3D5F">
            <w:pPr>
              <w:pStyle w:val="afb"/>
              <w:numPr>
                <w:ilvl w:val="0"/>
                <w:numId w:val="60"/>
              </w:numPr>
              <w:rPr>
                <w:rFonts w:ascii="Book Antiqua" w:hAnsi="Book Antiqua"/>
                <w:sz w:val="18"/>
                <w:szCs w:val="18"/>
              </w:rPr>
            </w:pPr>
            <w:r>
              <w:rPr>
                <w:rFonts w:ascii="Book Antiqua" w:hAnsi="Book Antiqua" w:hint="eastAsia"/>
                <w:sz w:val="18"/>
                <w:szCs w:val="18"/>
              </w:rPr>
              <w:t>默认</w:t>
            </w:r>
            <w:r>
              <w:rPr>
                <w:rFonts w:ascii="Book Antiqua" w:hAnsi="Book Antiqua"/>
                <w:sz w:val="18"/>
                <w:szCs w:val="18"/>
              </w:rPr>
              <w:t>加载已</w:t>
            </w:r>
            <w:r>
              <w:rPr>
                <w:rFonts w:ascii="Book Antiqua" w:hAnsi="Book Antiqua" w:hint="eastAsia"/>
                <w:sz w:val="18"/>
                <w:szCs w:val="18"/>
              </w:rPr>
              <w:t>设置</w:t>
            </w:r>
            <w:r>
              <w:rPr>
                <w:rFonts w:ascii="Book Antiqua" w:hAnsi="Book Antiqua"/>
                <w:sz w:val="18"/>
                <w:szCs w:val="18"/>
              </w:rPr>
              <w:t>的信息</w:t>
            </w:r>
          </w:p>
          <w:p w14:paraId="40505428" w14:textId="77777777" w:rsidR="004837C2" w:rsidRDefault="005F3D5F">
            <w:pPr>
              <w:pStyle w:val="afb"/>
              <w:numPr>
                <w:ilvl w:val="0"/>
                <w:numId w:val="60"/>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确定设置成功</w:t>
            </w:r>
          </w:p>
          <w:p w14:paraId="64B95327" w14:textId="77777777" w:rsidR="004837C2" w:rsidRDefault="005F3D5F">
            <w:pPr>
              <w:rPr>
                <w:rFonts w:ascii="Book Antiqua" w:hAnsi="Book Antiqua"/>
                <w:b/>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34B7EA17" w14:textId="77777777" w:rsidR="004837C2" w:rsidRDefault="005F3D5F">
            <w:pPr>
              <w:pStyle w:val="afb"/>
              <w:numPr>
                <w:ilvl w:val="0"/>
                <w:numId w:val="60"/>
              </w:numPr>
              <w:rPr>
                <w:rFonts w:ascii="Book Antiqua" w:hAnsi="Book Antiqua"/>
                <w:sz w:val="18"/>
                <w:szCs w:val="18"/>
              </w:rPr>
            </w:pPr>
            <w:r>
              <w:rPr>
                <w:rFonts w:ascii="Book Antiqua" w:hAnsi="Book Antiqua" w:hint="eastAsia"/>
                <w:sz w:val="18"/>
                <w:szCs w:val="18"/>
              </w:rPr>
              <w:t>可</w:t>
            </w:r>
            <w:r>
              <w:rPr>
                <w:rFonts w:ascii="Book Antiqua" w:hAnsi="Book Antiqua"/>
                <w:sz w:val="18"/>
                <w:szCs w:val="18"/>
              </w:rPr>
              <w:t>选的店铺为</w:t>
            </w:r>
            <w:r>
              <w:rPr>
                <w:rFonts w:ascii="Book Antiqua" w:hAnsi="Book Antiqua" w:hint="eastAsia"/>
                <w:sz w:val="18"/>
                <w:szCs w:val="18"/>
              </w:rPr>
              <w:t>客户添加</w:t>
            </w:r>
            <w:r>
              <w:rPr>
                <w:rFonts w:ascii="Book Antiqua" w:hAnsi="Book Antiqua"/>
                <w:sz w:val="18"/>
                <w:szCs w:val="18"/>
              </w:rPr>
              <w:t>的店铺</w:t>
            </w:r>
          </w:p>
          <w:p w14:paraId="0E9C55EA" w14:textId="77777777" w:rsidR="004837C2" w:rsidRDefault="005F3D5F">
            <w:pPr>
              <w:pStyle w:val="afb"/>
              <w:numPr>
                <w:ilvl w:val="0"/>
                <w:numId w:val="60"/>
              </w:numPr>
              <w:rPr>
                <w:rFonts w:ascii="Book Antiqua" w:hAnsi="Book Antiqua"/>
                <w:sz w:val="18"/>
                <w:szCs w:val="18"/>
              </w:rPr>
            </w:pPr>
            <w:r>
              <w:rPr>
                <w:rFonts w:ascii="Book Antiqua" w:hAnsi="Book Antiqua" w:hint="eastAsia"/>
                <w:sz w:val="18"/>
                <w:szCs w:val="18"/>
              </w:rPr>
              <w:t>用户</w:t>
            </w:r>
            <w:r>
              <w:rPr>
                <w:rFonts w:ascii="Book Antiqua" w:hAnsi="Book Antiqua"/>
                <w:sz w:val="18"/>
                <w:szCs w:val="18"/>
              </w:rPr>
              <w:t>只能看到，自己有店铺权限的</w:t>
            </w:r>
            <w:r>
              <w:rPr>
                <w:rFonts w:ascii="Book Antiqua" w:hAnsi="Book Antiqua" w:hint="eastAsia"/>
                <w:sz w:val="18"/>
                <w:szCs w:val="18"/>
              </w:rPr>
              <w:t>“</w:t>
            </w:r>
            <w:r>
              <w:rPr>
                <w:rFonts w:ascii="Book Antiqua" w:hAnsi="Book Antiqua"/>
                <w:sz w:val="18"/>
                <w:szCs w:val="18"/>
              </w:rPr>
              <w:t>订单</w:t>
            </w:r>
            <w:r>
              <w:rPr>
                <w:rFonts w:ascii="Book Antiqua" w:hAnsi="Book Antiqua"/>
                <w:sz w:val="18"/>
                <w:szCs w:val="18"/>
              </w:rPr>
              <w:t>“”</w:t>
            </w:r>
            <w:r>
              <w:rPr>
                <w:rFonts w:ascii="Book Antiqua" w:hAnsi="Book Antiqua" w:hint="eastAsia"/>
                <w:sz w:val="18"/>
                <w:szCs w:val="18"/>
              </w:rPr>
              <w:t>在售</w:t>
            </w:r>
            <w:r>
              <w:rPr>
                <w:rFonts w:ascii="Book Antiqua" w:hAnsi="Book Antiqua"/>
                <w:sz w:val="18"/>
                <w:szCs w:val="18"/>
              </w:rPr>
              <w:t>商品</w:t>
            </w:r>
            <w:r>
              <w:rPr>
                <w:rFonts w:ascii="Book Antiqua" w:hAnsi="Book Antiqua"/>
                <w:sz w:val="18"/>
                <w:szCs w:val="18"/>
              </w:rPr>
              <w:t>“</w:t>
            </w:r>
            <w:r>
              <w:rPr>
                <w:rFonts w:ascii="Book Antiqua" w:hAnsi="Book Antiqua"/>
                <w:sz w:val="18"/>
                <w:szCs w:val="18"/>
              </w:rPr>
              <w:t>信息；</w:t>
            </w:r>
          </w:p>
        </w:tc>
      </w:tr>
      <w:tr w:rsidR="004837C2" w14:paraId="2B5CEA87" w14:textId="77777777">
        <w:trPr>
          <w:trHeight w:val="355"/>
          <w:jc w:val="center"/>
        </w:trPr>
        <w:tc>
          <w:tcPr>
            <w:tcW w:w="1583" w:type="dxa"/>
            <w:shd w:val="clear" w:color="auto" w:fill="F8F8F8"/>
            <w:vAlign w:val="center"/>
          </w:tcPr>
          <w:p w14:paraId="63EB76DE"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5B3C1776"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设置</w:t>
            </w:r>
            <w:r>
              <w:rPr>
                <w:rFonts w:ascii="Book Antiqua" w:hAnsi="Book Antiqua"/>
                <w:color w:val="595959" w:themeColor="text1" w:themeTint="A6"/>
                <w:sz w:val="18"/>
                <w:szCs w:val="18"/>
              </w:rPr>
              <w:t>好店铺和菜单权限后，</w:t>
            </w:r>
            <w:r>
              <w:rPr>
                <w:rFonts w:ascii="Book Antiqua" w:hAnsi="Book Antiqua" w:hint="eastAsia"/>
                <w:color w:val="595959" w:themeColor="text1" w:themeTint="A6"/>
                <w:sz w:val="18"/>
                <w:szCs w:val="18"/>
              </w:rPr>
              <w:t>立即</w:t>
            </w:r>
            <w:r>
              <w:rPr>
                <w:rFonts w:ascii="Book Antiqua" w:hAnsi="Book Antiqua"/>
                <w:color w:val="595959" w:themeColor="text1" w:themeTint="A6"/>
                <w:sz w:val="18"/>
                <w:szCs w:val="18"/>
              </w:rPr>
              <w:t>生效</w:t>
            </w:r>
          </w:p>
        </w:tc>
      </w:tr>
      <w:tr w:rsidR="004837C2" w14:paraId="17329897" w14:textId="77777777">
        <w:trPr>
          <w:trHeight w:val="211"/>
          <w:jc w:val="center"/>
        </w:trPr>
        <w:tc>
          <w:tcPr>
            <w:tcW w:w="1583" w:type="dxa"/>
            <w:shd w:val="clear" w:color="auto" w:fill="F8F8F8"/>
            <w:vAlign w:val="center"/>
          </w:tcPr>
          <w:p w14:paraId="269DFCA9"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15F29B0A" w14:textId="77777777" w:rsidR="004837C2" w:rsidRDefault="005F3D5F">
            <w:pPr>
              <w:rPr>
                <w:rFonts w:ascii="Book Antiqua" w:hAnsi="Book Antiqua"/>
                <w:sz w:val="18"/>
                <w:szCs w:val="18"/>
              </w:rPr>
            </w:pPr>
            <w:r>
              <w:rPr>
                <w:rFonts w:ascii="Book Antiqua" w:hAnsi="Book Antiqua"/>
                <w:sz w:val="18"/>
                <w:szCs w:val="18"/>
              </w:rPr>
              <w:t>无</w:t>
            </w:r>
          </w:p>
        </w:tc>
      </w:tr>
      <w:tr w:rsidR="004837C2" w14:paraId="2A51A2FB" w14:textId="77777777">
        <w:trPr>
          <w:trHeight w:val="363"/>
          <w:jc w:val="center"/>
        </w:trPr>
        <w:tc>
          <w:tcPr>
            <w:tcW w:w="1583" w:type="dxa"/>
            <w:shd w:val="clear" w:color="auto" w:fill="F8F8F8"/>
            <w:vAlign w:val="center"/>
          </w:tcPr>
          <w:p w14:paraId="0B14970D"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2FF3780F" w14:textId="77777777" w:rsidR="004837C2" w:rsidRDefault="005F3D5F">
            <w:r>
              <w:rPr>
                <w:rFonts w:ascii="Book Antiqua" w:hAnsi="Book Antiqua" w:hint="eastAsia"/>
                <w:sz w:val="18"/>
                <w:szCs w:val="18"/>
              </w:rPr>
              <w:t>无</w:t>
            </w:r>
          </w:p>
        </w:tc>
      </w:tr>
      <w:tr w:rsidR="004837C2" w14:paraId="1E55AB52" w14:textId="77777777">
        <w:trPr>
          <w:trHeight w:val="321"/>
          <w:jc w:val="center"/>
        </w:trPr>
        <w:tc>
          <w:tcPr>
            <w:tcW w:w="1583" w:type="dxa"/>
            <w:shd w:val="clear" w:color="auto" w:fill="F8F8F8"/>
            <w:vAlign w:val="center"/>
          </w:tcPr>
          <w:p w14:paraId="18E62E42"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518960DC" w14:textId="77777777" w:rsidR="004837C2" w:rsidRDefault="004837C2">
            <w:pPr>
              <w:rPr>
                <w:rFonts w:ascii="Book Antiqua" w:hAnsi="Book Antiqua"/>
                <w:sz w:val="18"/>
                <w:szCs w:val="18"/>
              </w:rPr>
            </w:pPr>
          </w:p>
        </w:tc>
      </w:tr>
    </w:tbl>
    <w:p w14:paraId="579A22A2" w14:textId="77777777" w:rsidR="004837C2" w:rsidRDefault="004837C2"/>
    <w:p w14:paraId="4F2F8362" w14:textId="1EC74830" w:rsidR="004837C2" w:rsidRDefault="0020250F">
      <w:pPr>
        <w:pStyle w:val="3"/>
        <w:numPr>
          <w:ilvl w:val="2"/>
          <w:numId w:val="23"/>
        </w:numPr>
        <w:rPr>
          <w:rFonts w:ascii="黑体" w:eastAsia="黑体" w:hAnsi="黑体"/>
          <w:sz w:val="24"/>
          <w:szCs w:val="24"/>
        </w:rPr>
      </w:pPr>
      <w:r>
        <w:rPr>
          <w:rFonts w:ascii="黑体" w:eastAsia="黑体" w:hAnsi="黑体"/>
          <w:sz w:val="24"/>
          <w:szCs w:val="24"/>
        </w:rPr>
        <w:lastRenderedPageBreak/>
        <w:t xml:space="preserve"> </w:t>
      </w:r>
      <w:bookmarkStart w:id="169" w:name="_Toc12719563"/>
      <w:r w:rsidR="005F3D5F">
        <w:rPr>
          <w:rFonts w:ascii="黑体" w:eastAsia="黑体" w:hAnsi="黑体"/>
          <w:sz w:val="24"/>
          <w:szCs w:val="24"/>
        </w:rPr>
        <w:t>UC-</w:t>
      </w:r>
      <w:r w:rsidR="005F3D5F">
        <w:rPr>
          <w:rFonts w:ascii="黑体" w:eastAsia="黑体" w:hAnsi="黑体" w:hint="eastAsia"/>
          <w:sz w:val="24"/>
          <w:szCs w:val="24"/>
        </w:rPr>
        <w:t>F</w:t>
      </w:r>
      <w:r w:rsidR="005F3D5F">
        <w:rPr>
          <w:rFonts w:ascii="黑体" w:eastAsia="黑体" w:hAnsi="黑体"/>
          <w:sz w:val="24"/>
          <w:szCs w:val="24"/>
        </w:rPr>
        <w:t>38</w:t>
      </w:r>
      <w:r w:rsidR="005F3D5F">
        <w:rPr>
          <w:rFonts w:ascii="黑体" w:eastAsia="黑体" w:hAnsi="黑体" w:hint="eastAsia"/>
          <w:sz w:val="24"/>
          <w:szCs w:val="24"/>
        </w:rPr>
        <w:t>.0 个人信息</w:t>
      </w:r>
      <w:bookmarkEnd w:id="169"/>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46C40A7" w14:textId="77777777">
        <w:trPr>
          <w:jc w:val="center"/>
        </w:trPr>
        <w:tc>
          <w:tcPr>
            <w:tcW w:w="1583" w:type="dxa"/>
            <w:shd w:val="clear" w:color="auto" w:fill="F8F8F8"/>
            <w:vAlign w:val="center"/>
          </w:tcPr>
          <w:p w14:paraId="6CD01AF8"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06A78A2B"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38</w:t>
            </w:r>
            <w:r>
              <w:rPr>
                <w:rFonts w:ascii="Book Antiqua" w:hAnsi="Book Antiqua" w:hint="eastAsia"/>
                <w:b/>
                <w:color w:val="00B050"/>
                <w:sz w:val="18"/>
                <w:szCs w:val="18"/>
              </w:rPr>
              <w:t>.0</w:t>
            </w:r>
          </w:p>
        </w:tc>
      </w:tr>
      <w:tr w:rsidR="004837C2" w14:paraId="0DCE35A7" w14:textId="77777777">
        <w:trPr>
          <w:jc w:val="center"/>
        </w:trPr>
        <w:tc>
          <w:tcPr>
            <w:tcW w:w="1583" w:type="dxa"/>
            <w:shd w:val="clear" w:color="auto" w:fill="F8F8F8"/>
            <w:vAlign w:val="center"/>
          </w:tcPr>
          <w:p w14:paraId="27F926E1"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1C5541E9" w14:textId="77777777" w:rsidR="004837C2" w:rsidRDefault="005F3D5F">
            <w:pPr>
              <w:rPr>
                <w:rFonts w:ascii="Book Antiqua" w:hAnsi="Book Antiqua"/>
                <w:sz w:val="18"/>
                <w:szCs w:val="18"/>
              </w:rPr>
            </w:pPr>
            <w:r>
              <w:rPr>
                <w:rFonts w:ascii="Book Antiqua" w:hAnsi="Book Antiqua" w:hint="eastAsia"/>
                <w:sz w:val="18"/>
                <w:szCs w:val="18"/>
              </w:rPr>
              <w:t>个人</w:t>
            </w:r>
            <w:r>
              <w:rPr>
                <w:rFonts w:ascii="Book Antiqua" w:hAnsi="Book Antiqua"/>
                <w:sz w:val="18"/>
                <w:szCs w:val="18"/>
              </w:rPr>
              <w:t>信息</w:t>
            </w:r>
          </w:p>
        </w:tc>
      </w:tr>
      <w:tr w:rsidR="004837C2" w14:paraId="56FEA212" w14:textId="77777777">
        <w:trPr>
          <w:trHeight w:val="267"/>
          <w:jc w:val="center"/>
        </w:trPr>
        <w:tc>
          <w:tcPr>
            <w:tcW w:w="1583" w:type="dxa"/>
            <w:shd w:val="clear" w:color="auto" w:fill="F8F8F8"/>
            <w:vAlign w:val="center"/>
          </w:tcPr>
          <w:p w14:paraId="3AED0F60"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3373A932" w14:textId="77777777" w:rsidR="004837C2" w:rsidRDefault="005F3D5F">
            <w:pPr>
              <w:rPr>
                <w:rFonts w:ascii="宋体" w:hAnsi="宋体"/>
                <w:sz w:val="18"/>
                <w:szCs w:val="18"/>
              </w:rPr>
            </w:pPr>
            <w:r>
              <w:rPr>
                <w:rFonts w:ascii="宋体" w:hAnsi="宋体" w:hint="eastAsia"/>
                <w:sz w:val="18"/>
                <w:szCs w:val="18"/>
              </w:rPr>
              <w:t>可以</w:t>
            </w:r>
            <w:r>
              <w:rPr>
                <w:rFonts w:ascii="宋体" w:hAnsi="宋体"/>
                <w:sz w:val="18"/>
                <w:szCs w:val="18"/>
              </w:rPr>
              <w:t>查看个人信息；</w:t>
            </w:r>
          </w:p>
          <w:p w14:paraId="772EBC67" w14:textId="77777777" w:rsidR="004837C2" w:rsidRDefault="005F3D5F">
            <w:pPr>
              <w:rPr>
                <w:rFonts w:ascii="Book Antiqua" w:hAnsi="Book Antiqua"/>
                <w:sz w:val="18"/>
                <w:szCs w:val="18"/>
              </w:rPr>
            </w:pPr>
            <w:r>
              <w:rPr>
                <w:rFonts w:ascii="宋体" w:hAnsi="宋体" w:hint="eastAsia"/>
                <w:sz w:val="18"/>
                <w:szCs w:val="18"/>
              </w:rPr>
              <w:t>修改</w:t>
            </w:r>
            <w:r>
              <w:rPr>
                <w:rFonts w:ascii="宋体" w:hAnsi="宋体"/>
                <w:sz w:val="18"/>
                <w:szCs w:val="18"/>
              </w:rPr>
              <w:t>密码；</w:t>
            </w:r>
          </w:p>
        </w:tc>
      </w:tr>
      <w:tr w:rsidR="004837C2" w14:paraId="1BAE1C59" w14:textId="77777777">
        <w:trPr>
          <w:jc w:val="center"/>
        </w:trPr>
        <w:tc>
          <w:tcPr>
            <w:tcW w:w="1583" w:type="dxa"/>
            <w:shd w:val="clear" w:color="auto" w:fill="F8F8F8"/>
            <w:vAlign w:val="center"/>
          </w:tcPr>
          <w:p w14:paraId="019C60B0"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735F2BD" w14:textId="77777777" w:rsidR="004837C2" w:rsidRDefault="005F3D5F">
            <w:pPr>
              <w:rPr>
                <w:rFonts w:ascii="宋体" w:hAnsi="宋体"/>
                <w:sz w:val="18"/>
                <w:szCs w:val="18"/>
              </w:rPr>
            </w:pPr>
            <w:r>
              <w:rPr>
                <w:rFonts w:ascii="宋体" w:hAnsi="宋体" w:hint="eastAsia"/>
                <w:sz w:val="18"/>
                <w:szCs w:val="18"/>
              </w:rPr>
              <w:t>郭荣</w:t>
            </w:r>
          </w:p>
        </w:tc>
      </w:tr>
      <w:tr w:rsidR="004837C2" w14:paraId="56FD6530" w14:textId="77777777">
        <w:trPr>
          <w:jc w:val="center"/>
        </w:trPr>
        <w:tc>
          <w:tcPr>
            <w:tcW w:w="1583" w:type="dxa"/>
            <w:shd w:val="clear" w:color="auto" w:fill="F8F8F8"/>
            <w:vAlign w:val="center"/>
          </w:tcPr>
          <w:p w14:paraId="01823F8D"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7CCCC70E"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-2-19</w:t>
            </w:r>
          </w:p>
        </w:tc>
      </w:tr>
      <w:tr w:rsidR="004837C2" w14:paraId="0CADE089" w14:textId="77777777">
        <w:trPr>
          <w:jc w:val="center"/>
        </w:trPr>
        <w:tc>
          <w:tcPr>
            <w:tcW w:w="1583" w:type="dxa"/>
            <w:shd w:val="clear" w:color="auto" w:fill="F8F8F8"/>
            <w:vAlign w:val="center"/>
          </w:tcPr>
          <w:p w14:paraId="521FC69E"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28136F9F" w14:textId="77777777" w:rsidR="004837C2" w:rsidRDefault="005F3D5F">
            <w:pPr>
              <w:rPr>
                <w:rFonts w:ascii="宋体" w:hAnsi="宋体"/>
                <w:sz w:val="18"/>
                <w:szCs w:val="18"/>
              </w:rPr>
            </w:pPr>
            <w:r>
              <w:rPr>
                <w:noProof/>
              </w:rPr>
              <w:drawing>
                <wp:inline distT="0" distB="0" distL="0" distR="0" wp14:anchorId="75D0AA15" wp14:editId="6119DEC3">
                  <wp:extent cx="4643755" cy="2268855"/>
                  <wp:effectExtent l="0" t="0" r="4445" b="1714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98"/>
                          <a:stretch>
                            <a:fillRect/>
                          </a:stretch>
                        </pic:blipFill>
                        <pic:spPr>
                          <a:xfrm>
                            <a:off x="0" y="0"/>
                            <a:ext cx="4643755" cy="2268855"/>
                          </a:xfrm>
                          <a:prstGeom prst="rect">
                            <a:avLst/>
                          </a:prstGeom>
                        </pic:spPr>
                      </pic:pic>
                    </a:graphicData>
                  </a:graphic>
                </wp:inline>
              </w:drawing>
            </w:r>
          </w:p>
        </w:tc>
      </w:tr>
      <w:tr w:rsidR="004837C2" w14:paraId="396377D3" w14:textId="77777777">
        <w:trPr>
          <w:jc w:val="center"/>
        </w:trPr>
        <w:tc>
          <w:tcPr>
            <w:tcW w:w="1583" w:type="dxa"/>
            <w:shd w:val="clear" w:color="auto" w:fill="F8F8F8"/>
            <w:vAlign w:val="center"/>
          </w:tcPr>
          <w:p w14:paraId="058B9CF9"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5811AE95" w14:textId="77777777" w:rsidR="004837C2" w:rsidRDefault="005F3D5F">
            <w:pPr>
              <w:rPr>
                <w:rFonts w:ascii="Book Antiqua" w:hAnsi="Book Antiqua"/>
                <w:sz w:val="18"/>
                <w:szCs w:val="18"/>
              </w:rPr>
            </w:pPr>
            <w:r>
              <w:rPr>
                <w:rFonts w:ascii="Book Antiqua" w:hAnsi="Book Antiqua" w:hint="eastAsia"/>
                <w:sz w:val="18"/>
                <w:szCs w:val="18"/>
              </w:rPr>
              <w:t>无</w:t>
            </w:r>
          </w:p>
        </w:tc>
      </w:tr>
      <w:tr w:rsidR="004837C2" w14:paraId="53301C64" w14:textId="77777777">
        <w:trPr>
          <w:jc w:val="center"/>
        </w:trPr>
        <w:tc>
          <w:tcPr>
            <w:tcW w:w="1583" w:type="dxa"/>
            <w:shd w:val="clear" w:color="auto" w:fill="F8F8F8"/>
            <w:vAlign w:val="center"/>
          </w:tcPr>
          <w:p w14:paraId="37F8B07F"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5A97BF9E" w14:textId="77777777" w:rsidR="004837C2" w:rsidRDefault="005F3D5F">
            <w:pPr>
              <w:rPr>
                <w:rFonts w:ascii="Book Antiqua" w:hAnsi="Book Antiqua"/>
                <w:b/>
                <w:sz w:val="18"/>
                <w:szCs w:val="18"/>
              </w:rPr>
            </w:pPr>
            <w:r>
              <w:rPr>
                <w:rFonts w:ascii="Book Antiqua" w:hAnsi="Book Antiqua" w:hint="eastAsia"/>
                <w:b/>
                <w:sz w:val="18"/>
                <w:szCs w:val="18"/>
              </w:rPr>
              <w:t>描述</w:t>
            </w:r>
          </w:p>
          <w:p w14:paraId="0A9EF52E" w14:textId="77777777" w:rsidR="004837C2" w:rsidRDefault="005F3D5F">
            <w:pPr>
              <w:pStyle w:val="afb"/>
              <w:numPr>
                <w:ilvl w:val="0"/>
                <w:numId w:val="61"/>
              </w:numPr>
              <w:rPr>
                <w:rFonts w:ascii="Book Antiqua" w:hAnsi="Book Antiqua"/>
                <w:sz w:val="18"/>
                <w:szCs w:val="18"/>
              </w:rPr>
            </w:pPr>
            <w:r>
              <w:rPr>
                <w:rFonts w:ascii="Book Antiqua" w:hAnsi="Book Antiqua" w:hint="eastAsia"/>
                <w:sz w:val="18"/>
                <w:szCs w:val="18"/>
              </w:rPr>
              <w:t>修改密码</w:t>
            </w:r>
          </w:p>
          <w:p w14:paraId="0F30A4F4"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流程</w:t>
            </w:r>
          </w:p>
          <w:p w14:paraId="5834E3CE" w14:textId="77777777" w:rsidR="004837C2" w:rsidRDefault="005F3D5F">
            <w:pPr>
              <w:pStyle w:val="afb"/>
              <w:numPr>
                <w:ilvl w:val="0"/>
                <w:numId w:val="61"/>
              </w:numPr>
              <w:rPr>
                <w:rFonts w:ascii="Book Antiqua" w:hAnsi="Book Antiqua"/>
                <w:sz w:val="18"/>
                <w:szCs w:val="18"/>
              </w:rPr>
            </w:pPr>
            <w:r>
              <w:rPr>
                <w:rFonts w:ascii="Book Antiqua" w:hAnsi="Book Antiqua" w:hint="eastAsia"/>
                <w:sz w:val="18"/>
                <w:szCs w:val="18"/>
              </w:rPr>
              <w:t>输入“</w:t>
            </w:r>
            <w:r>
              <w:rPr>
                <w:rFonts w:ascii="Book Antiqua" w:hAnsi="Book Antiqua"/>
                <w:sz w:val="18"/>
                <w:szCs w:val="18"/>
              </w:rPr>
              <w:t>密码</w:t>
            </w:r>
            <w:r>
              <w:rPr>
                <w:rFonts w:ascii="Book Antiqua" w:hAnsi="Book Antiqua" w:hint="eastAsia"/>
                <w:sz w:val="18"/>
                <w:szCs w:val="18"/>
              </w:rPr>
              <w:t>”、</w:t>
            </w:r>
            <w:r>
              <w:rPr>
                <w:rFonts w:ascii="Book Antiqua" w:hAnsi="Book Antiqua"/>
                <w:sz w:val="18"/>
                <w:szCs w:val="18"/>
              </w:rPr>
              <w:t>输入</w:t>
            </w:r>
            <w:r>
              <w:rPr>
                <w:rFonts w:ascii="Book Antiqua" w:hAnsi="Book Antiqua" w:hint="eastAsia"/>
                <w:sz w:val="18"/>
                <w:szCs w:val="18"/>
              </w:rPr>
              <w:t>“</w:t>
            </w:r>
            <w:r>
              <w:rPr>
                <w:rFonts w:ascii="Book Antiqua" w:hAnsi="Book Antiqua"/>
                <w:sz w:val="18"/>
                <w:szCs w:val="18"/>
              </w:rPr>
              <w:t>新密码</w:t>
            </w:r>
            <w:r>
              <w:rPr>
                <w:rFonts w:ascii="Book Antiqua" w:hAnsi="Book Antiqua" w:hint="eastAsia"/>
                <w:sz w:val="18"/>
                <w:szCs w:val="18"/>
              </w:rPr>
              <w:t>”</w:t>
            </w:r>
            <w:r>
              <w:rPr>
                <w:rFonts w:ascii="Book Antiqua" w:hAnsi="Book Antiqua"/>
                <w:sz w:val="18"/>
                <w:szCs w:val="18"/>
              </w:rPr>
              <w:t>；</w:t>
            </w:r>
          </w:p>
          <w:p w14:paraId="00143466" w14:textId="77777777" w:rsidR="004837C2" w:rsidRDefault="005F3D5F">
            <w:pPr>
              <w:pStyle w:val="afb"/>
              <w:numPr>
                <w:ilvl w:val="0"/>
                <w:numId w:val="61"/>
              </w:numPr>
              <w:rPr>
                <w:rFonts w:ascii="Book Antiqua" w:hAnsi="Book Antiqua"/>
                <w:sz w:val="18"/>
                <w:szCs w:val="18"/>
              </w:rPr>
            </w:pPr>
            <w:r>
              <w:rPr>
                <w:rFonts w:ascii="Book Antiqua" w:hAnsi="Book Antiqua" w:hint="eastAsia"/>
                <w:sz w:val="18"/>
                <w:szCs w:val="18"/>
              </w:rPr>
              <w:t>点击“</w:t>
            </w:r>
            <w:r>
              <w:rPr>
                <w:rFonts w:ascii="Book Antiqua" w:hAnsi="Book Antiqua"/>
                <w:sz w:val="18"/>
                <w:szCs w:val="18"/>
              </w:rPr>
              <w:t>确定</w:t>
            </w:r>
            <w:r>
              <w:rPr>
                <w:rFonts w:ascii="Book Antiqua" w:hAnsi="Book Antiqua"/>
                <w:sz w:val="18"/>
                <w:szCs w:val="18"/>
              </w:rPr>
              <w:t>”</w:t>
            </w:r>
            <w:r>
              <w:rPr>
                <w:rFonts w:ascii="Book Antiqua" w:hAnsi="Book Antiqua"/>
                <w:sz w:val="18"/>
                <w:szCs w:val="18"/>
              </w:rPr>
              <w:t>进行信息</w:t>
            </w:r>
            <w:r>
              <w:rPr>
                <w:rFonts w:ascii="Book Antiqua" w:hAnsi="Book Antiqua" w:hint="eastAsia"/>
                <w:sz w:val="18"/>
                <w:szCs w:val="18"/>
              </w:rPr>
              <w:t>校验</w:t>
            </w:r>
            <w:r>
              <w:rPr>
                <w:rFonts w:ascii="Book Antiqua" w:hAnsi="Book Antiqua"/>
                <w:sz w:val="18"/>
                <w:szCs w:val="18"/>
              </w:rPr>
              <w:t>；</w:t>
            </w:r>
          </w:p>
          <w:p w14:paraId="222AE960" w14:textId="77777777" w:rsidR="004837C2" w:rsidRDefault="005F3D5F">
            <w:pPr>
              <w:rPr>
                <w:rFonts w:ascii="Book Antiqua" w:hAnsi="Book Antiqua"/>
                <w:sz w:val="18"/>
                <w:szCs w:val="18"/>
              </w:rPr>
            </w:pPr>
            <w:r>
              <w:rPr>
                <w:rFonts w:ascii="Book Antiqua" w:hAnsi="Book Antiqua" w:hint="eastAsia"/>
                <w:b/>
                <w:sz w:val="18"/>
                <w:szCs w:val="18"/>
              </w:rPr>
              <w:t>规则</w:t>
            </w:r>
          </w:p>
          <w:p w14:paraId="6347C3D1" w14:textId="77777777" w:rsidR="004837C2" w:rsidRDefault="005F3D5F">
            <w:pPr>
              <w:pStyle w:val="afb"/>
              <w:numPr>
                <w:ilvl w:val="0"/>
                <w:numId w:val="61"/>
              </w:numPr>
              <w:rPr>
                <w:rFonts w:ascii="Book Antiqua" w:hAnsi="Book Antiqua"/>
                <w:sz w:val="18"/>
                <w:szCs w:val="18"/>
              </w:rPr>
            </w:pPr>
            <w:r>
              <w:rPr>
                <w:rFonts w:ascii="Book Antiqua" w:hAnsi="Book Antiqua" w:hint="eastAsia"/>
                <w:sz w:val="18"/>
                <w:szCs w:val="18"/>
              </w:rPr>
              <w:t>输入“</w:t>
            </w:r>
            <w:r>
              <w:rPr>
                <w:rFonts w:ascii="Book Antiqua" w:hAnsi="Book Antiqua"/>
                <w:sz w:val="18"/>
                <w:szCs w:val="18"/>
              </w:rPr>
              <w:t>密码</w:t>
            </w:r>
            <w:r>
              <w:rPr>
                <w:rFonts w:ascii="Book Antiqua" w:hAnsi="Book Antiqua"/>
                <w:sz w:val="18"/>
                <w:szCs w:val="18"/>
              </w:rPr>
              <w:t>”</w:t>
            </w:r>
            <w:r>
              <w:rPr>
                <w:rFonts w:ascii="Book Antiqua" w:hAnsi="Book Antiqua"/>
                <w:sz w:val="18"/>
                <w:szCs w:val="18"/>
              </w:rPr>
              <w:t>和</w:t>
            </w:r>
            <w:r>
              <w:rPr>
                <w:rFonts w:ascii="Book Antiqua" w:hAnsi="Book Antiqua"/>
                <w:sz w:val="18"/>
                <w:szCs w:val="18"/>
              </w:rPr>
              <w:t>“</w:t>
            </w:r>
            <w:r>
              <w:rPr>
                <w:rFonts w:ascii="Book Antiqua" w:hAnsi="Book Antiqua"/>
                <w:sz w:val="18"/>
                <w:szCs w:val="18"/>
              </w:rPr>
              <w:t>新密码</w:t>
            </w:r>
            <w:r>
              <w:rPr>
                <w:rFonts w:ascii="Book Antiqua" w:hAnsi="Book Antiqua"/>
                <w:sz w:val="18"/>
                <w:szCs w:val="18"/>
              </w:rPr>
              <w:t>”</w:t>
            </w:r>
            <w:r>
              <w:rPr>
                <w:rFonts w:ascii="Book Antiqua" w:hAnsi="Book Antiqua"/>
                <w:sz w:val="18"/>
                <w:szCs w:val="18"/>
              </w:rPr>
              <w:t>都</w:t>
            </w:r>
            <w:r>
              <w:rPr>
                <w:rFonts w:ascii="Book Antiqua" w:hAnsi="Book Antiqua" w:hint="eastAsia"/>
                <w:sz w:val="18"/>
                <w:szCs w:val="18"/>
              </w:rPr>
              <w:t>采用</w:t>
            </w:r>
            <w:r>
              <w:rPr>
                <w:rFonts w:ascii="Book Antiqua" w:hAnsi="Book Antiqua"/>
                <w:sz w:val="18"/>
                <w:szCs w:val="18"/>
              </w:rPr>
              <w:t>密</w:t>
            </w:r>
            <w:r>
              <w:rPr>
                <w:rFonts w:ascii="Book Antiqua" w:hAnsi="Book Antiqua" w:hint="eastAsia"/>
                <w:sz w:val="18"/>
                <w:szCs w:val="18"/>
              </w:rPr>
              <w:t>文</w:t>
            </w:r>
            <w:r>
              <w:rPr>
                <w:rFonts w:ascii="Book Antiqua" w:hAnsi="Book Antiqua"/>
                <w:sz w:val="18"/>
                <w:szCs w:val="18"/>
              </w:rPr>
              <w:t>显示，不采用明文</w:t>
            </w:r>
            <w:r>
              <w:rPr>
                <w:rFonts w:ascii="Book Antiqua" w:hAnsi="Book Antiqua" w:hint="eastAsia"/>
                <w:sz w:val="18"/>
                <w:szCs w:val="18"/>
              </w:rPr>
              <w:t>；</w:t>
            </w:r>
          </w:p>
        </w:tc>
      </w:tr>
      <w:tr w:rsidR="004837C2" w14:paraId="57C58ED9" w14:textId="77777777">
        <w:trPr>
          <w:trHeight w:val="211"/>
          <w:jc w:val="center"/>
        </w:trPr>
        <w:tc>
          <w:tcPr>
            <w:tcW w:w="1583" w:type="dxa"/>
            <w:shd w:val="clear" w:color="auto" w:fill="F8F8F8"/>
            <w:vAlign w:val="center"/>
          </w:tcPr>
          <w:p w14:paraId="77BDFEA4"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4EDEE35F"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E9B9269" w14:textId="77777777">
        <w:trPr>
          <w:trHeight w:val="363"/>
          <w:jc w:val="center"/>
        </w:trPr>
        <w:tc>
          <w:tcPr>
            <w:tcW w:w="1583" w:type="dxa"/>
            <w:shd w:val="clear" w:color="auto" w:fill="F8F8F8"/>
            <w:vAlign w:val="center"/>
          </w:tcPr>
          <w:p w14:paraId="510604C8"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6EF24059" w14:textId="77777777" w:rsidR="004837C2" w:rsidRDefault="005F3D5F">
            <w:r>
              <w:rPr>
                <w:rFonts w:ascii="Book Antiqua" w:hAnsi="Book Antiqua" w:hint="eastAsia"/>
                <w:sz w:val="18"/>
                <w:szCs w:val="18"/>
              </w:rPr>
              <w:t>无</w:t>
            </w:r>
          </w:p>
        </w:tc>
      </w:tr>
      <w:tr w:rsidR="004837C2" w14:paraId="0657F921" w14:textId="77777777">
        <w:trPr>
          <w:trHeight w:val="321"/>
          <w:jc w:val="center"/>
        </w:trPr>
        <w:tc>
          <w:tcPr>
            <w:tcW w:w="1583" w:type="dxa"/>
            <w:shd w:val="clear" w:color="auto" w:fill="F8F8F8"/>
            <w:vAlign w:val="center"/>
          </w:tcPr>
          <w:p w14:paraId="114CBE8F"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8372374" w14:textId="77777777" w:rsidR="004837C2" w:rsidRDefault="004837C2">
            <w:pPr>
              <w:rPr>
                <w:rFonts w:ascii="Book Antiqua" w:hAnsi="Book Antiqua"/>
                <w:sz w:val="18"/>
                <w:szCs w:val="18"/>
              </w:rPr>
            </w:pPr>
          </w:p>
        </w:tc>
      </w:tr>
    </w:tbl>
    <w:p w14:paraId="77FD0E3F" w14:textId="77777777" w:rsidR="004837C2" w:rsidRDefault="004837C2"/>
    <w:p w14:paraId="42188DFC" w14:textId="77777777" w:rsidR="004837C2" w:rsidRDefault="005F3D5F">
      <w:pPr>
        <w:pStyle w:val="3"/>
        <w:numPr>
          <w:ilvl w:val="2"/>
          <w:numId w:val="23"/>
        </w:numPr>
        <w:rPr>
          <w:rFonts w:ascii="黑体" w:eastAsia="黑体" w:hAnsi="黑体"/>
          <w:sz w:val="24"/>
          <w:szCs w:val="24"/>
        </w:rPr>
      </w:pPr>
      <w:bookmarkStart w:id="170" w:name="_Toc12719564"/>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39</w:t>
      </w:r>
      <w:r>
        <w:rPr>
          <w:rFonts w:ascii="黑体" w:eastAsia="黑体" w:hAnsi="黑体" w:hint="eastAsia"/>
          <w:sz w:val="24"/>
          <w:szCs w:val="24"/>
        </w:rPr>
        <w:t>.0 公告</w:t>
      </w:r>
      <w:r>
        <w:rPr>
          <w:rFonts w:ascii="黑体" w:eastAsia="黑体" w:hAnsi="黑体"/>
          <w:sz w:val="24"/>
          <w:szCs w:val="24"/>
        </w:rPr>
        <w:t>管理</w:t>
      </w:r>
      <w:bookmarkEnd w:id="170"/>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53DA1398" w14:textId="77777777">
        <w:trPr>
          <w:jc w:val="center"/>
        </w:trPr>
        <w:tc>
          <w:tcPr>
            <w:tcW w:w="1583" w:type="dxa"/>
            <w:shd w:val="clear" w:color="auto" w:fill="F8F8F8"/>
            <w:vAlign w:val="center"/>
          </w:tcPr>
          <w:p w14:paraId="430BC334"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354C86BF"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39</w:t>
            </w:r>
            <w:r>
              <w:rPr>
                <w:rFonts w:ascii="Book Antiqua" w:hAnsi="Book Antiqua" w:hint="eastAsia"/>
                <w:b/>
                <w:color w:val="00B050"/>
                <w:sz w:val="18"/>
                <w:szCs w:val="18"/>
              </w:rPr>
              <w:t>.0</w:t>
            </w:r>
          </w:p>
        </w:tc>
      </w:tr>
      <w:tr w:rsidR="004837C2" w14:paraId="14C93AB0" w14:textId="77777777">
        <w:trPr>
          <w:jc w:val="center"/>
        </w:trPr>
        <w:tc>
          <w:tcPr>
            <w:tcW w:w="1583" w:type="dxa"/>
            <w:shd w:val="clear" w:color="auto" w:fill="F8F8F8"/>
            <w:vAlign w:val="center"/>
          </w:tcPr>
          <w:p w14:paraId="702E8F9F"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4548CC0F" w14:textId="77777777" w:rsidR="004837C2" w:rsidRDefault="005F3D5F">
            <w:pPr>
              <w:rPr>
                <w:rFonts w:ascii="Book Antiqua" w:hAnsi="Book Antiqua"/>
                <w:sz w:val="18"/>
                <w:szCs w:val="18"/>
              </w:rPr>
            </w:pPr>
            <w:r>
              <w:rPr>
                <w:rFonts w:ascii="宋体" w:hAnsi="宋体" w:hint="eastAsia"/>
                <w:sz w:val="18"/>
                <w:szCs w:val="18"/>
              </w:rPr>
              <w:t>公告</w:t>
            </w:r>
            <w:r>
              <w:rPr>
                <w:rFonts w:ascii="宋体" w:hAnsi="宋体"/>
                <w:sz w:val="18"/>
                <w:szCs w:val="18"/>
              </w:rPr>
              <w:t>管理</w:t>
            </w:r>
          </w:p>
        </w:tc>
      </w:tr>
      <w:tr w:rsidR="004837C2" w14:paraId="4131A4A5" w14:textId="77777777">
        <w:trPr>
          <w:jc w:val="center"/>
        </w:trPr>
        <w:tc>
          <w:tcPr>
            <w:tcW w:w="1583" w:type="dxa"/>
            <w:shd w:val="clear" w:color="auto" w:fill="F8F8F8"/>
            <w:vAlign w:val="center"/>
          </w:tcPr>
          <w:p w14:paraId="06DD203F"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6C2ACE1A" w14:textId="77777777" w:rsidR="004837C2" w:rsidRDefault="005F3D5F">
            <w:pPr>
              <w:rPr>
                <w:rFonts w:ascii="Book Antiqua" w:hAnsi="Book Antiqua"/>
                <w:sz w:val="18"/>
                <w:szCs w:val="18"/>
              </w:rPr>
            </w:pPr>
            <w:r>
              <w:rPr>
                <w:rFonts w:ascii="Book Antiqua" w:hAnsi="Book Antiqua" w:hint="eastAsia"/>
                <w:sz w:val="18"/>
                <w:szCs w:val="18"/>
              </w:rPr>
              <w:t>可以“新</w:t>
            </w:r>
            <w:r>
              <w:rPr>
                <w:rFonts w:ascii="Book Antiqua" w:hAnsi="Book Antiqua"/>
                <w:sz w:val="18"/>
                <w:szCs w:val="18"/>
              </w:rPr>
              <w:t>建、</w:t>
            </w:r>
            <w:r>
              <w:rPr>
                <w:rFonts w:ascii="Book Antiqua" w:hAnsi="Book Antiqua" w:hint="eastAsia"/>
                <w:sz w:val="18"/>
                <w:szCs w:val="18"/>
              </w:rPr>
              <w:t>编辑</w:t>
            </w:r>
            <w:r>
              <w:rPr>
                <w:rFonts w:ascii="Book Antiqua" w:hAnsi="Book Antiqua"/>
                <w:sz w:val="18"/>
                <w:szCs w:val="18"/>
              </w:rPr>
              <w:t>、删除</w:t>
            </w:r>
            <w:r>
              <w:rPr>
                <w:rFonts w:ascii="Book Antiqua" w:hAnsi="Book Antiqua"/>
                <w:sz w:val="18"/>
                <w:szCs w:val="18"/>
              </w:rPr>
              <w:t>”</w:t>
            </w:r>
            <w:r>
              <w:rPr>
                <w:rFonts w:ascii="Book Antiqua" w:hAnsi="Book Antiqua"/>
                <w:sz w:val="18"/>
                <w:szCs w:val="18"/>
              </w:rPr>
              <w:t>公告</w:t>
            </w:r>
          </w:p>
        </w:tc>
      </w:tr>
      <w:tr w:rsidR="004837C2" w14:paraId="740D6797" w14:textId="77777777">
        <w:trPr>
          <w:jc w:val="center"/>
        </w:trPr>
        <w:tc>
          <w:tcPr>
            <w:tcW w:w="1583" w:type="dxa"/>
            <w:shd w:val="clear" w:color="auto" w:fill="F8F8F8"/>
            <w:vAlign w:val="center"/>
          </w:tcPr>
          <w:p w14:paraId="288628AE"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3DD373C7" w14:textId="77777777" w:rsidR="004837C2" w:rsidRDefault="005F3D5F">
            <w:pPr>
              <w:rPr>
                <w:rFonts w:ascii="宋体" w:hAnsi="宋体"/>
                <w:sz w:val="18"/>
                <w:szCs w:val="18"/>
              </w:rPr>
            </w:pPr>
            <w:r>
              <w:rPr>
                <w:rFonts w:ascii="宋体" w:hAnsi="宋体" w:hint="eastAsia"/>
                <w:sz w:val="18"/>
                <w:szCs w:val="18"/>
              </w:rPr>
              <w:t>郭荣</w:t>
            </w:r>
          </w:p>
        </w:tc>
      </w:tr>
      <w:tr w:rsidR="004837C2" w14:paraId="1D80CC0A" w14:textId="77777777">
        <w:trPr>
          <w:jc w:val="center"/>
        </w:trPr>
        <w:tc>
          <w:tcPr>
            <w:tcW w:w="1583" w:type="dxa"/>
            <w:shd w:val="clear" w:color="auto" w:fill="F8F8F8"/>
            <w:vAlign w:val="center"/>
          </w:tcPr>
          <w:p w14:paraId="414C04F1"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1C665969" w14:textId="77777777" w:rsidR="004837C2" w:rsidRDefault="005F3D5F">
            <w:pPr>
              <w:rPr>
                <w:rFonts w:ascii="宋体" w:hAnsi="宋体"/>
                <w:sz w:val="18"/>
                <w:szCs w:val="18"/>
              </w:rPr>
            </w:pPr>
            <w:r>
              <w:rPr>
                <w:rFonts w:ascii="宋体" w:hAnsi="宋体" w:hint="eastAsia"/>
                <w:sz w:val="18"/>
                <w:szCs w:val="18"/>
              </w:rPr>
              <w:t>2019</w:t>
            </w:r>
            <w:r>
              <w:rPr>
                <w:rFonts w:ascii="宋体" w:hAnsi="宋体"/>
                <w:sz w:val="18"/>
                <w:szCs w:val="18"/>
              </w:rPr>
              <w:t>-2-26</w:t>
            </w:r>
          </w:p>
        </w:tc>
      </w:tr>
      <w:tr w:rsidR="004837C2" w14:paraId="61241709" w14:textId="77777777">
        <w:trPr>
          <w:jc w:val="center"/>
        </w:trPr>
        <w:tc>
          <w:tcPr>
            <w:tcW w:w="1583" w:type="dxa"/>
            <w:shd w:val="clear" w:color="auto" w:fill="F8F8F8"/>
            <w:vAlign w:val="center"/>
          </w:tcPr>
          <w:p w14:paraId="71206CA1" w14:textId="77777777" w:rsidR="004837C2" w:rsidRDefault="005F3D5F">
            <w:pPr>
              <w:rPr>
                <w:rFonts w:ascii="Book Antiqua" w:hAnsi="Book Antiqua"/>
                <w:sz w:val="18"/>
                <w:szCs w:val="18"/>
              </w:rPr>
            </w:pPr>
            <w:r>
              <w:rPr>
                <w:rFonts w:ascii="Book Antiqua" w:hAnsi="Book Antiqua" w:hint="eastAsia"/>
                <w:sz w:val="18"/>
                <w:szCs w:val="18"/>
              </w:rPr>
              <w:lastRenderedPageBreak/>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03F443E5" w14:textId="77777777" w:rsidR="004837C2" w:rsidRDefault="005F3D5F">
            <w:pPr>
              <w:rPr>
                <w:rFonts w:ascii="宋体" w:hAnsi="宋体"/>
                <w:sz w:val="18"/>
                <w:szCs w:val="18"/>
              </w:rPr>
            </w:pPr>
            <w:r>
              <w:rPr>
                <w:noProof/>
              </w:rPr>
              <w:drawing>
                <wp:inline distT="0" distB="0" distL="0" distR="0" wp14:anchorId="3883D7DA" wp14:editId="34FC8716">
                  <wp:extent cx="4643755" cy="2268855"/>
                  <wp:effectExtent l="0" t="0" r="4445" b="1714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99"/>
                          <a:stretch>
                            <a:fillRect/>
                          </a:stretch>
                        </pic:blipFill>
                        <pic:spPr>
                          <a:xfrm>
                            <a:off x="0" y="0"/>
                            <a:ext cx="4643755" cy="2268855"/>
                          </a:xfrm>
                          <a:prstGeom prst="rect">
                            <a:avLst/>
                          </a:prstGeom>
                        </pic:spPr>
                      </pic:pic>
                    </a:graphicData>
                  </a:graphic>
                </wp:inline>
              </w:drawing>
            </w:r>
          </w:p>
          <w:p w14:paraId="4CDD4EC7" w14:textId="77777777" w:rsidR="004837C2" w:rsidRDefault="005F3D5F">
            <w:pPr>
              <w:rPr>
                <w:rFonts w:ascii="宋体" w:hAnsi="宋体"/>
                <w:sz w:val="18"/>
                <w:szCs w:val="18"/>
              </w:rPr>
            </w:pPr>
            <w:r>
              <w:rPr>
                <w:noProof/>
              </w:rPr>
              <w:drawing>
                <wp:inline distT="0" distB="0" distL="0" distR="0" wp14:anchorId="56D71601" wp14:editId="14741B5A">
                  <wp:extent cx="4643755" cy="3629660"/>
                  <wp:effectExtent l="0" t="0" r="4445" b="889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00"/>
                          <a:stretch>
                            <a:fillRect/>
                          </a:stretch>
                        </pic:blipFill>
                        <pic:spPr>
                          <a:xfrm>
                            <a:off x="0" y="0"/>
                            <a:ext cx="4643755" cy="3629660"/>
                          </a:xfrm>
                          <a:prstGeom prst="rect">
                            <a:avLst/>
                          </a:prstGeom>
                        </pic:spPr>
                      </pic:pic>
                    </a:graphicData>
                  </a:graphic>
                </wp:inline>
              </w:drawing>
            </w:r>
          </w:p>
        </w:tc>
      </w:tr>
      <w:tr w:rsidR="004837C2" w14:paraId="2A207268" w14:textId="77777777">
        <w:trPr>
          <w:jc w:val="center"/>
        </w:trPr>
        <w:tc>
          <w:tcPr>
            <w:tcW w:w="1583" w:type="dxa"/>
            <w:shd w:val="clear" w:color="auto" w:fill="F8F8F8"/>
            <w:vAlign w:val="center"/>
          </w:tcPr>
          <w:p w14:paraId="40949FF1" w14:textId="77777777" w:rsidR="004837C2" w:rsidRDefault="005F3D5F">
            <w:pPr>
              <w:rPr>
                <w:rFonts w:ascii="Book Antiqua" w:hAnsi="Book Antiqua"/>
                <w:sz w:val="18"/>
                <w:szCs w:val="18"/>
              </w:rPr>
            </w:pPr>
            <w:r>
              <w:rPr>
                <w:rFonts w:ascii="Book Antiqua" w:hAnsi="Book Antiqua"/>
                <w:sz w:val="18"/>
                <w:szCs w:val="18"/>
              </w:rPr>
              <w:t>前置条件</w:t>
            </w:r>
          </w:p>
        </w:tc>
        <w:tc>
          <w:tcPr>
            <w:tcW w:w="7529" w:type="dxa"/>
          </w:tcPr>
          <w:p w14:paraId="20C8BB11" w14:textId="77777777" w:rsidR="004837C2" w:rsidRDefault="005F3D5F">
            <w:pPr>
              <w:rPr>
                <w:rFonts w:ascii="Book Antiqua" w:hAnsi="Book Antiqua"/>
                <w:sz w:val="18"/>
                <w:szCs w:val="18"/>
              </w:rPr>
            </w:pPr>
            <w:r>
              <w:rPr>
                <w:rFonts w:ascii="Book Antiqua" w:hAnsi="Book Antiqua" w:hint="eastAsia"/>
                <w:sz w:val="18"/>
                <w:szCs w:val="18"/>
              </w:rPr>
              <w:t>超级</w:t>
            </w:r>
            <w:r>
              <w:rPr>
                <w:rFonts w:ascii="Book Antiqua" w:hAnsi="Book Antiqua"/>
                <w:sz w:val="18"/>
                <w:szCs w:val="18"/>
              </w:rPr>
              <w:t>管理员</w:t>
            </w:r>
            <w:r>
              <w:rPr>
                <w:rFonts w:ascii="Book Antiqua" w:hAnsi="Book Antiqua" w:hint="eastAsia"/>
                <w:sz w:val="18"/>
                <w:szCs w:val="18"/>
              </w:rPr>
              <w:t>，才有“公告</w:t>
            </w:r>
            <w:r>
              <w:rPr>
                <w:rFonts w:ascii="Book Antiqua" w:hAnsi="Book Antiqua"/>
                <w:sz w:val="18"/>
                <w:szCs w:val="18"/>
              </w:rPr>
              <w:t>管理</w:t>
            </w:r>
            <w:r>
              <w:rPr>
                <w:rFonts w:ascii="Book Antiqua" w:hAnsi="Book Antiqua"/>
                <w:sz w:val="18"/>
                <w:szCs w:val="18"/>
              </w:rPr>
              <w:t>”</w:t>
            </w:r>
            <w:r>
              <w:rPr>
                <w:rFonts w:ascii="Book Antiqua" w:hAnsi="Book Antiqua"/>
                <w:sz w:val="18"/>
                <w:szCs w:val="18"/>
              </w:rPr>
              <w:t>功能</w:t>
            </w:r>
            <w:r>
              <w:rPr>
                <w:rFonts w:ascii="Book Antiqua" w:hAnsi="Book Antiqua" w:hint="eastAsia"/>
                <w:sz w:val="18"/>
                <w:szCs w:val="18"/>
              </w:rPr>
              <w:t>，可</w:t>
            </w:r>
            <w:r>
              <w:rPr>
                <w:rFonts w:ascii="Book Antiqua" w:hAnsi="Book Antiqua"/>
                <w:sz w:val="18"/>
                <w:szCs w:val="18"/>
              </w:rPr>
              <w:t>向所有用户</w:t>
            </w:r>
            <w:r>
              <w:rPr>
                <w:rFonts w:ascii="Book Antiqua" w:hAnsi="Book Antiqua" w:hint="eastAsia"/>
                <w:sz w:val="18"/>
                <w:szCs w:val="18"/>
              </w:rPr>
              <w:t>发布</w:t>
            </w:r>
            <w:r>
              <w:rPr>
                <w:rFonts w:ascii="Book Antiqua" w:hAnsi="Book Antiqua"/>
                <w:sz w:val="18"/>
                <w:szCs w:val="18"/>
              </w:rPr>
              <w:t>公告；</w:t>
            </w:r>
          </w:p>
          <w:p w14:paraId="4FBD3ED6" w14:textId="77777777" w:rsidR="004837C2" w:rsidRDefault="005F3D5F">
            <w:pPr>
              <w:rPr>
                <w:rFonts w:ascii="Book Antiqua" w:hAnsi="Book Antiqua"/>
                <w:sz w:val="18"/>
                <w:szCs w:val="18"/>
              </w:rPr>
            </w:pPr>
            <w:r>
              <w:rPr>
                <w:rFonts w:ascii="Book Antiqua" w:hAnsi="Book Antiqua" w:hint="eastAsia"/>
                <w:b/>
                <w:sz w:val="18"/>
                <w:szCs w:val="18"/>
              </w:rPr>
              <w:t>备注</w:t>
            </w:r>
            <w:r>
              <w:rPr>
                <w:rFonts w:ascii="Book Antiqua" w:hAnsi="Book Antiqua"/>
                <w:sz w:val="18"/>
                <w:szCs w:val="18"/>
              </w:rPr>
              <w:t>：</w:t>
            </w:r>
            <w:r>
              <w:rPr>
                <w:rFonts w:ascii="Book Antiqua" w:hAnsi="Book Antiqua" w:hint="eastAsia"/>
                <w:sz w:val="18"/>
                <w:szCs w:val="18"/>
              </w:rPr>
              <w:t>超级</w:t>
            </w:r>
            <w:r>
              <w:rPr>
                <w:rFonts w:ascii="Book Antiqua" w:hAnsi="Book Antiqua"/>
                <w:sz w:val="18"/>
                <w:szCs w:val="18"/>
              </w:rPr>
              <w:t>管理员</w:t>
            </w:r>
            <w:r>
              <w:rPr>
                <w:rFonts w:ascii="Book Antiqua" w:hAnsi="Book Antiqua" w:hint="eastAsia"/>
                <w:sz w:val="18"/>
                <w:szCs w:val="18"/>
              </w:rPr>
              <w:t>账号由</w:t>
            </w:r>
            <w:r>
              <w:rPr>
                <w:rFonts w:ascii="Book Antiqua" w:hAnsi="Book Antiqua"/>
                <w:sz w:val="18"/>
                <w:szCs w:val="18"/>
              </w:rPr>
              <w:t>系统预设，</w:t>
            </w:r>
            <w:r>
              <w:rPr>
                <w:rFonts w:ascii="Book Antiqua" w:hAnsi="Book Antiqua" w:hint="eastAsia"/>
                <w:sz w:val="18"/>
                <w:szCs w:val="18"/>
              </w:rPr>
              <w:t>目前</w:t>
            </w:r>
            <w:r>
              <w:rPr>
                <w:rFonts w:ascii="Book Antiqua" w:hAnsi="Book Antiqua"/>
                <w:sz w:val="18"/>
                <w:szCs w:val="18"/>
              </w:rPr>
              <w:t>有且只有一个菜单</w:t>
            </w:r>
            <w:r>
              <w:rPr>
                <w:rFonts w:ascii="Book Antiqua" w:hAnsi="Book Antiqua"/>
                <w:sz w:val="18"/>
                <w:szCs w:val="18"/>
              </w:rPr>
              <w:t>“</w:t>
            </w:r>
            <w:r>
              <w:rPr>
                <w:rFonts w:ascii="Book Antiqua" w:hAnsi="Book Antiqua"/>
                <w:sz w:val="18"/>
                <w:szCs w:val="18"/>
              </w:rPr>
              <w:t>公告管理</w:t>
            </w:r>
            <w:r>
              <w:rPr>
                <w:rFonts w:ascii="Book Antiqua" w:hAnsi="Book Antiqua"/>
                <w:sz w:val="18"/>
                <w:szCs w:val="18"/>
              </w:rPr>
              <w:t>”</w:t>
            </w:r>
          </w:p>
        </w:tc>
      </w:tr>
      <w:tr w:rsidR="004837C2" w14:paraId="126F2305" w14:textId="77777777">
        <w:trPr>
          <w:jc w:val="center"/>
        </w:trPr>
        <w:tc>
          <w:tcPr>
            <w:tcW w:w="1583" w:type="dxa"/>
            <w:shd w:val="clear" w:color="auto" w:fill="F8F8F8"/>
            <w:vAlign w:val="center"/>
          </w:tcPr>
          <w:p w14:paraId="39D1D161" w14:textId="77777777" w:rsidR="004837C2" w:rsidRDefault="005F3D5F">
            <w:pPr>
              <w:rPr>
                <w:rFonts w:ascii="Book Antiqua" w:hAnsi="Book Antiqua"/>
                <w:sz w:val="18"/>
                <w:szCs w:val="18"/>
              </w:rPr>
            </w:pPr>
            <w:r>
              <w:rPr>
                <w:rFonts w:ascii="Book Antiqua" w:hAnsi="Book Antiqua" w:hint="eastAsia"/>
                <w:sz w:val="18"/>
                <w:szCs w:val="18"/>
              </w:rPr>
              <w:t>功能描述</w:t>
            </w:r>
            <w:r>
              <w:rPr>
                <w:rFonts w:ascii="Book Antiqua" w:hAnsi="Book Antiqua" w:hint="eastAsia"/>
                <w:sz w:val="18"/>
                <w:szCs w:val="18"/>
              </w:rPr>
              <w:t>1</w:t>
            </w:r>
          </w:p>
        </w:tc>
        <w:tc>
          <w:tcPr>
            <w:tcW w:w="7529" w:type="dxa"/>
          </w:tcPr>
          <w:p w14:paraId="415A48A9" w14:textId="77777777" w:rsidR="004837C2" w:rsidRDefault="005F3D5F">
            <w:pPr>
              <w:rPr>
                <w:rFonts w:ascii="Book Antiqua" w:hAnsi="Book Antiqua"/>
                <w:b/>
                <w:sz w:val="18"/>
                <w:szCs w:val="18"/>
              </w:rPr>
            </w:pPr>
            <w:r>
              <w:rPr>
                <w:rFonts w:ascii="Book Antiqua" w:hAnsi="Book Antiqua" w:hint="eastAsia"/>
                <w:b/>
                <w:sz w:val="18"/>
                <w:szCs w:val="18"/>
              </w:rPr>
              <w:t>描述</w:t>
            </w:r>
          </w:p>
          <w:p w14:paraId="3FA24DBE" w14:textId="77777777" w:rsidR="004837C2" w:rsidRDefault="005F3D5F">
            <w:pPr>
              <w:pStyle w:val="afb"/>
              <w:numPr>
                <w:ilvl w:val="0"/>
                <w:numId w:val="62"/>
              </w:numPr>
              <w:rPr>
                <w:rFonts w:ascii="Book Antiqua" w:hAnsi="Book Antiqua"/>
                <w:sz w:val="18"/>
                <w:szCs w:val="18"/>
              </w:rPr>
            </w:pPr>
            <w:r>
              <w:rPr>
                <w:rFonts w:ascii="Book Antiqua" w:hAnsi="Book Antiqua" w:hint="eastAsia"/>
                <w:sz w:val="18"/>
                <w:szCs w:val="18"/>
              </w:rPr>
              <w:t>新建公告</w:t>
            </w:r>
          </w:p>
          <w:p w14:paraId="508D3D67"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流程</w:t>
            </w:r>
          </w:p>
          <w:p w14:paraId="557967EA" w14:textId="77777777" w:rsidR="004837C2" w:rsidRDefault="005F3D5F">
            <w:pPr>
              <w:rPr>
                <w:rFonts w:ascii="Book Antiqua" w:hAnsi="Book Antiqua"/>
                <w:sz w:val="18"/>
                <w:szCs w:val="18"/>
              </w:rPr>
            </w:pPr>
            <w:r>
              <w:rPr>
                <w:rFonts w:ascii="Book Antiqua" w:hAnsi="Book Antiqua" w:hint="eastAsia"/>
                <w:sz w:val="18"/>
                <w:szCs w:val="18"/>
              </w:rPr>
              <w:t>2</w:t>
            </w:r>
            <w:r>
              <w:rPr>
                <w:rFonts w:ascii="Book Antiqua" w:hAnsi="Book Antiqua" w:hint="eastAsia"/>
                <w:sz w:val="18"/>
                <w:szCs w:val="18"/>
              </w:rPr>
              <w:t>、点击“</w:t>
            </w:r>
            <w:r>
              <w:rPr>
                <w:rFonts w:ascii="Book Antiqua" w:hAnsi="Book Antiqua"/>
                <w:sz w:val="18"/>
                <w:szCs w:val="18"/>
              </w:rPr>
              <w:t>新建</w:t>
            </w:r>
            <w:r>
              <w:rPr>
                <w:rFonts w:ascii="Book Antiqua" w:hAnsi="Book Antiqua" w:hint="eastAsia"/>
                <w:sz w:val="18"/>
                <w:szCs w:val="18"/>
              </w:rPr>
              <w:t>公告</w:t>
            </w:r>
            <w:r>
              <w:rPr>
                <w:rFonts w:ascii="Book Antiqua" w:hAnsi="Book Antiqua"/>
                <w:sz w:val="18"/>
                <w:szCs w:val="18"/>
              </w:rPr>
              <w:t>”</w:t>
            </w:r>
          </w:p>
          <w:p w14:paraId="2D94717F" w14:textId="77777777" w:rsidR="004837C2" w:rsidRDefault="005F3D5F">
            <w:pPr>
              <w:rPr>
                <w:rFonts w:ascii="Book Antiqua" w:hAnsi="Book Antiqua"/>
                <w:sz w:val="18"/>
                <w:szCs w:val="18"/>
              </w:rPr>
            </w:pPr>
            <w:r>
              <w:rPr>
                <w:rFonts w:ascii="Book Antiqua" w:hAnsi="Book Antiqua" w:hint="eastAsia"/>
                <w:sz w:val="18"/>
                <w:szCs w:val="18"/>
              </w:rPr>
              <w:t>3</w:t>
            </w:r>
            <w:r>
              <w:rPr>
                <w:rFonts w:ascii="Book Antiqua" w:hAnsi="Book Antiqua" w:hint="eastAsia"/>
                <w:sz w:val="18"/>
                <w:szCs w:val="18"/>
              </w:rPr>
              <w:t>、填写</w:t>
            </w:r>
            <w:r>
              <w:rPr>
                <w:rFonts w:ascii="Book Antiqua" w:hAnsi="Book Antiqua"/>
                <w:sz w:val="18"/>
                <w:szCs w:val="18"/>
              </w:rPr>
              <w:t>“</w:t>
            </w:r>
            <w:r>
              <w:rPr>
                <w:rFonts w:ascii="Book Antiqua" w:hAnsi="Book Antiqua"/>
                <w:sz w:val="18"/>
                <w:szCs w:val="18"/>
              </w:rPr>
              <w:t>公告标题</w:t>
            </w:r>
            <w:r>
              <w:rPr>
                <w:rFonts w:ascii="Book Antiqua" w:hAnsi="Book Antiqua" w:hint="eastAsia"/>
                <w:sz w:val="18"/>
                <w:szCs w:val="18"/>
              </w:rPr>
              <w:t>、</w:t>
            </w:r>
            <w:r>
              <w:rPr>
                <w:rFonts w:ascii="Book Antiqua" w:hAnsi="Book Antiqua"/>
                <w:sz w:val="18"/>
                <w:szCs w:val="18"/>
              </w:rPr>
              <w:t>公告内容</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必填），</w:t>
            </w:r>
            <w:r>
              <w:rPr>
                <w:rFonts w:ascii="Book Antiqua" w:hAnsi="Book Antiqua" w:hint="eastAsia"/>
                <w:sz w:val="18"/>
                <w:szCs w:val="18"/>
              </w:rPr>
              <w:t>点击</w:t>
            </w:r>
            <w:r>
              <w:rPr>
                <w:rFonts w:ascii="Book Antiqua" w:hAnsi="Book Antiqua"/>
                <w:sz w:val="18"/>
                <w:szCs w:val="18"/>
              </w:rPr>
              <w:t>“</w:t>
            </w:r>
            <w:r>
              <w:rPr>
                <w:rFonts w:ascii="Book Antiqua" w:hAnsi="Book Antiqua" w:hint="eastAsia"/>
                <w:sz w:val="18"/>
                <w:szCs w:val="18"/>
              </w:rPr>
              <w:t>确定</w:t>
            </w:r>
            <w:r>
              <w:rPr>
                <w:rFonts w:ascii="Book Antiqua" w:hAnsi="Book Antiqua"/>
                <w:sz w:val="18"/>
                <w:szCs w:val="18"/>
              </w:rPr>
              <w:t>”</w:t>
            </w:r>
            <w:r>
              <w:rPr>
                <w:rFonts w:ascii="Book Antiqua" w:hAnsi="Book Antiqua" w:hint="eastAsia"/>
                <w:sz w:val="18"/>
                <w:szCs w:val="18"/>
              </w:rPr>
              <w:t>，</w:t>
            </w:r>
            <w:r>
              <w:rPr>
                <w:rFonts w:ascii="Book Antiqua" w:hAnsi="Book Antiqua"/>
                <w:sz w:val="18"/>
                <w:szCs w:val="18"/>
              </w:rPr>
              <w:t>创建</w:t>
            </w:r>
            <w:r>
              <w:rPr>
                <w:rFonts w:ascii="Book Antiqua" w:hAnsi="Book Antiqua" w:hint="eastAsia"/>
                <w:sz w:val="18"/>
                <w:szCs w:val="18"/>
              </w:rPr>
              <w:t>发布</w:t>
            </w:r>
            <w:r>
              <w:rPr>
                <w:rFonts w:ascii="Book Antiqua" w:hAnsi="Book Antiqua"/>
                <w:sz w:val="18"/>
                <w:szCs w:val="18"/>
              </w:rPr>
              <w:t>成功。</w:t>
            </w:r>
            <w:r>
              <w:rPr>
                <w:rFonts w:ascii="Book Antiqua" w:hAnsi="Book Antiqua" w:hint="eastAsia"/>
                <w:sz w:val="18"/>
                <w:szCs w:val="18"/>
              </w:rPr>
              <w:t>展示</w:t>
            </w:r>
            <w:r>
              <w:rPr>
                <w:rFonts w:ascii="Book Antiqua" w:hAnsi="Book Antiqua"/>
                <w:sz w:val="18"/>
                <w:szCs w:val="18"/>
              </w:rPr>
              <w:t>在所有用户首页</w:t>
            </w:r>
            <w:r>
              <w:rPr>
                <w:rFonts w:ascii="Book Antiqua" w:hAnsi="Book Antiqua" w:hint="eastAsia"/>
                <w:sz w:val="18"/>
                <w:szCs w:val="18"/>
              </w:rPr>
              <w:t>公告</w:t>
            </w:r>
            <w:r>
              <w:rPr>
                <w:rFonts w:ascii="Book Antiqua" w:hAnsi="Book Antiqua"/>
                <w:sz w:val="18"/>
                <w:szCs w:val="18"/>
              </w:rPr>
              <w:t>模块。</w:t>
            </w:r>
            <w:r>
              <w:rPr>
                <w:rFonts w:ascii="Book Antiqua" w:hAnsi="Book Antiqua" w:hint="eastAsia"/>
                <w:sz w:val="18"/>
                <w:szCs w:val="18"/>
              </w:rPr>
              <w:t>可</w:t>
            </w:r>
            <w:r>
              <w:rPr>
                <w:rFonts w:ascii="Book Antiqua" w:hAnsi="Book Antiqua"/>
                <w:sz w:val="18"/>
                <w:szCs w:val="18"/>
              </w:rPr>
              <w:t>设置</w:t>
            </w:r>
            <w:r>
              <w:rPr>
                <w:rFonts w:ascii="Book Antiqua" w:hAnsi="Book Antiqua" w:hint="eastAsia"/>
                <w:sz w:val="18"/>
                <w:szCs w:val="18"/>
              </w:rPr>
              <w:t>“重要提醒</w:t>
            </w:r>
            <w:r>
              <w:rPr>
                <w:rFonts w:ascii="Book Antiqua" w:hAnsi="Book Antiqua"/>
                <w:sz w:val="18"/>
                <w:szCs w:val="18"/>
              </w:rPr>
              <w:t>“</w:t>
            </w:r>
            <w:r>
              <w:rPr>
                <w:rFonts w:ascii="Book Antiqua" w:hAnsi="Book Antiqua" w:hint="eastAsia"/>
                <w:sz w:val="18"/>
                <w:szCs w:val="18"/>
              </w:rPr>
              <w:t>，发布</w:t>
            </w:r>
            <w:r>
              <w:rPr>
                <w:rFonts w:ascii="Book Antiqua" w:hAnsi="Book Antiqua"/>
                <w:sz w:val="18"/>
                <w:szCs w:val="18"/>
              </w:rPr>
              <w:t>的公告标红显示。</w:t>
            </w:r>
          </w:p>
          <w:p w14:paraId="32D2E7C9" w14:textId="77777777" w:rsidR="004837C2" w:rsidRDefault="005F3D5F">
            <w:pPr>
              <w:rPr>
                <w:rFonts w:ascii="Book Antiqua" w:hAnsi="Book Antiqua"/>
                <w:sz w:val="18"/>
                <w:szCs w:val="18"/>
              </w:rPr>
            </w:pPr>
            <w:r>
              <w:rPr>
                <w:rFonts w:ascii="Book Antiqua" w:hAnsi="Book Antiqua" w:hint="eastAsia"/>
                <w:b/>
                <w:sz w:val="18"/>
                <w:szCs w:val="18"/>
              </w:rPr>
              <w:t>规则</w:t>
            </w:r>
          </w:p>
          <w:p w14:paraId="6012CAE8" w14:textId="77777777" w:rsidR="004837C2" w:rsidRDefault="005F3D5F">
            <w:pPr>
              <w:rPr>
                <w:rFonts w:ascii="Book Antiqua" w:hAnsi="Book Antiqua"/>
                <w:sz w:val="18"/>
                <w:szCs w:val="18"/>
              </w:rPr>
            </w:pPr>
            <w:r>
              <w:rPr>
                <w:rFonts w:ascii="Book Antiqua" w:hAnsi="Book Antiqua" w:hint="eastAsia"/>
                <w:b/>
                <w:sz w:val="18"/>
                <w:szCs w:val="18"/>
              </w:rPr>
              <w:t>编辑</w:t>
            </w:r>
            <w:r>
              <w:rPr>
                <w:rFonts w:ascii="Book Antiqua" w:hAnsi="Book Antiqua"/>
                <w:sz w:val="18"/>
                <w:szCs w:val="18"/>
              </w:rPr>
              <w:t>：加载已填写</w:t>
            </w:r>
            <w:r>
              <w:rPr>
                <w:rFonts w:ascii="Book Antiqua" w:hAnsi="Book Antiqua" w:hint="eastAsia"/>
                <w:sz w:val="18"/>
                <w:szCs w:val="18"/>
              </w:rPr>
              <w:t>好的</w:t>
            </w:r>
            <w:r>
              <w:rPr>
                <w:rFonts w:ascii="Book Antiqua" w:hAnsi="Book Antiqua"/>
                <w:sz w:val="18"/>
                <w:szCs w:val="18"/>
              </w:rPr>
              <w:t>公告内容，编辑确定后，</w:t>
            </w:r>
            <w:r>
              <w:rPr>
                <w:rFonts w:ascii="Book Antiqua" w:hAnsi="Book Antiqua" w:hint="eastAsia"/>
                <w:sz w:val="18"/>
                <w:szCs w:val="18"/>
              </w:rPr>
              <w:t>更新</w:t>
            </w:r>
            <w:r>
              <w:rPr>
                <w:rFonts w:ascii="Book Antiqua" w:hAnsi="Book Antiqua"/>
                <w:sz w:val="18"/>
                <w:szCs w:val="18"/>
              </w:rPr>
              <w:t>公告内容；</w:t>
            </w:r>
          </w:p>
          <w:p w14:paraId="4BFF0BA9" w14:textId="77777777" w:rsidR="004837C2" w:rsidRDefault="005F3D5F">
            <w:pPr>
              <w:rPr>
                <w:rFonts w:ascii="Book Antiqua" w:hAnsi="Book Antiqua"/>
                <w:sz w:val="18"/>
                <w:szCs w:val="18"/>
              </w:rPr>
            </w:pPr>
            <w:r>
              <w:rPr>
                <w:rFonts w:ascii="Book Antiqua" w:hAnsi="Book Antiqua" w:hint="eastAsia"/>
                <w:b/>
                <w:sz w:val="18"/>
                <w:szCs w:val="18"/>
              </w:rPr>
              <w:t>删除</w:t>
            </w:r>
            <w:r>
              <w:rPr>
                <w:rFonts w:ascii="Book Antiqua" w:hAnsi="Book Antiqua"/>
                <w:sz w:val="18"/>
                <w:szCs w:val="18"/>
              </w:rPr>
              <w:t>：</w:t>
            </w:r>
            <w:r>
              <w:rPr>
                <w:rFonts w:ascii="Book Antiqua" w:hAnsi="Book Antiqua" w:hint="eastAsia"/>
                <w:sz w:val="18"/>
                <w:szCs w:val="18"/>
              </w:rPr>
              <w:t>删除</w:t>
            </w:r>
            <w:r>
              <w:rPr>
                <w:rFonts w:ascii="Book Antiqua" w:hAnsi="Book Antiqua"/>
                <w:sz w:val="18"/>
                <w:szCs w:val="18"/>
              </w:rPr>
              <w:t>公告后，</w:t>
            </w:r>
            <w:r>
              <w:rPr>
                <w:rFonts w:ascii="Book Antiqua" w:hAnsi="Book Antiqua" w:hint="eastAsia"/>
                <w:sz w:val="18"/>
                <w:szCs w:val="18"/>
              </w:rPr>
              <w:t>用户</w:t>
            </w:r>
            <w:r>
              <w:rPr>
                <w:rFonts w:ascii="Book Antiqua" w:hAnsi="Book Antiqua"/>
                <w:sz w:val="18"/>
                <w:szCs w:val="18"/>
              </w:rPr>
              <w:t>首页</w:t>
            </w:r>
            <w:r>
              <w:rPr>
                <w:rFonts w:ascii="Book Antiqua" w:hAnsi="Book Antiqua" w:hint="eastAsia"/>
                <w:sz w:val="18"/>
                <w:szCs w:val="18"/>
              </w:rPr>
              <w:t>也</w:t>
            </w:r>
            <w:r>
              <w:rPr>
                <w:rFonts w:ascii="Book Antiqua" w:hAnsi="Book Antiqua"/>
                <w:sz w:val="18"/>
                <w:szCs w:val="18"/>
              </w:rPr>
              <w:t>不进行展示</w:t>
            </w:r>
            <w:r>
              <w:rPr>
                <w:rFonts w:ascii="Book Antiqua" w:hAnsi="Book Antiqua" w:hint="eastAsia"/>
                <w:sz w:val="18"/>
                <w:szCs w:val="18"/>
              </w:rPr>
              <w:t>；</w:t>
            </w:r>
          </w:p>
        </w:tc>
      </w:tr>
      <w:tr w:rsidR="004837C2" w14:paraId="3CB16FD5" w14:textId="77777777">
        <w:trPr>
          <w:jc w:val="center"/>
        </w:trPr>
        <w:tc>
          <w:tcPr>
            <w:tcW w:w="1583" w:type="dxa"/>
            <w:shd w:val="clear" w:color="auto" w:fill="F8F8F8"/>
            <w:vAlign w:val="center"/>
          </w:tcPr>
          <w:p w14:paraId="4C9F3B60" w14:textId="77777777" w:rsidR="004837C2" w:rsidRDefault="005F3D5F">
            <w:pPr>
              <w:rPr>
                <w:rFonts w:ascii="Book Antiqua" w:hAnsi="Book Antiqua"/>
                <w:sz w:val="18"/>
                <w:szCs w:val="18"/>
              </w:rPr>
            </w:pPr>
            <w:r>
              <w:rPr>
                <w:rFonts w:ascii="Book Antiqua" w:hAnsi="Book Antiqua" w:hint="eastAsia"/>
                <w:sz w:val="18"/>
                <w:szCs w:val="18"/>
              </w:rPr>
              <w:lastRenderedPageBreak/>
              <w:t>功能</w:t>
            </w:r>
            <w:r>
              <w:rPr>
                <w:rFonts w:ascii="Book Antiqua" w:hAnsi="Book Antiqua"/>
                <w:sz w:val="18"/>
                <w:szCs w:val="18"/>
              </w:rPr>
              <w:t>描述</w:t>
            </w:r>
            <w:r>
              <w:rPr>
                <w:rFonts w:ascii="Book Antiqua" w:hAnsi="Book Antiqua" w:hint="eastAsia"/>
                <w:sz w:val="18"/>
                <w:szCs w:val="18"/>
              </w:rPr>
              <w:t>2</w:t>
            </w:r>
          </w:p>
        </w:tc>
        <w:tc>
          <w:tcPr>
            <w:tcW w:w="7529" w:type="dxa"/>
          </w:tcPr>
          <w:p w14:paraId="13B5B36F" w14:textId="77777777" w:rsidR="004837C2" w:rsidRDefault="004837C2">
            <w:pPr>
              <w:rPr>
                <w:rFonts w:ascii="Book Antiqua" w:hAnsi="Book Antiqua"/>
                <w:sz w:val="18"/>
                <w:szCs w:val="18"/>
              </w:rPr>
            </w:pPr>
          </w:p>
        </w:tc>
      </w:tr>
      <w:tr w:rsidR="004837C2" w14:paraId="74D2C72E" w14:textId="77777777">
        <w:trPr>
          <w:trHeight w:val="561"/>
          <w:jc w:val="center"/>
        </w:trPr>
        <w:tc>
          <w:tcPr>
            <w:tcW w:w="1583" w:type="dxa"/>
            <w:shd w:val="clear" w:color="auto" w:fill="F8F8F8"/>
            <w:vAlign w:val="center"/>
          </w:tcPr>
          <w:p w14:paraId="7E1C154B"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1669D310" w14:textId="77777777" w:rsidR="004837C2" w:rsidRDefault="005F3D5F">
            <w:pPr>
              <w:rPr>
                <w:rFonts w:ascii="Book Antiqua" w:hAnsi="Book Antiqua"/>
                <w:color w:val="595959" w:themeColor="text1" w:themeTint="A6"/>
                <w:sz w:val="18"/>
                <w:szCs w:val="18"/>
              </w:rPr>
            </w:pPr>
            <w:r>
              <w:rPr>
                <w:rFonts w:ascii="Book Antiqua" w:hAnsi="Book Antiqua" w:hint="eastAsia"/>
                <w:color w:val="595959" w:themeColor="text1" w:themeTint="A6"/>
                <w:sz w:val="18"/>
                <w:szCs w:val="18"/>
              </w:rPr>
              <w:t>无</w:t>
            </w:r>
          </w:p>
        </w:tc>
      </w:tr>
      <w:tr w:rsidR="004837C2" w14:paraId="68F55F70" w14:textId="77777777">
        <w:trPr>
          <w:trHeight w:val="211"/>
          <w:jc w:val="center"/>
        </w:trPr>
        <w:tc>
          <w:tcPr>
            <w:tcW w:w="1583" w:type="dxa"/>
            <w:shd w:val="clear" w:color="auto" w:fill="F8F8F8"/>
            <w:vAlign w:val="center"/>
          </w:tcPr>
          <w:p w14:paraId="55301CA8"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31C83711" w14:textId="77777777" w:rsidR="004837C2" w:rsidRDefault="005F3D5F">
            <w:pPr>
              <w:rPr>
                <w:rFonts w:ascii="Book Antiqua" w:hAnsi="Book Antiqua"/>
                <w:sz w:val="18"/>
                <w:szCs w:val="18"/>
              </w:rPr>
            </w:pPr>
            <w:r>
              <w:rPr>
                <w:rFonts w:ascii="Book Antiqua" w:hAnsi="Book Antiqua"/>
                <w:sz w:val="18"/>
                <w:szCs w:val="18"/>
              </w:rPr>
              <w:t>无</w:t>
            </w:r>
          </w:p>
        </w:tc>
      </w:tr>
      <w:tr w:rsidR="004837C2" w14:paraId="77CCAC6B" w14:textId="77777777">
        <w:trPr>
          <w:trHeight w:val="363"/>
          <w:jc w:val="center"/>
        </w:trPr>
        <w:tc>
          <w:tcPr>
            <w:tcW w:w="1583" w:type="dxa"/>
            <w:shd w:val="clear" w:color="auto" w:fill="F8F8F8"/>
            <w:vAlign w:val="center"/>
          </w:tcPr>
          <w:p w14:paraId="285B4AD8"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5152FD4F" w14:textId="77777777" w:rsidR="004837C2" w:rsidRDefault="005F3D5F">
            <w:r>
              <w:rPr>
                <w:rFonts w:ascii="Book Antiqua" w:hAnsi="Book Antiqua" w:hint="eastAsia"/>
                <w:sz w:val="18"/>
                <w:szCs w:val="18"/>
              </w:rPr>
              <w:t>无</w:t>
            </w:r>
          </w:p>
        </w:tc>
      </w:tr>
      <w:tr w:rsidR="004837C2" w14:paraId="4902BE23" w14:textId="77777777">
        <w:trPr>
          <w:trHeight w:val="321"/>
          <w:jc w:val="center"/>
        </w:trPr>
        <w:tc>
          <w:tcPr>
            <w:tcW w:w="1583" w:type="dxa"/>
            <w:shd w:val="clear" w:color="auto" w:fill="F8F8F8"/>
            <w:vAlign w:val="center"/>
          </w:tcPr>
          <w:p w14:paraId="01FF7438"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401A38D3" w14:textId="77777777" w:rsidR="004837C2" w:rsidRDefault="004837C2">
            <w:pPr>
              <w:rPr>
                <w:rFonts w:ascii="Book Antiqua" w:hAnsi="Book Antiqua"/>
                <w:sz w:val="18"/>
                <w:szCs w:val="18"/>
              </w:rPr>
            </w:pPr>
          </w:p>
        </w:tc>
      </w:tr>
    </w:tbl>
    <w:p w14:paraId="09451A23" w14:textId="77777777" w:rsidR="004837C2" w:rsidRDefault="004837C2"/>
    <w:p w14:paraId="3B0866E3" w14:textId="77777777" w:rsidR="004837C2" w:rsidRDefault="005F3D5F">
      <w:pPr>
        <w:pStyle w:val="3"/>
        <w:numPr>
          <w:ilvl w:val="2"/>
          <w:numId w:val="23"/>
        </w:numPr>
        <w:rPr>
          <w:rFonts w:ascii="黑体" w:eastAsia="黑体" w:hAnsi="黑体"/>
          <w:sz w:val="24"/>
          <w:szCs w:val="24"/>
        </w:rPr>
      </w:pPr>
      <w:bookmarkStart w:id="171" w:name="_Toc12719565"/>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40</w:t>
      </w:r>
      <w:r>
        <w:rPr>
          <w:rFonts w:ascii="黑体" w:eastAsia="黑体" w:hAnsi="黑体" w:hint="eastAsia"/>
          <w:sz w:val="24"/>
          <w:szCs w:val="24"/>
        </w:rPr>
        <w:t>.0 首页</w:t>
      </w:r>
      <w:bookmarkEnd w:id="171"/>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62BBBFDB" w14:textId="77777777">
        <w:trPr>
          <w:jc w:val="center"/>
        </w:trPr>
        <w:tc>
          <w:tcPr>
            <w:tcW w:w="1583" w:type="dxa"/>
            <w:shd w:val="clear" w:color="auto" w:fill="F8F8F8"/>
            <w:vAlign w:val="center"/>
          </w:tcPr>
          <w:p w14:paraId="4C5FF8D1"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18D9486A"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40</w:t>
            </w:r>
            <w:r>
              <w:rPr>
                <w:rFonts w:ascii="Book Antiqua" w:hAnsi="Book Antiqua" w:hint="eastAsia"/>
                <w:b/>
                <w:color w:val="00B050"/>
                <w:sz w:val="18"/>
                <w:szCs w:val="18"/>
              </w:rPr>
              <w:t>.0</w:t>
            </w:r>
          </w:p>
        </w:tc>
      </w:tr>
      <w:tr w:rsidR="004837C2" w14:paraId="296CA698" w14:textId="77777777">
        <w:trPr>
          <w:jc w:val="center"/>
        </w:trPr>
        <w:tc>
          <w:tcPr>
            <w:tcW w:w="1583" w:type="dxa"/>
            <w:shd w:val="clear" w:color="auto" w:fill="F8F8F8"/>
            <w:vAlign w:val="center"/>
          </w:tcPr>
          <w:p w14:paraId="57BC1AFC"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66641AFF" w14:textId="77777777" w:rsidR="004837C2" w:rsidRDefault="005F3D5F">
            <w:pPr>
              <w:rPr>
                <w:rFonts w:ascii="Book Antiqua" w:hAnsi="Book Antiqua"/>
                <w:sz w:val="18"/>
                <w:szCs w:val="18"/>
              </w:rPr>
            </w:pPr>
            <w:r>
              <w:rPr>
                <w:rFonts w:ascii="Verdana" w:hAnsi="Verdana" w:hint="eastAsia"/>
                <w:sz w:val="18"/>
                <w:szCs w:val="18"/>
              </w:rPr>
              <w:t>首页</w:t>
            </w:r>
          </w:p>
        </w:tc>
      </w:tr>
      <w:tr w:rsidR="004837C2" w14:paraId="637819B7" w14:textId="77777777">
        <w:trPr>
          <w:jc w:val="center"/>
        </w:trPr>
        <w:tc>
          <w:tcPr>
            <w:tcW w:w="1583" w:type="dxa"/>
            <w:shd w:val="clear" w:color="auto" w:fill="F8F8F8"/>
            <w:vAlign w:val="center"/>
          </w:tcPr>
          <w:p w14:paraId="483FD5A8"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53F46FF6"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系统首页</w:t>
            </w:r>
          </w:p>
        </w:tc>
      </w:tr>
      <w:tr w:rsidR="004837C2" w14:paraId="1FE2B09C" w14:textId="77777777">
        <w:trPr>
          <w:jc w:val="center"/>
        </w:trPr>
        <w:tc>
          <w:tcPr>
            <w:tcW w:w="1583" w:type="dxa"/>
            <w:shd w:val="clear" w:color="auto" w:fill="F8F8F8"/>
            <w:vAlign w:val="center"/>
          </w:tcPr>
          <w:p w14:paraId="117F6A2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601850DA" w14:textId="77777777" w:rsidR="004837C2" w:rsidRDefault="005F3D5F">
            <w:pPr>
              <w:rPr>
                <w:rFonts w:ascii="宋体" w:hAnsi="宋体"/>
                <w:sz w:val="18"/>
                <w:szCs w:val="18"/>
              </w:rPr>
            </w:pPr>
            <w:r>
              <w:rPr>
                <w:rFonts w:ascii="宋体" w:hAnsi="宋体" w:hint="eastAsia"/>
                <w:sz w:val="18"/>
                <w:szCs w:val="18"/>
              </w:rPr>
              <w:t>伍胤俊</w:t>
            </w:r>
          </w:p>
        </w:tc>
      </w:tr>
      <w:tr w:rsidR="004837C2" w14:paraId="7A277764" w14:textId="77777777">
        <w:trPr>
          <w:jc w:val="center"/>
        </w:trPr>
        <w:tc>
          <w:tcPr>
            <w:tcW w:w="1583" w:type="dxa"/>
            <w:shd w:val="clear" w:color="auto" w:fill="F8F8F8"/>
            <w:vAlign w:val="center"/>
          </w:tcPr>
          <w:p w14:paraId="569E1C59"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0AB26DB5"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w:t>
            </w:r>
            <w:r>
              <w:rPr>
                <w:rFonts w:ascii="宋体" w:hAnsi="宋体"/>
                <w:sz w:val="18"/>
                <w:szCs w:val="18"/>
              </w:rPr>
              <w:t>3</w:t>
            </w:r>
            <w:r>
              <w:rPr>
                <w:rFonts w:ascii="宋体" w:hAnsi="宋体" w:hint="eastAsia"/>
                <w:sz w:val="18"/>
                <w:szCs w:val="18"/>
              </w:rPr>
              <w:t>月</w:t>
            </w:r>
            <w:r>
              <w:rPr>
                <w:rFonts w:ascii="宋体" w:hAnsi="宋体"/>
                <w:sz w:val="18"/>
                <w:szCs w:val="18"/>
              </w:rPr>
              <w:t>21</w:t>
            </w:r>
            <w:r>
              <w:rPr>
                <w:rFonts w:ascii="宋体" w:hAnsi="宋体" w:hint="eastAsia"/>
                <w:sz w:val="18"/>
                <w:szCs w:val="18"/>
              </w:rPr>
              <w:t>日</w:t>
            </w:r>
          </w:p>
        </w:tc>
      </w:tr>
      <w:tr w:rsidR="004837C2" w14:paraId="31FBE40F" w14:textId="77777777">
        <w:trPr>
          <w:jc w:val="center"/>
        </w:trPr>
        <w:tc>
          <w:tcPr>
            <w:tcW w:w="1583" w:type="dxa"/>
            <w:shd w:val="clear" w:color="auto" w:fill="F8F8F8"/>
            <w:vAlign w:val="center"/>
          </w:tcPr>
          <w:p w14:paraId="571C31D6"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6FB0B7FB" w14:textId="77777777" w:rsidR="004837C2" w:rsidRDefault="005F3D5F">
            <w:pPr>
              <w:rPr>
                <w:rFonts w:ascii="宋体" w:hAnsi="宋体"/>
                <w:sz w:val="18"/>
                <w:szCs w:val="18"/>
              </w:rPr>
            </w:pPr>
            <w:r>
              <w:rPr>
                <w:noProof/>
              </w:rPr>
              <w:drawing>
                <wp:inline distT="0" distB="0" distL="0" distR="0" wp14:anchorId="454A1041" wp14:editId="455E6F2B">
                  <wp:extent cx="4643755" cy="2386965"/>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01"/>
                          <a:stretch>
                            <a:fillRect/>
                          </a:stretch>
                        </pic:blipFill>
                        <pic:spPr>
                          <a:xfrm>
                            <a:off x="0" y="0"/>
                            <a:ext cx="4643755" cy="2386965"/>
                          </a:xfrm>
                          <a:prstGeom prst="rect">
                            <a:avLst/>
                          </a:prstGeom>
                        </pic:spPr>
                      </pic:pic>
                    </a:graphicData>
                  </a:graphic>
                </wp:inline>
              </w:drawing>
            </w:r>
          </w:p>
          <w:p w14:paraId="698EFED5"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40</w:t>
            </w:r>
            <w:r>
              <w:rPr>
                <w:rFonts w:ascii="宋体" w:hAnsi="宋体" w:hint="eastAsia"/>
                <w:sz w:val="18"/>
                <w:szCs w:val="18"/>
              </w:rPr>
              <w:t>.0.1</w:t>
            </w:r>
          </w:p>
          <w:p w14:paraId="2DD32BE3" w14:textId="77777777" w:rsidR="004837C2" w:rsidRDefault="005F3D5F">
            <w:pPr>
              <w:jc w:val="center"/>
              <w:rPr>
                <w:rFonts w:ascii="宋体" w:hAnsi="宋体"/>
                <w:sz w:val="18"/>
                <w:szCs w:val="18"/>
              </w:rPr>
            </w:pPr>
            <w:r>
              <w:rPr>
                <w:noProof/>
              </w:rPr>
              <w:drawing>
                <wp:inline distT="0" distB="0" distL="0" distR="0" wp14:anchorId="52DBB17E" wp14:editId="513505B1">
                  <wp:extent cx="4643755" cy="2616200"/>
                  <wp:effectExtent l="0" t="0" r="444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202"/>
                          <a:stretch>
                            <a:fillRect/>
                          </a:stretch>
                        </pic:blipFill>
                        <pic:spPr>
                          <a:xfrm>
                            <a:off x="0" y="0"/>
                            <a:ext cx="4643755" cy="2616200"/>
                          </a:xfrm>
                          <a:prstGeom prst="rect">
                            <a:avLst/>
                          </a:prstGeom>
                        </pic:spPr>
                      </pic:pic>
                    </a:graphicData>
                  </a:graphic>
                </wp:inline>
              </w:drawing>
            </w:r>
          </w:p>
          <w:p w14:paraId="19477CA2"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40</w:t>
            </w:r>
            <w:r>
              <w:rPr>
                <w:rFonts w:ascii="宋体" w:hAnsi="宋体" w:hint="eastAsia"/>
                <w:sz w:val="18"/>
                <w:szCs w:val="18"/>
              </w:rPr>
              <w:t>.0.2</w:t>
            </w:r>
          </w:p>
          <w:p w14:paraId="66850C2B" w14:textId="77777777" w:rsidR="004837C2" w:rsidRDefault="005F3D5F">
            <w:pPr>
              <w:jc w:val="center"/>
              <w:rPr>
                <w:rFonts w:ascii="宋体" w:hAnsi="宋体"/>
                <w:sz w:val="18"/>
                <w:szCs w:val="18"/>
              </w:rPr>
            </w:pPr>
            <w:r>
              <w:rPr>
                <w:noProof/>
              </w:rPr>
              <w:lastRenderedPageBreak/>
              <w:drawing>
                <wp:inline distT="0" distB="0" distL="0" distR="0" wp14:anchorId="7A2825BF" wp14:editId="713D1768">
                  <wp:extent cx="4643755" cy="1822450"/>
                  <wp:effectExtent l="0" t="0" r="4445"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03"/>
                          <a:stretch>
                            <a:fillRect/>
                          </a:stretch>
                        </pic:blipFill>
                        <pic:spPr>
                          <a:xfrm>
                            <a:off x="0" y="0"/>
                            <a:ext cx="4643755" cy="1822450"/>
                          </a:xfrm>
                          <a:prstGeom prst="rect">
                            <a:avLst/>
                          </a:prstGeom>
                        </pic:spPr>
                      </pic:pic>
                    </a:graphicData>
                  </a:graphic>
                </wp:inline>
              </w:drawing>
            </w:r>
          </w:p>
          <w:p w14:paraId="1930CC1A"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40</w:t>
            </w:r>
            <w:r>
              <w:rPr>
                <w:rFonts w:ascii="宋体" w:hAnsi="宋体" w:hint="eastAsia"/>
                <w:sz w:val="18"/>
                <w:szCs w:val="18"/>
              </w:rPr>
              <w:t>.0.</w:t>
            </w:r>
            <w:r>
              <w:rPr>
                <w:rFonts w:ascii="宋体" w:hAnsi="宋体"/>
                <w:sz w:val="18"/>
                <w:szCs w:val="18"/>
              </w:rPr>
              <w:t>3</w:t>
            </w:r>
          </w:p>
          <w:p w14:paraId="0012CC4E" w14:textId="77777777" w:rsidR="004837C2" w:rsidRDefault="005F3D5F">
            <w:pPr>
              <w:jc w:val="center"/>
              <w:rPr>
                <w:rFonts w:ascii="宋体" w:hAnsi="宋体"/>
                <w:sz w:val="18"/>
                <w:szCs w:val="18"/>
              </w:rPr>
            </w:pPr>
            <w:r>
              <w:rPr>
                <w:noProof/>
              </w:rPr>
              <w:drawing>
                <wp:inline distT="0" distB="0" distL="0" distR="0" wp14:anchorId="4FB7D6E8" wp14:editId="5ABC724C">
                  <wp:extent cx="4643755" cy="1927225"/>
                  <wp:effectExtent l="0" t="0" r="444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04"/>
                          <a:stretch>
                            <a:fillRect/>
                          </a:stretch>
                        </pic:blipFill>
                        <pic:spPr>
                          <a:xfrm>
                            <a:off x="0" y="0"/>
                            <a:ext cx="4643755" cy="1927225"/>
                          </a:xfrm>
                          <a:prstGeom prst="rect">
                            <a:avLst/>
                          </a:prstGeom>
                        </pic:spPr>
                      </pic:pic>
                    </a:graphicData>
                  </a:graphic>
                </wp:inline>
              </w:drawing>
            </w:r>
          </w:p>
          <w:p w14:paraId="6C346B0E"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40</w:t>
            </w:r>
            <w:r>
              <w:rPr>
                <w:rFonts w:ascii="宋体" w:hAnsi="宋体" w:hint="eastAsia"/>
                <w:sz w:val="18"/>
                <w:szCs w:val="18"/>
              </w:rPr>
              <w:t>.0.</w:t>
            </w:r>
            <w:r>
              <w:rPr>
                <w:rFonts w:ascii="宋体" w:hAnsi="宋体"/>
                <w:sz w:val="18"/>
                <w:szCs w:val="18"/>
              </w:rPr>
              <w:t>4</w:t>
            </w:r>
          </w:p>
        </w:tc>
      </w:tr>
      <w:tr w:rsidR="004837C2" w14:paraId="20EA004B" w14:textId="77777777">
        <w:trPr>
          <w:jc w:val="center"/>
        </w:trPr>
        <w:tc>
          <w:tcPr>
            <w:tcW w:w="1583" w:type="dxa"/>
            <w:shd w:val="clear" w:color="auto" w:fill="F8F8F8"/>
            <w:vAlign w:val="center"/>
          </w:tcPr>
          <w:p w14:paraId="2768F130"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7FF97AD3" w14:textId="77777777" w:rsidR="004837C2" w:rsidRDefault="004837C2">
            <w:pPr>
              <w:rPr>
                <w:rFonts w:ascii="Book Antiqua" w:hAnsi="Book Antiqua"/>
                <w:sz w:val="18"/>
                <w:szCs w:val="18"/>
              </w:rPr>
            </w:pPr>
          </w:p>
        </w:tc>
      </w:tr>
      <w:tr w:rsidR="004837C2" w14:paraId="1D19FB8A" w14:textId="77777777">
        <w:trPr>
          <w:jc w:val="center"/>
        </w:trPr>
        <w:tc>
          <w:tcPr>
            <w:tcW w:w="1583" w:type="dxa"/>
            <w:shd w:val="clear" w:color="auto" w:fill="F8F8F8"/>
            <w:vAlign w:val="center"/>
          </w:tcPr>
          <w:p w14:paraId="4C19F8AA"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1B656D2C" w14:textId="77777777" w:rsidR="004837C2" w:rsidRDefault="004837C2">
            <w:pPr>
              <w:rPr>
                <w:rFonts w:ascii="Book Antiqua" w:hAnsi="Book Antiqua"/>
                <w:sz w:val="18"/>
                <w:szCs w:val="18"/>
              </w:rPr>
            </w:pPr>
          </w:p>
        </w:tc>
      </w:tr>
      <w:tr w:rsidR="004837C2" w14:paraId="6F3D605B" w14:textId="77777777">
        <w:trPr>
          <w:jc w:val="center"/>
        </w:trPr>
        <w:tc>
          <w:tcPr>
            <w:tcW w:w="1583" w:type="dxa"/>
            <w:shd w:val="clear" w:color="auto" w:fill="F8F8F8"/>
            <w:vAlign w:val="center"/>
          </w:tcPr>
          <w:p w14:paraId="08D3ACB6"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3B9571D9" w14:textId="77777777" w:rsidR="004837C2" w:rsidRDefault="005F3D5F">
            <w:pPr>
              <w:rPr>
                <w:rFonts w:ascii="Book Antiqua" w:hAnsi="Book Antiqua"/>
                <w:sz w:val="18"/>
                <w:szCs w:val="18"/>
              </w:rPr>
            </w:pPr>
            <w:r>
              <w:rPr>
                <w:rFonts w:ascii="Book Antiqua" w:hAnsi="Book Antiqua" w:hint="eastAsia"/>
                <w:sz w:val="18"/>
                <w:szCs w:val="18"/>
              </w:rPr>
              <w:t>客服服务、待办事项、基本信息、快速上手、销量情况、通知公告、底部信息栏</w:t>
            </w:r>
          </w:p>
        </w:tc>
      </w:tr>
      <w:tr w:rsidR="004837C2" w14:paraId="0FDE059B" w14:textId="77777777">
        <w:trPr>
          <w:trHeight w:val="3103"/>
          <w:jc w:val="center"/>
        </w:trPr>
        <w:tc>
          <w:tcPr>
            <w:tcW w:w="1583" w:type="dxa"/>
            <w:shd w:val="clear" w:color="auto" w:fill="F8F8F8"/>
            <w:vAlign w:val="center"/>
          </w:tcPr>
          <w:p w14:paraId="20A66AB0"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2B579D82" w14:textId="77777777" w:rsidR="004837C2" w:rsidRDefault="005F3D5F">
            <w:pPr>
              <w:rPr>
                <w:rFonts w:ascii="Book Antiqua" w:hAnsi="Book Antiqua"/>
                <w:b/>
                <w:sz w:val="18"/>
                <w:szCs w:val="18"/>
              </w:rPr>
            </w:pPr>
            <w:r>
              <w:rPr>
                <w:rFonts w:ascii="Book Antiqua" w:hAnsi="Book Antiqua" w:hint="eastAsia"/>
                <w:b/>
                <w:sz w:val="18"/>
                <w:szCs w:val="18"/>
              </w:rPr>
              <w:t>描述</w:t>
            </w:r>
          </w:p>
          <w:p w14:paraId="5B424736" w14:textId="77777777" w:rsidR="004837C2" w:rsidRDefault="005F3D5F">
            <w:pPr>
              <w:pStyle w:val="afb"/>
              <w:numPr>
                <w:ilvl w:val="0"/>
                <w:numId w:val="63"/>
              </w:numPr>
              <w:rPr>
                <w:rFonts w:ascii="Book Antiqua" w:hAnsi="Book Antiqua"/>
                <w:color w:val="FF0000"/>
                <w:sz w:val="18"/>
                <w:szCs w:val="18"/>
              </w:rPr>
            </w:pPr>
            <w:r>
              <w:rPr>
                <w:rFonts w:ascii="Book Antiqua" w:hAnsi="Book Antiqua"/>
                <w:color w:val="000000" w:themeColor="text1"/>
                <w:sz w:val="18"/>
                <w:szCs w:val="18"/>
              </w:rPr>
              <w:t>新增</w:t>
            </w:r>
            <w:r>
              <w:rPr>
                <w:rFonts w:ascii="Book Antiqua" w:hAnsi="Book Antiqua" w:hint="eastAsia"/>
                <w:color w:val="000000" w:themeColor="text1"/>
                <w:sz w:val="18"/>
                <w:szCs w:val="18"/>
              </w:rPr>
              <w:t>系统首页，包含模块信息：</w:t>
            </w:r>
            <w:r>
              <w:rPr>
                <w:rFonts w:ascii="Book Antiqua" w:hAnsi="Book Antiqua" w:hint="eastAsia"/>
                <w:sz w:val="18"/>
                <w:szCs w:val="18"/>
              </w:rPr>
              <w:t>客服服务、待办事项、基本信息、快速上手、销量情况、通知公告、底部信息栏</w:t>
            </w:r>
            <w:r>
              <w:rPr>
                <w:rFonts w:ascii="Book Antiqua" w:hAnsi="Book Antiqua"/>
                <w:color w:val="000000" w:themeColor="text1"/>
                <w:sz w:val="18"/>
                <w:szCs w:val="18"/>
              </w:rPr>
              <w:t>。</w:t>
            </w:r>
          </w:p>
          <w:p w14:paraId="18B2CB4B" w14:textId="77777777" w:rsidR="004837C2" w:rsidRDefault="005F3D5F">
            <w:pPr>
              <w:rPr>
                <w:rFonts w:ascii="Book Antiqua" w:hAnsi="Book Antiqua"/>
                <w:b/>
                <w:sz w:val="18"/>
                <w:szCs w:val="18"/>
              </w:rPr>
            </w:pPr>
            <w:r>
              <w:rPr>
                <w:rFonts w:ascii="Book Antiqua" w:hAnsi="Book Antiqua" w:hint="eastAsia"/>
                <w:b/>
                <w:sz w:val="18"/>
                <w:szCs w:val="18"/>
              </w:rPr>
              <w:t>过程</w:t>
            </w:r>
          </w:p>
          <w:p w14:paraId="1E2DCC92"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客服服务，根据业务提供的信息，进行静态页面显示即可。</w:t>
            </w:r>
          </w:p>
          <w:p w14:paraId="5E0DCC16"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待办事项，点击信息控件跳转到对应菜单，如图</w:t>
            </w:r>
            <w:r>
              <w:rPr>
                <w:rFonts w:ascii="Book Antiqua" w:hAnsi="Book Antiqua" w:hint="eastAsia"/>
                <w:sz w:val="18"/>
                <w:szCs w:val="18"/>
              </w:rPr>
              <w:t>4</w:t>
            </w:r>
            <w:r>
              <w:rPr>
                <w:rFonts w:ascii="Book Antiqua" w:hAnsi="Book Antiqua"/>
                <w:sz w:val="18"/>
                <w:szCs w:val="18"/>
              </w:rPr>
              <w:t>0.0.2</w:t>
            </w:r>
            <w:r>
              <w:rPr>
                <w:rFonts w:ascii="Book Antiqua" w:hAnsi="Book Antiqua" w:hint="eastAsia"/>
                <w:sz w:val="18"/>
                <w:szCs w:val="18"/>
              </w:rPr>
              <w:t>，图</w:t>
            </w:r>
            <w:r>
              <w:rPr>
                <w:rFonts w:ascii="Book Antiqua" w:hAnsi="Book Antiqua" w:hint="eastAsia"/>
                <w:sz w:val="18"/>
                <w:szCs w:val="18"/>
              </w:rPr>
              <w:t>4</w:t>
            </w:r>
            <w:r>
              <w:rPr>
                <w:rFonts w:ascii="Book Antiqua" w:hAnsi="Book Antiqua"/>
                <w:sz w:val="18"/>
                <w:szCs w:val="18"/>
              </w:rPr>
              <w:t>0.0.3</w:t>
            </w:r>
            <w:r>
              <w:rPr>
                <w:rFonts w:ascii="Book Antiqua" w:hAnsi="Book Antiqua" w:hint="eastAsia"/>
                <w:sz w:val="18"/>
                <w:szCs w:val="18"/>
              </w:rPr>
              <w:t>（暂时设计为四个快速跳转链接，后续可能会替换或者增加数目）。</w:t>
            </w:r>
          </w:p>
          <w:p w14:paraId="525B5A08"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基本信息，数据来源，基础设置</w:t>
            </w:r>
            <w:r>
              <w:rPr>
                <w:rFonts w:ascii="Book Antiqua" w:hAnsi="Book Antiqua" w:hint="eastAsia"/>
                <w:sz w:val="18"/>
                <w:szCs w:val="18"/>
              </w:rPr>
              <w:t>-</w:t>
            </w:r>
            <w:r>
              <w:rPr>
                <w:rFonts w:ascii="Book Antiqua" w:hAnsi="Book Antiqua" w:hint="eastAsia"/>
                <w:sz w:val="18"/>
                <w:szCs w:val="18"/>
              </w:rPr>
              <w:t>个人信息。</w:t>
            </w:r>
          </w:p>
          <w:p w14:paraId="1599D048"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快速上手，在首页上做静态展示，都是超链接，区别视频与文档。点击视频类文件，打开弹窗或者新页面进行视频播放，需要做视频插件；点击文档类文件，打开弹窗或者新页面进行展示；；如图</w:t>
            </w:r>
            <w:r>
              <w:rPr>
                <w:rFonts w:ascii="Book Antiqua" w:hAnsi="Book Antiqua" w:hint="eastAsia"/>
                <w:sz w:val="18"/>
                <w:szCs w:val="18"/>
              </w:rPr>
              <w:t>4</w:t>
            </w:r>
            <w:r>
              <w:rPr>
                <w:rFonts w:ascii="Book Antiqua" w:hAnsi="Book Antiqua"/>
                <w:sz w:val="18"/>
                <w:szCs w:val="18"/>
              </w:rPr>
              <w:t>0.0.4</w:t>
            </w:r>
            <w:r>
              <w:rPr>
                <w:rFonts w:ascii="Book Antiqua" w:hAnsi="Book Antiqua" w:hint="eastAsia"/>
                <w:sz w:val="18"/>
                <w:szCs w:val="18"/>
              </w:rPr>
              <w:t>。</w:t>
            </w:r>
          </w:p>
          <w:p w14:paraId="48D818CC"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销量情况，按周</w:t>
            </w:r>
            <w:r>
              <w:rPr>
                <w:rFonts w:ascii="Book Antiqua" w:hAnsi="Book Antiqua" w:hint="eastAsia"/>
                <w:sz w:val="18"/>
                <w:szCs w:val="18"/>
              </w:rPr>
              <w:t>/</w:t>
            </w:r>
            <w:r>
              <w:rPr>
                <w:rFonts w:ascii="Book Antiqua" w:hAnsi="Book Antiqua" w:hint="eastAsia"/>
                <w:sz w:val="18"/>
                <w:szCs w:val="18"/>
              </w:rPr>
              <w:t>月</w:t>
            </w:r>
            <w:r>
              <w:rPr>
                <w:rFonts w:ascii="Book Antiqua" w:hAnsi="Book Antiqua" w:hint="eastAsia"/>
                <w:sz w:val="18"/>
                <w:szCs w:val="18"/>
              </w:rPr>
              <w:t>/</w:t>
            </w:r>
            <w:r>
              <w:rPr>
                <w:rFonts w:ascii="Book Antiqua" w:hAnsi="Book Antiqua" w:hint="eastAsia"/>
                <w:sz w:val="18"/>
                <w:szCs w:val="18"/>
              </w:rPr>
              <w:t>年三个维度，展示订单的销售情况。</w:t>
            </w:r>
          </w:p>
          <w:p w14:paraId="253C1E41"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sz w:val="18"/>
                <w:szCs w:val="18"/>
              </w:rPr>
              <w:t>通知公告，数据来源，高级设置</w:t>
            </w:r>
            <w:r>
              <w:rPr>
                <w:rFonts w:ascii="Book Antiqua" w:hAnsi="Book Antiqua" w:hint="eastAsia"/>
                <w:sz w:val="18"/>
                <w:szCs w:val="18"/>
              </w:rPr>
              <w:t>-</w:t>
            </w:r>
            <w:r>
              <w:rPr>
                <w:rFonts w:ascii="Book Antiqua" w:hAnsi="Book Antiqua" w:hint="eastAsia"/>
                <w:sz w:val="18"/>
                <w:szCs w:val="18"/>
              </w:rPr>
              <w:t>公告管理。</w:t>
            </w:r>
          </w:p>
          <w:p w14:paraId="0E617CC8"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4CFCBDFA"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color w:val="000000" w:themeColor="text1"/>
                <w:sz w:val="18"/>
                <w:szCs w:val="18"/>
              </w:rPr>
              <w:t>待办事项，</w:t>
            </w:r>
            <w:r>
              <w:rPr>
                <w:rFonts w:ascii="Book Antiqua" w:hAnsi="Book Antiqua" w:hint="eastAsia"/>
                <w:sz w:val="18"/>
                <w:szCs w:val="18"/>
              </w:rPr>
              <w:t>点击信息控件跳转到对应菜单：如图</w:t>
            </w:r>
            <w:r>
              <w:rPr>
                <w:rFonts w:ascii="Book Antiqua" w:hAnsi="Book Antiqua" w:hint="eastAsia"/>
                <w:sz w:val="18"/>
                <w:szCs w:val="18"/>
              </w:rPr>
              <w:t>4</w:t>
            </w:r>
            <w:r>
              <w:rPr>
                <w:rFonts w:ascii="Book Antiqua" w:hAnsi="Book Antiqua"/>
                <w:sz w:val="18"/>
                <w:szCs w:val="18"/>
              </w:rPr>
              <w:t>0.0.2</w:t>
            </w:r>
            <w:r>
              <w:rPr>
                <w:rFonts w:ascii="Book Antiqua" w:hAnsi="Book Antiqua" w:hint="eastAsia"/>
                <w:sz w:val="18"/>
                <w:szCs w:val="18"/>
              </w:rPr>
              <w:t>；图</w:t>
            </w:r>
            <w:r>
              <w:rPr>
                <w:rFonts w:ascii="Book Antiqua" w:hAnsi="Book Antiqua" w:hint="eastAsia"/>
                <w:sz w:val="18"/>
                <w:szCs w:val="18"/>
              </w:rPr>
              <w:t>4</w:t>
            </w:r>
            <w:r>
              <w:rPr>
                <w:rFonts w:ascii="Book Antiqua" w:hAnsi="Book Antiqua"/>
                <w:sz w:val="18"/>
                <w:szCs w:val="18"/>
              </w:rPr>
              <w:t>0.0.3</w:t>
            </w:r>
            <w:r>
              <w:rPr>
                <w:rFonts w:ascii="Book Antiqua" w:hAnsi="Book Antiqua" w:hint="eastAsia"/>
                <w:sz w:val="18"/>
                <w:szCs w:val="18"/>
              </w:rPr>
              <w:t>；</w:t>
            </w:r>
          </w:p>
          <w:p w14:paraId="1710F7F0"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点击问题订单，页面跳转到，订单</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综合处理</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问题订单，</w:t>
            </w:r>
          </w:p>
          <w:p w14:paraId="01047D0C"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lastRenderedPageBreak/>
              <w:t>点击配货无仓库，页面跳转到，订单</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综合处理</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无法找到仓库，</w:t>
            </w:r>
          </w:p>
          <w:p w14:paraId="243DD415"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点击配货无物流，页面跳转到，订单</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综合处理</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无法找到物流，</w:t>
            </w:r>
          </w:p>
          <w:p w14:paraId="72FDEF3C"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点击在途采购单，页面跳转到，采购</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采购单，采购单状态</w:t>
            </w:r>
            <w:r>
              <w:rPr>
                <w:rFonts w:ascii="Book Antiqua" w:hAnsi="Book Antiqua" w:hint="eastAsia"/>
                <w:color w:val="000000" w:themeColor="text1"/>
                <w:sz w:val="18"/>
                <w:szCs w:val="18"/>
              </w:rPr>
              <w:t>=</w:t>
            </w:r>
            <w:r>
              <w:rPr>
                <w:rFonts w:ascii="Book Antiqua" w:hAnsi="Book Antiqua" w:hint="eastAsia"/>
                <w:color w:val="000000" w:themeColor="text1"/>
                <w:sz w:val="18"/>
                <w:szCs w:val="18"/>
              </w:rPr>
              <w:t>在途。</w:t>
            </w:r>
          </w:p>
          <w:p w14:paraId="12CFD2B0" w14:textId="77777777" w:rsidR="004837C2" w:rsidRDefault="005F3D5F">
            <w:pPr>
              <w:pStyle w:val="afb"/>
              <w:numPr>
                <w:ilvl w:val="0"/>
                <w:numId w:val="63"/>
              </w:numPr>
              <w:rPr>
                <w:rFonts w:ascii="Book Antiqua" w:hAnsi="Book Antiqua"/>
                <w:color w:val="FF0000"/>
                <w:sz w:val="18"/>
                <w:szCs w:val="18"/>
              </w:rPr>
            </w:pPr>
            <w:r>
              <w:rPr>
                <w:rFonts w:ascii="Book Antiqua" w:hAnsi="Book Antiqua" w:hint="eastAsia"/>
                <w:color w:val="000000" w:themeColor="text1"/>
                <w:sz w:val="18"/>
                <w:szCs w:val="18"/>
              </w:rPr>
              <w:t>销量情况，根据订单的创建时间进行按日累计；（跟账户、店铺授权相关）</w:t>
            </w:r>
          </w:p>
          <w:p w14:paraId="49D26BCD"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周，显示最近七天的每日创建的订单数目累计，（不含当前日）</w:t>
            </w:r>
          </w:p>
          <w:p w14:paraId="287E645A"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月，显示当前月份从</w:t>
            </w:r>
            <w:r>
              <w:rPr>
                <w:rFonts w:ascii="Book Antiqua" w:hAnsi="Book Antiqua" w:hint="eastAsia"/>
                <w:color w:val="000000" w:themeColor="text1"/>
                <w:sz w:val="18"/>
                <w:szCs w:val="18"/>
              </w:rPr>
              <w:t>1</w:t>
            </w:r>
            <w:r>
              <w:rPr>
                <w:rFonts w:ascii="Book Antiqua" w:hAnsi="Book Antiqua" w:hint="eastAsia"/>
                <w:color w:val="000000" w:themeColor="text1"/>
                <w:sz w:val="18"/>
                <w:szCs w:val="18"/>
              </w:rPr>
              <w:t>号开始累计的订单数目，展示全部月份的日期，未来时间折线图无数据，不做延伸即可，</w:t>
            </w:r>
          </w:p>
          <w:p w14:paraId="13DC921C"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年，显示当前年份从</w:t>
            </w:r>
            <w:r>
              <w:rPr>
                <w:rFonts w:ascii="Book Antiqua" w:hAnsi="Book Antiqua" w:hint="eastAsia"/>
                <w:color w:val="000000" w:themeColor="text1"/>
                <w:sz w:val="18"/>
                <w:szCs w:val="18"/>
              </w:rPr>
              <w:t>1</w:t>
            </w:r>
            <w:r>
              <w:rPr>
                <w:rFonts w:ascii="Book Antiqua" w:hAnsi="Book Antiqua" w:hint="eastAsia"/>
                <w:color w:val="000000" w:themeColor="text1"/>
                <w:sz w:val="18"/>
                <w:szCs w:val="18"/>
              </w:rPr>
              <w:t>月，展示</w:t>
            </w:r>
            <w:r>
              <w:rPr>
                <w:rFonts w:ascii="Book Antiqua" w:hAnsi="Book Antiqua" w:hint="eastAsia"/>
                <w:color w:val="000000" w:themeColor="text1"/>
                <w:sz w:val="18"/>
                <w:szCs w:val="18"/>
              </w:rPr>
              <w:t>1</w:t>
            </w:r>
            <w:r>
              <w:rPr>
                <w:rFonts w:ascii="Book Antiqua" w:hAnsi="Book Antiqua"/>
                <w:color w:val="000000" w:themeColor="text1"/>
                <w:sz w:val="18"/>
                <w:szCs w:val="18"/>
              </w:rPr>
              <w:t>2</w:t>
            </w:r>
            <w:r>
              <w:rPr>
                <w:rFonts w:ascii="Book Antiqua" w:hAnsi="Book Antiqua" w:hint="eastAsia"/>
                <w:color w:val="000000" w:themeColor="text1"/>
                <w:sz w:val="18"/>
                <w:szCs w:val="18"/>
              </w:rPr>
              <w:t>个月份，未来时间折线图无数据，不做延伸即可。</w:t>
            </w:r>
          </w:p>
        </w:tc>
      </w:tr>
      <w:tr w:rsidR="004837C2" w14:paraId="1CE66541" w14:textId="77777777">
        <w:trPr>
          <w:jc w:val="center"/>
        </w:trPr>
        <w:tc>
          <w:tcPr>
            <w:tcW w:w="1583" w:type="dxa"/>
            <w:shd w:val="clear" w:color="auto" w:fill="F8F8F8"/>
            <w:vAlign w:val="center"/>
          </w:tcPr>
          <w:p w14:paraId="5389BF15"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6674762C" w14:textId="77777777" w:rsidR="004837C2" w:rsidRDefault="004837C2">
            <w:pPr>
              <w:rPr>
                <w:rFonts w:ascii="Book Antiqua" w:hAnsi="Book Antiqua"/>
                <w:b/>
                <w:sz w:val="18"/>
                <w:szCs w:val="18"/>
              </w:rPr>
            </w:pPr>
          </w:p>
        </w:tc>
      </w:tr>
      <w:tr w:rsidR="004837C2" w14:paraId="6FAF4D45" w14:textId="77777777">
        <w:trPr>
          <w:trHeight w:val="561"/>
          <w:jc w:val="center"/>
        </w:trPr>
        <w:tc>
          <w:tcPr>
            <w:tcW w:w="9112" w:type="dxa"/>
            <w:gridSpan w:val="2"/>
            <w:shd w:val="clear" w:color="auto" w:fill="F8F8F8"/>
            <w:vAlign w:val="center"/>
          </w:tcPr>
          <w:p w14:paraId="4DC73E56" w14:textId="77777777" w:rsidR="004837C2" w:rsidRDefault="004837C2">
            <w:pPr>
              <w:rPr>
                <w:rFonts w:ascii="Book Antiqua" w:hAnsi="Book Antiqua"/>
                <w:sz w:val="18"/>
                <w:szCs w:val="18"/>
              </w:rPr>
            </w:pPr>
          </w:p>
        </w:tc>
      </w:tr>
      <w:tr w:rsidR="004837C2" w14:paraId="77E14E53" w14:textId="77777777">
        <w:trPr>
          <w:jc w:val="center"/>
        </w:trPr>
        <w:tc>
          <w:tcPr>
            <w:tcW w:w="1583" w:type="dxa"/>
            <w:shd w:val="clear" w:color="auto" w:fill="F8F8F8"/>
            <w:vAlign w:val="center"/>
          </w:tcPr>
          <w:p w14:paraId="33343CB7" w14:textId="77777777" w:rsidR="004837C2" w:rsidRDefault="005F3D5F">
            <w:pPr>
              <w:rPr>
                <w:rFonts w:ascii="Book Antiqua" w:hAnsi="Book Antiqua"/>
                <w:sz w:val="18"/>
                <w:szCs w:val="18"/>
              </w:rPr>
            </w:pPr>
            <w:r>
              <w:rPr>
                <w:rFonts w:ascii="Book Antiqua" w:hAnsi="Book Antiqua"/>
                <w:sz w:val="18"/>
                <w:szCs w:val="18"/>
              </w:rPr>
              <w:t>后置条件</w:t>
            </w:r>
          </w:p>
        </w:tc>
        <w:tc>
          <w:tcPr>
            <w:tcW w:w="7529" w:type="dxa"/>
          </w:tcPr>
          <w:p w14:paraId="7609FAA4" w14:textId="77777777" w:rsidR="004837C2" w:rsidRDefault="004837C2">
            <w:pPr>
              <w:rPr>
                <w:rFonts w:ascii="Book Antiqua" w:hAnsi="Book Antiqua"/>
                <w:color w:val="595959" w:themeColor="text1" w:themeTint="A6"/>
                <w:sz w:val="18"/>
                <w:szCs w:val="18"/>
              </w:rPr>
            </w:pPr>
          </w:p>
        </w:tc>
      </w:tr>
      <w:tr w:rsidR="004837C2" w14:paraId="5D321CB1" w14:textId="77777777">
        <w:trPr>
          <w:jc w:val="center"/>
        </w:trPr>
        <w:tc>
          <w:tcPr>
            <w:tcW w:w="1583" w:type="dxa"/>
            <w:shd w:val="clear" w:color="auto" w:fill="F8F8F8"/>
            <w:vAlign w:val="center"/>
          </w:tcPr>
          <w:p w14:paraId="1986C3F6"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621866F1" w14:textId="77777777" w:rsidR="004837C2" w:rsidRDefault="005F3D5F">
            <w:pPr>
              <w:rPr>
                <w:rFonts w:ascii="Book Antiqua" w:hAnsi="Book Antiqua"/>
                <w:sz w:val="18"/>
                <w:szCs w:val="18"/>
              </w:rPr>
            </w:pPr>
            <w:r>
              <w:rPr>
                <w:rFonts w:ascii="Book Antiqua" w:hAnsi="Book Antiqua"/>
                <w:sz w:val="18"/>
                <w:szCs w:val="18"/>
              </w:rPr>
              <w:t>无</w:t>
            </w:r>
          </w:p>
        </w:tc>
      </w:tr>
      <w:tr w:rsidR="004837C2" w14:paraId="5F7EE59D" w14:textId="77777777">
        <w:trPr>
          <w:jc w:val="center"/>
        </w:trPr>
        <w:tc>
          <w:tcPr>
            <w:tcW w:w="1583" w:type="dxa"/>
            <w:shd w:val="clear" w:color="auto" w:fill="F8F8F8"/>
            <w:vAlign w:val="center"/>
          </w:tcPr>
          <w:p w14:paraId="668396C7"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613C4062" w14:textId="77777777" w:rsidR="004837C2" w:rsidRDefault="005F3D5F">
            <w:r>
              <w:rPr>
                <w:rFonts w:ascii="Book Antiqua" w:hAnsi="Book Antiqua" w:hint="eastAsia"/>
                <w:sz w:val="18"/>
                <w:szCs w:val="18"/>
              </w:rPr>
              <w:t>无</w:t>
            </w:r>
          </w:p>
        </w:tc>
      </w:tr>
      <w:tr w:rsidR="004837C2" w14:paraId="6D403F0B" w14:textId="77777777">
        <w:trPr>
          <w:jc w:val="center"/>
        </w:trPr>
        <w:tc>
          <w:tcPr>
            <w:tcW w:w="1583" w:type="dxa"/>
            <w:shd w:val="clear" w:color="auto" w:fill="F8F8F8"/>
            <w:vAlign w:val="center"/>
          </w:tcPr>
          <w:p w14:paraId="223B9519"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62D3AA7C" w14:textId="77777777" w:rsidR="004837C2" w:rsidRDefault="004837C2">
            <w:pPr>
              <w:rPr>
                <w:rFonts w:ascii="Book Antiqua" w:hAnsi="Book Antiqua"/>
                <w:sz w:val="18"/>
                <w:szCs w:val="18"/>
              </w:rPr>
            </w:pPr>
          </w:p>
        </w:tc>
      </w:tr>
    </w:tbl>
    <w:p w14:paraId="54BF8DB1" w14:textId="77777777" w:rsidR="004837C2" w:rsidRDefault="004837C2"/>
    <w:p w14:paraId="53ABB384" w14:textId="77777777" w:rsidR="004837C2" w:rsidRDefault="005F3D5F">
      <w:pPr>
        <w:pStyle w:val="3"/>
        <w:numPr>
          <w:ilvl w:val="2"/>
          <w:numId w:val="23"/>
        </w:numPr>
        <w:rPr>
          <w:rFonts w:ascii="黑体" w:eastAsia="黑体" w:hAnsi="黑体"/>
          <w:sz w:val="24"/>
          <w:szCs w:val="24"/>
        </w:rPr>
      </w:pPr>
      <w:bookmarkStart w:id="172" w:name="_Toc12719566"/>
      <w:r>
        <w:rPr>
          <w:rFonts w:ascii="黑体" w:eastAsia="黑体" w:hAnsi="黑体"/>
          <w:sz w:val="24"/>
          <w:szCs w:val="24"/>
        </w:rPr>
        <w:t>UC-</w:t>
      </w:r>
      <w:r>
        <w:rPr>
          <w:rFonts w:ascii="黑体" w:eastAsia="黑体" w:hAnsi="黑体" w:hint="eastAsia"/>
          <w:sz w:val="24"/>
          <w:szCs w:val="24"/>
        </w:rPr>
        <w:t>F</w:t>
      </w:r>
      <w:r>
        <w:rPr>
          <w:rFonts w:ascii="黑体" w:eastAsia="黑体" w:hAnsi="黑体"/>
          <w:sz w:val="24"/>
          <w:szCs w:val="24"/>
        </w:rPr>
        <w:t>41</w:t>
      </w:r>
      <w:r>
        <w:rPr>
          <w:rFonts w:ascii="黑体" w:eastAsia="黑体" w:hAnsi="黑体" w:hint="eastAsia"/>
          <w:sz w:val="24"/>
          <w:szCs w:val="24"/>
        </w:rPr>
        <w:t>.0 登录注册与密码相关</w:t>
      </w:r>
      <w:bookmarkEnd w:id="172"/>
    </w:p>
    <w:tbl>
      <w:tblPr>
        <w:tblW w:w="91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3"/>
        <w:gridCol w:w="7529"/>
      </w:tblGrid>
      <w:tr w:rsidR="004837C2" w14:paraId="79C5A0C0" w14:textId="77777777">
        <w:trPr>
          <w:jc w:val="center"/>
        </w:trPr>
        <w:tc>
          <w:tcPr>
            <w:tcW w:w="1583" w:type="dxa"/>
            <w:shd w:val="clear" w:color="auto" w:fill="F8F8F8"/>
            <w:vAlign w:val="center"/>
          </w:tcPr>
          <w:p w14:paraId="7D129E39" w14:textId="77777777" w:rsidR="004837C2" w:rsidRDefault="005F3D5F">
            <w:pPr>
              <w:rPr>
                <w:rFonts w:ascii="Book Antiqua" w:hAnsi="Book Antiqua"/>
                <w:b/>
                <w:color w:val="00B050"/>
                <w:sz w:val="18"/>
                <w:szCs w:val="18"/>
              </w:rPr>
            </w:pPr>
            <w:r>
              <w:rPr>
                <w:rFonts w:ascii="Book Antiqua" w:hAnsi="Book Antiqua"/>
                <w:b/>
                <w:color w:val="00B050"/>
                <w:sz w:val="18"/>
                <w:szCs w:val="18"/>
              </w:rPr>
              <w:t>用例</w:t>
            </w:r>
            <w:r>
              <w:rPr>
                <w:rFonts w:ascii="Book Antiqua" w:hAnsi="Book Antiqua"/>
                <w:b/>
                <w:color w:val="00B050"/>
                <w:sz w:val="18"/>
                <w:szCs w:val="18"/>
              </w:rPr>
              <w:t>ID</w:t>
            </w:r>
            <w:r>
              <w:rPr>
                <w:rFonts w:ascii="Book Antiqua" w:hAnsi="Book Antiqua"/>
                <w:b/>
                <w:color w:val="00B050"/>
                <w:sz w:val="18"/>
                <w:szCs w:val="18"/>
              </w:rPr>
              <w:t>号</w:t>
            </w:r>
          </w:p>
        </w:tc>
        <w:tc>
          <w:tcPr>
            <w:tcW w:w="7529" w:type="dxa"/>
          </w:tcPr>
          <w:p w14:paraId="4E4CF7A7" w14:textId="77777777" w:rsidR="004837C2" w:rsidRDefault="005F3D5F">
            <w:pPr>
              <w:rPr>
                <w:rFonts w:ascii="Book Antiqua" w:hAnsi="Book Antiqua"/>
                <w:b/>
                <w:color w:val="00B050"/>
                <w:sz w:val="18"/>
                <w:szCs w:val="18"/>
              </w:rPr>
            </w:pPr>
            <w:r>
              <w:rPr>
                <w:rFonts w:ascii="Book Antiqua" w:hAnsi="Book Antiqua"/>
                <w:b/>
                <w:color w:val="00B050"/>
                <w:sz w:val="18"/>
                <w:szCs w:val="18"/>
              </w:rPr>
              <w:t>UC-</w:t>
            </w:r>
            <w:r>
              <w:rPr>
                <w:rFonts w:ascii="Book Antiqua" w:hAnsi="Book Antiqua" w:hint="eastAsia"/>
                <w:b/>
                <w:color w:val="00B050"/>
                <w:sz w:val="18"/>
                <w:szCs w:val="18"/>
              </w:rPr>
              <w:t>F</w:t>
            </w:r>
            <w:r>
              <w:rPr>
                <w:rFonts w:ascii="Book Antiqua" w:hAnsi="Book Antiqua"/>
                <w:b/>
                <w:color w:val="00B050"/>
                <w:sz w:val="18"/>
                <w:szCs w:val="18"/>
              </w:rPr>
              <w:t>40</w:t>
            </w:r>
            <w:r>
              <w:rPr>
                <w:rFonts w:ascii="Book Antiqua" w:hAnsi="Book Antiqua" w:hint="eastAsia"/>
                <w:b/>
                <w:color w:val="00B050"/>
                <w:sz w:val="18"/>
                <w:szCs w:val="18"/>
              </w:rPr>
              <w:t>.0</w:t>
            </w:r>
          </w:p>
        </w:tc>
      </w:tr>
      <w:tr w:rsidR="004837C2" w14:paraId="438AC355" w14:textId="77777777">
        <w:trPr>
          <w:jc w:val="center"/>
        </w:trPr>
        <w:tc>
          <w:tcPr>
            <w:tcW w:w="1583" w:type="dxa"/>
            <w:shd w:val="clear" w:color="auto" w:fill="F8F8F8"/>
            <w:vAlign w:val="center"/>
          </w:tcPr>
          <w:p w14:paraId="2DB4D2D9" w14:textId="77777777" w:rsidR="004837C2" w:rsidRDefault="005F3D5F">
            <w:pPr>
              <w:rPr>
                <w:rFonts w:ascii="Book Antiqua" w:hAnsi="Book Antiqua"/>
                <w:sz w:val="18"/>
                <w:szCs w:val="18"/>
              </w:rPr>
            </w:pPr>
            <w:r>
              <w:rPr>
                <w:rFonts w:ascii="Book Antiqua" w:hAnsi="Book Antiqua"/>
                <w:sz w:val="18"/>
                <w:szCs w:val="18"/>
              </w:rPr>
              <w:t>用例名称</w:t>
            </w:r>
          </w:p>
        </w:tc>
        <w:tc>
          <w:tcPr>
            <w:tcW w:w="7529" w:type="dxa"/>
          </w:tcPr>
          <w:p w14:paraId="0D09944B" w14:textId="77777777" w:rsidR="004837C2" w:rsidRDefault="005F3D5F">
            <w:pPr>
              <w:rPr>
                <w:rFonts w:ascii="Book Antiqua" w:hAnsi="Book Antiqua"/>
                <w:sz w:val="18"/>
                <w:szCs w:val="18"/>
              </w:rPr>
            </w:pPr>
            <w:r>
              <w:rPr>
                <w:rFonts w:ascii="Verdana" w:hAnsi="Verdana" w:hint="eastAsia"/>
                <w:sz w:val="18"/>
                <w:szCs w:val="18"/>
              </w:rPr>
              <w:t>登录注册与密码相关</w:t>
            </w:r>
          </w:p>
        </w:tc>
      </w:tr>
      <w:tr w:rsidR="004837C2" w14:paraId="28AF62C1" w14:textId="77777777">
        <w:trPr>
          <w:jc w:val="center"/>
        </w:trPr>
        <w:tc>
          <w:tcPr>
            <w:tcW w:w="1583" w:type="dxa"/>
            <w:shd w:val="clear" w:color="auto" w:fill="F8F8F8"/>
            <w:vAlign w:val="center"/>
          </w:tcPr>
          <w:p w14:paraId="3D7475A9" w14:textId="77777777" w:rsidR="004837C2" w:rsidRDefault="005F3D5F">
            <w:pPr>
              <w:rPr>
                <w:rFonts w:ascii="Book Antiqua" w:hAnsi="Book Antiqua"/>
                <w:sz w:val="18"/>
                <w:szCs w:val="18"/>
              </w:rPr>
            </w:pPr>
            <w:r>
              <w:rPr>
                <w:rFonts w:ascii="Book Antiqua" w:hAnsi="Book Antiqua"/>
                <w:sz w:val="18"/>
                <w:szCs w:val="18"/>
              </w:rPr>
              <w:t>描述</w:t>
            </w:r>
          </w:p>
        </w:tc>
        <w:tc>
          <w:tcPr>
            <w:tcW w:w="7529" w:type="dxa"/>
          </w:tcPr>
          <w:p w14:paraId="37D2AFCF" w14:textId="77777777" w:rsidR="004837C2" w:rsidRDefault="005F3D5F">
            <w:pPr>
              <w:rPr>
                <w:rFonts w:ascii="Book Antiqua" w:hAnsi="Book Antiqua"/>
                <w:sz w:val="18"/>
                <w:szCs w:val="18"/>
              </w:rPr>
            </w:pPr>
            <w:r>
              <w:rPr>
                <w:rFonts w:ascii="宋体" w:hAnsi="宋体"/>
                <w:sz w:val="18"/>
                <w:szCs w:val="18"/>
              </w:rPr>
              <w:t>新增</w:t>
            </w:r>
            <w:r>
              <w:rPr>
                <w:rFonts w:ascii="宋体" w:hAnsi="宋体" w:hint="eastAsia"/>
                <w:sz w:val="18"/>
                <w:szCs w:val="18"/>
              </w:rPr>
              <w:t>登录页、注册页、重置密码、忘记密码页面功能</w:t>
            </w:r>
          </w:p>
        </w:tc>
      </w:tr>
      <w:tr w:rsidR="004837C2" w14:paraId="08205C82" w14:textId="77777777">
        <w:trPr>
          <w:jc w:val="center"/>
        </w:trPr>
        <w:tc>
          <w:tcPr>
            <w:tcW w:w="1583" w:type="dxa"/>
            <w:shd w:val="clear" w:color="auto" w:fill="F8F8F8"/>
            <w:vAlign w:val="center"/>
          </w:tcPr>
          <w:p w14:paraId="6B6C55AF"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者</w:t>
            </w:r>
          </w:p>
        </w:tc>
        <w:tc>
          <w:tcPr>
            <w:tcW w:w="7529" w:type="dxa"/>
          </w:tcPr>
          <w:p w14:paraId="36201708" w14:textId="77777777" w:rsidR="004837C2" w:rsidRDefault="005F3D5F">
            <w:pPr>
              <w:rPr>
                <w:rFonts w:ascii="宋体" w:hAnsi="宋体"/>
                <w:sz w:val="18"/>
                <w:szCs w:val="18"/>
              </w:rPr>
            </w:pPr>
            <w:r>
              <w:rPr>
                <w:rFonts w:ascii="宋体" w:hAnsi="宋体" w:hint="eastAsia"/>
                <w:sz w:val="18"/>
                <w:szCs w:val="18"/>
              </w:rPr>
              <w:t>伍胤俊</w:t>
            </w:r>
          </w:p>
        </w:tc>
      </w:tr>
      <w:tr w:rsidR="004837C2" w14:paraId="57927BEA" w14:textId="77777777">
        <w:trPr>
          <w:jc w:val="center"/>
        </w:trPr>
        <w:tc>
          <w:tcPr>
            <w:tcW w:w="1583" w:type="dxa"/>
            <w:shd w:val="clear" w:color="auto" w:fill="F8F8F8"/>
            <w:vAlign w:val="center"/>
          </w:tcPr>
          <w:p w14:paraId="5C89AF75" w14:textId="77777777" w:rsidR="004837C2" w:rsidRDefault="005F3D5F">
            <w:pPr>
              <w:rPr>
                <w:rFonts w:ascii="Book Antiqua" w:hAnsi="Book Antiqua"/>
                <w:sz w:val="18"/>
                <w:szCs w:val="18"/>
              </w:rPr>
            </w:pPr>
            <w:r>
              <w:rPr>
                <w:rFonts w:ascii="Book Antiqua" w:hAnsi="Book Antiqua" w:hint="eastAsia"/>
                <w:sz w:val="18"/>
                <w:szCs w:val="18"/>
              </w:rPr>
              <w:t>创建</w:t>
            </w:r>
            <w:r>
              <w:rPr>
                <w:rFonts w:ascii="Book Antiqua" w:hAnsi="Book Antiqua"/>
                <w:sz w:val="18"/>
                <w:szCs w:val="18"/>
              </w:rPr>
              <w:t>日期</w:t>
            </w:r>
          </w:p>
        </w:tc>
        <w:tc>
          <w:tcPr>
            <w:tcW w:w="7529" w:type="dxa"/>
          </w:tcPr>
          <w:p w14:paraId="291CF93E" w14:textId="77777777" w:rsidR="004837C2" w:rsidRDefault="005F3D5F">
            <w:pPr>
              <w:rPr>
                <w:rFonts w:ascii="宋体" w:hAnsi="宋体"/>
                <w:sz w:val="18"/>
                <w:szCs w:val="18"/>
              </w:rPr>
            </w:pPr>
            <w:r>
              <w:rPr>
                <w:rFonts w:ascii="宋体" w:hAnsi="宋体" w:hint="eastAsia"/>
                <w:sz w:val="18"/>
                <w:szCs w:val="18"/>
              </w:rPr>
              <w:t>2</w:t>
            </w:r>
            <w:r>
              <w:rPr>
                <w:rFonts w:ascii="宋体" w:hAnsi="宋体"/>
                <w:sz w:val="18"/>
                <w:szCs w:val="18"/>
              </w:rPr>
              <w:t>019</w:t>
            </w:r>
            <w:r>
              <w:rPr>
                <w:rFonts w:ascii="宋体" w:hAnsi="宋体" w:hint="eastAsia"/>
                <w:sz w:val="18"/>
                <w:szCs w:val="18"/>
              </w:rPr>
              <w:t>年</w:t>
            </w:r>
            <w:r>
              <w:rPr>
                <w:rFonts w:ascii="宋体" w:hAnsi="宋体"/>
                <w:sz w:val="18"/>
                <w:szCs w:val="18"/>
              </w:rPr>
              <w:t>3</w:t>
            </w:r>
            <w:r>
              <w:rPr>
                <w:rFonts w:ascii="宋体" w:hAnsi="宋体" w:hint="eastAsia"/>
                <w:sz w:val="18"/>
                <w:szCs w:val="18"/>
              </w:rPr>
              <w:t>月</w:t>
            </w:r>
            <w:r>
              <w:rPr>
                <w:rFonts w:ascii="宋体" w:hAnsi="宋体"/>
                <w:sz w:val="18"/>
                <w:szCs w:val="18"/>
              </w:rPr>
              <w:t>21</w:t>
            </w:r>
            <w:r>
              <w:rPr>
                <w:rFonts w:ascii="宋体" w:hAnsi="宋体" w:hint="eastAsia"/>
                <w:sz w:val="18"/>
                <w:szCs w:val="18"/>
              </w:rPr>
              <w:t>日</w:t>
            </w:r>
          </w:p>
        </w:tc>
      </w:tr>
      <w:tr w:rsidR="004837C2" w14:paraId="22E84A3A" w14:textId="77777777">
        <w:trPr>
          <w:jc w:val="center"/>
        </w:trPr>
        <w:tc>
          <w:tcPr>
            <w:tcW w:w="1583" w:type="dxa"/>
            <w:shd w:val="clear" w:color="auto" w:fill="F8F8F8"/>
            <w:vAlign w:val="center"/>
          </w:tcPr>
          <w:p w14:paraId="29A8A949" w14:textId="77777777" w:rsidR="004837C2" w:rsidRDefault="005F3D5F">
            <w:pPr>
              <w:rPr>
                <w:rFonts w:ascii="Book Antiqua" w:hAnsi="Book Antiqua"/>
                <w:sz w:val="18"/>
                <w:szCs w:val="18"/>
              </w:rPr>
            </w:pPr>
            <w:r>
              <w:rPr>
                <w:rFonts w:ascii="Book Antiqua" w:hAnsi="Book Antiqua" w:hint="eastAsia"/>
                <w:sz w:val="18"/>
                <w:szCs w:val="18"/>
              </w:rPr>
              <w:t>界面</w:t>
            </w:r>
            <w:r>
              <w:rPr>
                <w:rFonts w:ascii="Book Antiqua" w:hAnsi="Book Antiqua" w:hint="eastAsia"/>
                <w:sz w:val="18"/>
                <w:szCs w:val="18"/>
              </w:rPr>
              <w:t>/</w:t>
            </w:r>
            <w:r>
              <w:rPr>
                <w:rFonts w:ascii="Book Antiqua" w:hAnsi="Book Antiqua" w:hint="eastAsia"/>
                <w:sz w:val="18"/>
                <w:szCs w:val="18"/>
              </w:rPr>
              <w:t>原型图</w:t>
            </w:r>
          </w:p>
        </w:tc>
        <w:tc>
          <w:tcPr>
            <w:tcW w:w="7529" w:type="dxa"/>
          </w:tcPr>
          <w:p w14:paraId="467310DD" w14:textId="77777777" w:rsidR="004837C2" w:rsidRDefault="005F3D5F">
            <w:pPr>
              <w:jc w:val="center"/>
              <w:rPr>
                <w:rFonts w:ascii="宋体" w:hAnsi="宋体"/>
                <w:sz w:val="18"/>
                <w:szCs w:val="18"/>
              </w:rPr>
            </w:pPr>
            <w:r>
              <w:rPr>
                <w:noProof/>
              </w:rPr>
              <w:drawing>
                <wp:inline distT="0" distB="0" distL="0" distR="0" wp14:anchorId="0A79BCA8" wp14:editId="7B4733D9">
                  <wp:extent cx="3200400" cy="330835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205"/>
                          <a:stretch>
                            <a:fillRect/>
                          </a:stretch>
                        </pic:blipFill>
                        <pic:spPr>
                          <a:xfrm>
                            <a:off x="0" y="0"/>
                            <a:ext cx="3200564" cy="3308520"/>
                          </a:xfrm>
                          <a:prstGeom prst="rect">
                            <a:avLst/>
                          </a:prstGeom>
                        </pic:spPr>
                      </pic:pic>
                    </a:graphicData>
                  </a:graphic>
                </wp:inline>
              </w:drawing>
            </w:r>
          </w:p>
          <w:p w14:paraId="475AC2BB" w14:textId="77777777" w:rsidR="004837C2" w:rsidRDefault="005F3D5F">
            <w:pPr>
              <w:jc w:val="center"/>
              <w:rPr>
                <w:rFonts w:ascii="宋体" w:hAnsi="宋体"/>
                <w:sz w:val="18"/>
                <w:szCs w:val="18"/>
              </w:rPr>
            </w:pPr>
            <w:r>
              <w:rPr>
                <w:rFonts w:ascii="宋体" w:hAnsi="宋体" w:hint="eastAsia"/>
                <w:sz w:val="18"/>
                <w:szCs w:val="18"/>
              </w:rPr>
              <w:lastRenderedPageBreak/>
              <w:t>图</w:t>
            </w:r>
            <w:r>
              <w:rPr>
                <w:rFonts w:ascii="宋体" w:hAnsi="宋体"/>
                <w:sz w:val="18"/>
                <w:szCs w:val="18"/>
              </w:rPr>
              <w:t>41</w:t>
            </w:r>
            <w:r>
              <w:rPr>
                <w:rFonts w:ascii="宋体" w:hAnsi="宋体" w:hint="eastAsia"/>
                <w:sz w:val="18"/>
                <w:szCs w:val="18"/>
              </w:rPr>
              <w:t>.0.1</w:t>
            </w:r>
          </w:p>
          <w:p w14:paraId="7FED4E9B" w14:textId="77777777" w:rsidR="004837C2" w:rsidRDefault="005F3D5F">
            <w:pPr>
              <w:jc w:val="center"/>
              <w:rPr>
                <w:rFonts w:ascii="宋体" w:hAnsi="宋体"/>
                <w:sz w:val="18"/>
                <w:szCs w:val="18"/>
              </w:rPr>
            </w:pPr>
            <w:r>
              <w:rPr>
                <w:noProof/>
              </w:rPr>
              <w:drawing>
                <wp:inline distT="0" distB="0" distL="0" distR="0" wp14:anchorId="759CFC39" wp14:editId="2285023B">
                  <wp:extent cx="2825750" cy="48704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6"/>
                          <a:stretch>
                            <a:fillRect/>
                          </a:stretch>
                        </pic:blipFill>
                        <pic:spPr>
                          <a:xfrm>
                            <a:off x="0" y="0"/>
                            <a:ext cx="2825895" cy="4870700"/>
                          </a:xfrm>
                          <a:prstGeom prst="rect">
                            <a:avLst/>
                          </a:prstGeom>
                        </pic:spPr>
                      </pic:pic>
                    </a:graphicData>
                  </a:graphic>
                </wp:inline>
              </w:drawing>
            </w:r>
          </w:p>
          <w:p w14:paraId="4DED85DF"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41</w:t>
            </w:r>
            <w:r>
              <w:rPr>
                <w:rFonts w:ascii="宋体" w:hAnsi="宋体" w:hint="eastAsia"/>
                <w:sz w:val="18"/>
                <w:szCs w:val="18"/>
              </w:rPr>
              <w:t>.0.2</w:t>
            </w:r>
          </w:p>
          <w:p w14:paraId="2C3595B4" w14:textId="77777777" w:rsidR="004837C2" w:rsidRDefault="005F3D5F">
            <w:pPr>
              <w:jc w:val="center"/>
              <w:rPr>
                <w:rFonts w:ascii="宋体" w:hAnsi="宋体"/>
                <w:sz w:val="18"/>
                <w:szCs w:val="18"/>
              </w:rPr>
            </w:pPr>
            <w:r>
              <w:rPr>
                <w:noProof/>
              </w:rPr>
              <w:drawing>
                <wp:inline distT="0" distB="0" distL="0" distR="0" wp14:anchorId="63B35E15" wp14:editId="732D44DC">
                  <wp:extent cx="2952750" cy="2463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07"/>
                          <a:stretch>
                            <a:fillRect/>
                          </a:stretch>
                        </pic:blipFill>
                        <pic:spPr>
                          <a:xfrm>
                            <a:off x="0" y="0"/>
                            <a:ext cx="2952902" cy="2463927"/>
                          </a:xfrm>
                          <a:prstGeom prst="rect">
                            <a:avLst/>
                          </a:prstGeom>
                        </pic:spPr>
                      </pic:pic>
                    </a:graphicData>
                  </a:graphic>
                </wp:inline>
              </w:drawing>
            </w:r>
          </w:p>
          <w:p w14:paraId="1EBCDE21"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41</w:t>
            </w:r>
            <w:r>
              <w:rPr>
                <w:rFonts w:ascii="宋体" w:hAnsi="宋体" w:hint="eastAsia"/>
                <w:sz w:val="18"/>
                <w:szCs w:val="18"/>
              </w:rPr>
              <w:t>.0.</w:t>
            </w:r>
            <w:r>
              <w:rPr>
                <w:rFonts w:ascii="宋体" w:hAnsi="宋体"/>
                <w:sz w:val="18"/>
                <w:szCs w:val="18"/>
              </w:rPr>
              <w:t>3</w:t>
            </w:r>
          </w:p>
          <w:p w14:paraId="4EA25342" w14:textId="77777777" w:rsidR="004837C2" w:rsidRDefault="005F3D5F">
            <w:pPr>
              <w:jc w:val="center"/>
              <w:rPr>
                <w:rFonts w:ascii="宋体" w:hAnsi="宋体"/>
                <w:sz w:val="18"/>
                <w:szCs w:val="18"/>
              </w:rPr>
            </w:pPr>
            <w:r>
              <w:rPr>
                <w:noProof/>
              </w:rPr>
              <w:lastRenderedPageBreak/>
              <w:drawing>
                <wp:inline distT="0" distB="0" distL="0" distR="0" wp14:anchorId="2AB7A814" wp14:editId="62B7E05B">
                  <wp:extent cx="2984500" cy="2012950"/>
                  <wp:effectExtent l="0" t="0" r="6350"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08"/>
                          <a:stretch>
                            <a:fillRect/>
                          </a:stretch>
                        </pic:blipFill>
                        <pic:spPr>
                          <a:xfrm>
                            <a:off x="0" y="0"/>
                            <a:ext cx="2984653" cy="2013053"/>
                          </a:xfrm>
                          <a:prstGeom prst="rect">
                            <a:avLst/>
                          </a:prstGeom>
                        </pic:spPr>
                      </pic:pic>
                    </a:graphicData>
                  </a:graphic>
                </wp:inline>
              </w:drawing>
            </w:r>
          </w:p>
          <w:p w14:paraId="4460D874"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41</w:t>
            </w:r>
            <w:r>
              <w:rPr>
                <w:rFonts w:ascii="宋体" w:hAnsi="宋体" w:hint="eastAsia"/>
                <w:sz w:val="18"/>
                <w:szCs w:val="18"/>
              </w:rPr>
              <w:t>.0.</w:t>
            </w:r>
            <w:r>
              <w:rPr>
                <w:rFonts w:ascii="宋体" w:hAnsi="宋体"/>
                <w:sz w:val="18"/>
                <w:szCs w:val="18"/>
              </w:rPr>
              <w:t>4</w:t>
            </w:r>
          </w:p>
          <w:p w14:paraId="525CACF0" w14:textId="77777777" w:rsidR="004837C2" w:rsidRDefault="005F3D5F">
            <w:pPr>
              <w:jc w:val="center"/>
              <w:rPr>
                <w:rFonts w:ascii="宋体" w:hAnsi="宋体"/>
                <w:sz w:val="18"/>
                <w:szCs w:val="18"/>
              </w:rPr>
            </w:pPr>
            <w:r>
              <w:rPr>
                <w:noProof/>
              </w:rPr>
              <w:drawing>
                <wp:inline distT="0" distB="0" distL="0" distR="0" wp14:anchorId="4326DBC6" wp14:editId="44CA172B">
                  <wp:extent cx="3098800" cy="2838450"/>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209"/>
                          <a:stretch>
                            <a:fillRect/>
                          </a:stretch>
                        </pic:blipFill>
                        <pic:spPr>
                          <a:xfrm>
                            <a:off x="0" y="0"/>
                            <a:ext cx="3098959" cy="2838596"/>
                          </a:xfrm>
                          <a:prstGeom prst="rect">
                            <a:avLst/>
                          </a:prstGeom>
                        </pic:spPr>
                      </pic:pic>
                    </a:graphicData>
                  </a:graphic>
                </wp:inline>
              </w:drawing>
            </w:r>
          </w:p>
          <w:p w14:paraId="48634203" w14:textId="77777777" w:rsidR="004837C2" w:rsidRDefault="005F3D5F">
            <w:pPr>
              <w:jc w:val="center"/>
              <w:rPr>
                <w:rFonts w:ascii="宋体" w:hAnsi="宋体"/>
                <w:sz w:val="18"/>
                <w:szCs w:val="18"/>
              </w:rPr>
            </w:pPr>
            <w:r>
              <w:rPr>
                <w:rFonts w:ascii="宋体" w:hAnsi="宋体" w:hint="eastAsia"/>
                <w:sz w:val="18"/>
                <w:szCs w:val="18"/>
              </w:rPr>
              <w:t>图</w:t>
            </w:r>
            <w:r>
              <w:rPr>
                <w:rFonts w:ascii="宋体" w:hAnsi="宋体"/>
                <w:sz w:val="18"/>
                <w:szCs w:val="18"/>
              </w:rPr>
              <w:t>41</w:t>
            </w:r>
            <w:r>
              <w:rPr>
                <w:rFonts w:ascii="宋体" w:hAnsi="宋体" w:hint="eastAsia"/>
                <w:sz w:val="18"/>
                <w:szCs w:val="18"/>
              </w:rPr>
              <w:t>.0.</w:t>
            </w:r>
            <w:r>
              <w:rPr>
                <w:rFonts w:ascii="宋体" w:hAnsi="宋体"/>
                <w:sz w:val="18"/>
                <w:szCs w:val="18"/>
              </w:rPr>
              <w:t>5</w:t>
            </w:r>
          </w:p>
        </w:tc>
      </w:tr>
      <w:tr w:rsidR="004837C2" w14:paraId="2B68572C" w14:textId="77777777">
        <w:trPr>
          <w:jc w:val="center"/>
        </w:trPr>
        <w:tc>
          <w:tcPr>
            <w:tcW w:w="1583" w:type="dxa"/>
            <w:shd w:val="clear" w:color="auto" w:fill="F8F8F8"/>
            <w:vAlign w:val="center"/>
          </w:tcPr>
          <w:p w14:paraId="44746471" w14:textId="77777777" w:rsidR="004837C2" w:rsidRDefault="005F3D5F">
            <w:pPr>
              <w:rPr>
                <w:rFonts w:ascii="Book Antiqua" w:hAnsi="Book Antiqua"/>
                <w:sz w:val="18"/>
                <w:szCs w:val="18"/>
              </w:rPr>
            </w:pPr>
            <w:r>
              <w:rPr>
                <w:rFonts w:ascii="Book Antiqua" w:hAnsi="Book Antiqua"/>
                <w:sz w:val="18"/>
                <w:szCs w:val="18"/>
              </w:rPr>
              <w:lastRenderedPageBreak/>
              <w:t>前置条件</w:t>
            </w:r>
          </w:p>
        </w:tc>
        <w:tc>
          <w:tcPr>
            <w:tcW w:w="7529" w:type="dxa"/>
          </w:tcPr>
          <w:p w14:paraId="403E26EE" w14:textId="77777777" w:rsidR="004837C2" w:rsidRDefault="004837C2">
            <w:pPr>
              <w:rPr>
                <w:rFonts w:ascii="Book Antiqua" w:hAnsi="Book Antiqua"/>
                <w:sz w:val="18"/>
                <w:szCs w:val="18"/>
              </w:rPr>
            </w:pPr>
          </w:p>
        </w:tc>
      </w:tr>
      <w:tr w:rsidR="004837C2" w14:paraId="775A5C48" w14:textId="77777777">
        <w:trPr>
          <w:jc w:val="center"/>
        </w:trPr>
        <w:tc>
          <w:tcPr>
            <w:tcW w:w="1583" w:type="dxa"/>
            <w:shd w:val="clear" w:color="auto" w:fill="F8F8F8"/>
            <w:vAlign w:val="center"/>
          </w:tcPr>
          <w:p w14:paraId="5CE4FD3D" w14:textId="77777777" w:rsidR="004837C2" w:rsidRDefault="005F3D5F">
            <w:pPr>
              <w:rPr>
                <w:rFonts w:ascii="Book Antiqua" w:hAnsi="Book Antiqua"/>
                <w:sz w:val="18"/>
                <w:szCs w:val="18"/>
              </w:rPr>
            </w:pPr>
            <w:r>
              <w:rPr>
                <w:rFonts w:ascii="Book Antiqua" w:hAnsi="Book Antiqua" w:hint="eastAsia"/>
                <w:sz w:val="18"/>
                <w:szCs w:val="18"/>
              </w:rPr>
              <w:t>输入</w:t>
            </w:r>
          </w:p>
        </w:tc>
        <w:tc>
          <w:tcPr>
            <w:tcW w:w="7529" w:type="dxa"/>
          </w:tcPr>
          <w:p w14:paraId="57D3E739" w14:textId="77777777" w:rsidR="004837C2" w:rsidRDefault="004837C2">
            <w:pPr>
              <w:rPr>
                <w:rFonts w:ascii="Book Antiqua" w:hAnsi="Book Antiqua"/>
                <w:sz w:val="18"/>
                <w:szCs w:val="18"/>
              </w:rPr>
            </w:pPr>
          </w:p>
        </w:tc>
      </w:tr>
      <w:tr w:rsidR="004837C2" w14:paraId="0A276BCF" w14:textId="77777777">
        <w:trPr>
          <w:jc w:val="center"/>
        </w:trPr>
        <w:tc>
          <w:tcPr>
            <w:tcW w:w="1583" w:type="dxa"/>
            <w:shd w:val="clear" w:color="auto" w:fill="F8F8F8"/>
            <w:vAlign w:val="center"/>
          </w:tcPr>
          <w:p w14:paraId="6093298B" w14:textId="77777777" w:rsidR="004837C2" w:rsidRDefault="005F3D5F">
            <w:pPr>
              <w:rPr>
                <w:rFonts w:ascii="Book Antiqua" w:hAnsi="Book Antiqua"/>
                <w:sz w:val="18"/>
                <w:szCs w:val="18"/>
              </w:rPr>
            </w:pPr>
            <w:r>
              <w:rPr>
                <w:rFonts w:ascii="Book Antiqua" w:hAnsi="Book Antiqua" w:hint="eastAsia"/>
                <w:sz w:val="18"/>
                <w:szCs w:val="18"/>
              </w:rPr>
              <w:t>输出</w:t>
            </w:r>
          </w:p>
        </w:tc>
        <w:tc>
          <w:tcPr>
            <w:tcW w:w="7529" w:type="dxa"/>
          </w:tcPr>
          <w:p w14:paraId="08ADAF36" w14:textId="77777777" w:rsidR="004837C2" w:rsidRDefault="004837C2">
            <w:pPr>
              <w:rPr>
                <w:rFonts w:ascii="Book Antiqua" w:hAnsi="Book Antiqua"/>
                <w:sz w:val="18"/>
                <w:szCs w:val="18"/>
              </w:rPr>
            </w:pPr>
          </w:p>
        </w:tc>
      </w:tr>
      <w:tr w:rsidR="004837C2" w14:paraId="0948D18F" w14:textId="77777777">
        <w:trPr>
          <w:trHeight w:val="3103"/>
          <w:jc w:val="center"/>
        </w:trPr>
        <w:tc>
          <w:tcPr>
            <w:tcW w:w="1583" w:type="dxa"/>
            <w:shd w:val="clear" w:color="auto" w:fill="F8F8F8"/>
            <w:vAlign w:val="center"/>
          </w:tcPr>
          <w:p w14:paraId="255F98BA" w14:textId="77777777" w:rsidR="004837C2" w:rsidRDefault="005F3D5F">
            <w:pPr>
              <w:rPr>
                <w:rFonts w:ascii="Book Antiqua" w:hAnsi="Book Antiqua"/>
                <w:sz w:val="18"/>
                <w:szCs w:val="18"/>
              </w:rPr>
            </w:pPr>
            <w:r>
              <w:rPr>
                <w:rFonts w:ascii="Book Antiqua" w:hAnsi="Book Antiqua"/>
                <w:sz w:val="18"/>
                <w:szCs w:val="18"/>
              </w:rPr>
              <w:t>主干过程</w:t>
            </w:r>
          </w:p>
        </w:tc>
        <w:tc>
          <w:tcPr>
            <w:tcW w:w="7529" w:type="dxa"/>
          </w:tcPr>
          <w:p w14:paraId="5F72D7B5" w14:textId="77777777" w:rsidR="004837C2" w:rsidRDefault="005F3D5F">
            <w:pPr>
              <w:rPr>
                <w:rFonts w:ascii="Book Antiqua" w:hAnsi="Book Antiqua"/>
                <w:b/>
                <w:sz w:val="18"/>
                <w:szCs w:val="18"/>
              </w:rPr>
            </w:pPr>
            <w:r>
              <w:rPr>
                <w:rFonts w:ascii="Book Antiqua" w:hAnsi="Book Antiqua" w:hint="eastAsia"/>
                <w:b/>
                <w:sz w:val="18"/>
                <w:szCs w:val="18"/>
              </w:rPr>
              <w:t>描述</w:t>
            </w:r>
          </w:p>
          <w:p w14:paraId="53CA272D" w14:textId="77777777" w:rsidR="004837C2" w:rsidRDefault="005F3D5F">
            <w:pPr>
              <w:pStyle w:val="afb"/>
              <w:numPr>
                <w:ilvl w:val="0"/>
                <w:numId w:val="64"/>
              </w:numPr>
              <w:rPr>
                <w:rFonts w:ascii="Book Antiqua" w:hAnsi="Book Antiqua"/>
                <w:color w:val="FF0000"/>
                <w:sz w:val="18"/>
                <w:szCs w:val="18"/>
              </w:rPr>
            </w:pPr>
            <w:r>
              <w:rPr>
                <w:rFonts w:ascii="Book Antiqua" w:hAnsi="Book Antiqua"/>
                <w:color w:val="000000" w:themeColor="text1"/>
                <w:sz w:val="18"/>
                <w:szCs w:val="18"/>
              </w:rPr>
              <w:t>新增</w:t>
            </w:r>
            <w:r>
              <w:rPr>
                <w:rFonts w:ascii="宋体" w:hAnsi="宋体" w:hint="eastAsia"/>
                <w:sz w:val="18"/>
                <w:szCs w:val="18"/>
              </w:rPr>
              <w:t>登录页、注册页、重置密码、忘记密码页面</w:t>
            </w:r>
            <w:r>
              <w:rPr>
                <w:rFonts w:ascii="Book Antiqua" w:hAnsi="Book Antiqua" w:hint="eastAsia"/>
                <w:color w:val="000000" w:themeColor="text1"/>
                <w:sz w:val="18"/>
                <w:szCs w:val="18"/>
              </w:rPr>
              <w:t>功能</w:t>
            </w:r>
            <w:r>
              <w:rPr>
                <w:rFonts w:ascii="Book Antiqua" w:hAnsi="Book Antiqua"/>
                <w:color w:val="000000" w:themeColor="text1"/>
                <w:sz w:val="18"/>
                <w:szCs w:val="18"/>
              </w:rPr>
              <w:t>。</w:t>
            </w:r>
          </w:p>
          <w:p w14:paraId="0D4DBCD2" w14:textId="77777777" w:rsidR="004837C2" w:rsidRDefault="005F3D5F">
            <w:pPr>
              <w:rPr>
                <w:rFonts w:ascii="Book Antiqua" w:hAnsi="Book Antiqua"/>
                <w:b/>
                <w:sz w:val="18"/>
                <w:szCs w:val="18"/>
              </w:rPr>
            </w:pPr>
            <w:r>
              <w:rPr>
                <w:rFonts w:ascii="Book Antiqua" w:hAnsi="Book Antiqua" w:hint="eastAsia"/>
                <w:b/>
                <w:sz w:val="18"/>
                <w:szCs w:val="18"/>
              </w:rPr>
              <w:t>过程</w:t>
            </w:r>
          </w:p>
          <w:p w14:paraId="7A518519" w14:textId="77777777" w:rsidR="004837C2" w:rsidRDefault="005F3D5F">
            <w:pPr>
              <w:pStyle w:val="afb"/>
              <w:numPr>
                <w:ilvl w:val="0"/>
                <w:numId w:val="64"/>
              </w:numPr>
              <w:rPr>
                <w:rFonts w:ascii="Book Antiqua" w:hAnsi="Book Antiqua"/>
                <w:color w:val="FF0000"/>
                <w:sz w:val="18"/>
                <w:szCs w:val="18"/>
              </w:rPr>
            </w:pPr>
            <w:r>
              <w:rPr>
                <w:rFonts w:ascii="Book Antiqua" w:hAnsi="Book Antiqua" w:hint="eastAsia"/>
                <w:sz w:val="18"/>
                <w:szCs w:val="18"/>
              </w:rPr>
              <w:t>填写信息注册账户。忘记密码通过邮箱与短信进行找回。通过正确的账户密码进行登录到首页。</w:t>
            </w:r>
          </w:p>
          <w:p w14:paraId="246C14DB" w14:textId="77777777" w:rsidR="004837C2" w:rsidRDefault="005F3D5F">
            <w:pPr>
              <w:rPr>
                <w:rFonts w:ascii="Book Antiqua" w:hAnsi="Book Antiqua"/>
                <w:b/>
                <w:color w:val="000000" w:themeColor="text1"/>
                <w:sz w:val="18"/>
                <w:szCs w:val="18"/>
              </w:rPr>
            </w:pPr>
            <w:r>
              <w:rPr>
                <w:rFonts w:ascii="Book Antiqua" w:hAnsi="Book Antiqua" w:hint="eastAsia"/>
                <w:b/>
                <w:color w:val="000000" w:themeColor="text1"/>
                <w:sz w:val="18"/>
                <w:szCs w:val="18"/>
              </w:rPr>
              <w:t>规则</w:t>
            </w:r>
            <w:r>
              <w:rPr>
                <w:rFonts w:ascii="Book Antiqua" w:hAnsi="Book Antiqua" w:hint="eastAsia"/>
                <w:b/>
                <w:color w:val="000000" w:themeColor="text1"/>
                <w:sz w:val="18"/>
                <w:szCs w:val="18"/>
              </w:rPr>
              <w:t xml:space="preserve"> </w:t>
            </w:r>
          </w:p>
          <w:p w14:paraId="6168EA4D" w14:textId="77777777" w:rsidR="004837C2" w:rsidRDefault="005F3D5F">
            <w:pPr>
              <w:pStyle w:val="afb"/>
              <w:numPr>
                <w:ilvl w:val="0"/>
                <w:numId w:val="64"/>
              </w:numPr>
              <w:rPr>
                <w:rFonts w:ascii="Book Antiqua" w:hAnsi="Book Antiqua"/>
                <w:color w:val="FF0000"/>
                <w:sz w:val="18"/>
                <w:szCs w:val="18"/>
              </w:rPr>
            </w:pPr>
            <w:r>
              <w:rPr>
                <w:rFonts w:ascii="Book Antiqua" w:hAnsi="Book Antiqua" w:hint="eastAsia"/>
                <w:color w:val="000000" w:themeColor="text1"/>
                <w:sz w:val="18"/>
                <w:szCs w:val="18"/>
              </w:rPr>
              <w:t>登录页，如图</w:t>
            </w:r>
            <w:r>
              <w:rPr>
                <w:rFonts w:ascii="Book Antiqua" w:hAnsi="Book Antiqua" w:hint="eastAsia"/>
                <w:color w:val="000000" w:themeColor="text1"/>
                <w:sz w:val="18"/>
                <w:szCs w:val="18"/>
              </w:rPr>
              <w:t>4</w:t>
            </w:r>
            <w:r>
              <w:rPr>
                <w:rFonts w:ascii="Book Antiqua" w:hAnsi="Book Antiqua"/>
                <w:color w:val="000000" w:themeColor="text1"/>
                <w:sz w:val="18"/>
                <w:szCs w:val="18"/>
              </w:rPr>
              <w:t>1.0.1</w:t>
            </w:r>
            <w:r>
              <w:rPr>
                <w:rFonts w:ascii="Book Antiqua" w:hAnsi="Book Antiqua" w:hint="eastAsia"/>
                <w:color w:val="000000" w:themeColor="text1"/>
                <w:sz w:val="18"/>
                <w:szCs w:val="18"/>
              </w:rPr>
              <w:t>。可以通过用户名、邮箱号、手机号进行登录。登录需要进行拼图验证（验证方式可替换）；</w:t>
            </w:r>
          </w:p>
          <w:p w14:paraId="10F17686"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支持保存密码下次登录；</w:t>
            </w:r>
          </w:p>
          <w:p w14:paraId="1A5CB166" w14:textId="77777777" w:rsidR="004837C2" w:rsidRDefault="005F3D5F">
            <w:pPr>
              <w:pStyle w:val="afb"/>
              <w:ind w:left="360"/>
              <w:rPr>
                <w:rFonts w:ascii="Book Antiqua" w:hAnsi="Book Antiqua"/>
                <w:color w:val="FF0000"/>
                <w:sz w:val="18"/>
                <w:szCs w:val="18"/>
              </w:rPr>
            </w:pPr>
            <w:r>
              <w:rPr>
                <w:rFonts w:ascii="Book Antiqua" w:hAnsi="Book Antiqua" w:hint="eastAsia"/>
                <w:color w:val="000000" w:themeColor="text1"/>
                <w:sz w:val="18"/>
                <w:szCs w:val="18"/>
              </w:rPr>
              <w:t>可以去注册或者忘记密码，进行找回密码；</w:t>
            </w:r>
          </w:p>
          <w:p w14:paraId="710E4ACD" w14:textId="77777777" w:rsidR="004837C2" w:rsidRDefault="004837C2">
            <w:pPr>
              <w:pStyle w:val="afb"/>
              <w:ind w:left="360"/>
              <w:rPr>
                <w:rFonts w:ascii="Book Antiqua" w:hAnsi="Book Antiqua"/>
                <w:color w:val="FF0000"/>
                <w:sz w:val="18"/>
                <w:szCs w:val="18"/>
              </w:rPr>
            </w:pPr>
          </w:p>
          <w:p w14:paraId="4C5895E1" w14:textId="77777777" w:rsidR="004837C2" w:rsidRDefault="005F3D5F">
            <w:pPr>
              <w:pStyle w:val="afb"/>
              <w:numPr>
                <w:ilvl w:val="0"/>
                <w:numId w:val="64"/>
              </w:numPr>
              <w:rPr>
                <w:rFonts w:ascii="Book Antiqua" w:hAnsi="Book Antiqua"/>
                <w:color w:val="FF0000"/>
                <w:sz w:val="18"/>
                <w:szCs w:val="18"/>
              </w:rPr>
            </w:pPr>
            <w:r>
              <w:rPr>
                <w:rFonts w:ascii="Book Antiqua" w:hAnsi="Book Antiqua" w:hint="eastAsia"/>
                <w:color w:val="000000" w:themeColor="text1"/>
                <w:sz w:val="18"/>
                <w:szCs w:val="18"/>
              </w:rPr>
              <w:lastRenderedPageBreak/>
              <w:t>注册页，如图</w:t>
            </w:r>
            <w:r>
              <w:rPr>
                <w:rFonts w:ascii="Book Antiqua" w:hAnsi="Book Antiqua" w:hint="eastAsia"/>
                <w:color w:val="000000" w:themeColor="text1"/>
                <w:sz w:val="18"/>
                <w:szCs w:val="18"/>
              </w:rPr>
              <w:t>4</w:t>
            </w:r>
            <w:r>
              <w:rPr>
                <w:rFonts w:ascii="Book Antiqua" w:hAnsi="Book Antiqua"/>
                <w:color w:val="000000" w:themeColor="text1"/>
                <w:sz w:val="18"/>
                <w:szCs w:val="18"/>
              </w:rPr>
              <w:t>1.0.2</w:t>
            </w:r>
            <w:r>
              <w:rPr>
                <w:rFonts w:ascii="Book Antiqua" w:hAnsi="Book Antiqua" w:hint="eastAsia"/>
                <w:color w:val="000000" w:themeColor="text1"/>
                <w:sz w:val="18"/>
                <w:szCs w:val="18"/>
              </w:rPr>
              <w:t>。</w:t>
            </w:r>
          </w:p>
          <w:p w14:paraId="7D7AB8DE"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填写信息有误时进行友好提示，如：</w:t>
            </w:r>
          </w:p>
          <w:p w14:paraId="68131E92"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“用户名须大于</w:t>
            </w:r>
            <w:r>
              <w:rPr>
                <w:rFonts w:ascii="Book Antiqua" w:hAnsi="Book Antiqua" w:hint="eastAsia"/>
                <w:color w:val="000000" w:themeColor="text1"/>
                <w:sz w:val="18"/>
                <w:szCs w:val="18"/>
              </w:rPr>
              <w:t>5</w:t>
            </w:r>
            <w:r>
              <w:rPr>
                <w:rFonts w:ascii="Book Antiqua" w:hAnsi="Book Antiqua" w:hint="eastAsia"/>
                <w:color w:val="000000" w:themeColor="text1"/>
                <w:sz w:val="18"/>
                <w:szCs w:val="18"/>
              </w:rPr>
              <w:t>位，支持字母、下划线和数字”</w:t>
            </w:r>
          </w:p>
          <w:p w14:paraId="4088C60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“密码须大于</w:t>
            </w:r>
            <w:r>
              <w:rPr>
                <w:rFonts w:ascii="Book Antiqua" w:hAnsi="Book Antiqua"/>
                <w:color w:val="000000" w:themeColor="text1"/>
                <w:sz w:val="18"/>
                <w:szCs w:val="18"/>
              </w:rPr>
              <w:t>8</w:t>
            </w:r>
            <w:r>
              <w:rPr>
                <w:rFonts w:ascii="Book Antiqua" w:hAnsi="Book Antiqua" w:hint="eastAsia"/>
                <w:color w:val="000000" w:themeColor="text1"/>
                <w:sz w:val="18"/>
                <w:szCs w:val="18"/>
              </w:rPr>
              <w:t>位，必须包含数字、小写字母、大写字母或特殊字符”</w:t>
            </w:r>
          </w:p>
          <w:p w14:paraId="5A226943"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“无效的邮箱地址”</w:t>
            </w:r>
            <w:r>
              <w:rPr>
                <w:rFonts w:ascii="Book Antiqua" w:hAnsi="Book Antiqua" w:hint="eastAsia"/>
                <w:color w:val="000000" w:themeColor="text1"/>
                <w:sz w:val="18"/>
                <w:szCs w:val="18"/>
              </w:rPr>
              <w:t xml:space="preserve"> </w:t>
            </w:r>
          </w:p>
          <w:p w14:paraId="752D244D"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“无效的手机号码”</w:t>
            </w:r>
          </w:p>
          <w:p w14:paraId="5FD68C91"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“联系人姓名须等于或大于</w:t>
            </w:r>
            <w:r>
              <w:rPr>
                <w:rFonts w:ascii="Book Antiqua" w:hAnsi="Book Antiqua" w:hint="eastAsia"/>
                <w:color w:val="000000" w:themeColor="text1"/>
                <w:sz w:val="18"/>
                <w:szCs w:val="18"/>
              </w:rPr>
              <w:t>2</w:t>
            </w:r>
            <w:r>
              <w:rPr>
                <w:rFonts w:ascii="Book Antiqua" w:hAnsi="Book Antiqua" w:hint="eastAsia"/>
                <w:color w:val="000000" w:themeColor="text1"/>
                <w:sz w:val="18"/>
                <w:szCs w:val="18"/>
              </w:rPr>
              <w:t>位，不能输入特殊字符”</w:t>
            </w:r>
          </w:p>
          <w:p w14:paraId="44DB7469"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“公司名称须等于或大于</w:t>
            </w:r>
            <w:r>
              <w:rPr>
                <w:rFonts w:ascii="Book Antiqua" w:hAnsi="Book Antiqua" w:hint="eastAsia"/>
                <w:color w:val="000000" w:themeColor="text1"/>
                <w:sz w:val="18"/>
                <w:szCs w:val="18"/>
              </w:rPr>
              <w:t>3</w:t>
            </w:r>
            <w:r>
              <w:rPr>
                <w:rFonts w:ascii="Book Antiqua" w:hAnsi="Book Antiqua" w:hint="eastAsia"/>
                <w:color w:val="000000" w:themeColor="text1"/>
                <w:sz w:val="18"/>
                <w:szCs w:val="18"/>
              </w:rPr>
              <w:t>位，支持汉字、字母、数字和部分字符”</w:t>
            </w:r>
          </w:p>
          <w:p w14:paraId="320DC2E7"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（略）</w:t>
            </w:r>
          </w:p>
          <w:p w14:paraId="54FADAD4" w14:textId="77777777" w:rsidR="004837C2" w:rsidRDefault="004837C2">
            <w:pPr>
              <w:pStyle w:val="afb"/>
              <w:ind w:left="360"/>
              <w:rPr>
                <w:rFonts w:ascii="Book Antiqua" w:hAnsi="Book Antiqua"/>
                <w:color w:val="000000" w:themeColor="text1"/>
                <w:sz w:val="18"/>
                <w:szCs w:val="18"/>
              </w:rPr>
            </w:pPr>
          </w:p>
          <w:p w14:paraId="36A9D8B9"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注册协议待业务提供，以弹出层进行展示，</w:t>
            </w:r>
          </w:p>
          <w:p w14:paraId="2CEC05A7"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如有账户密码，可以点击右上角超链接跳转到登录页；</w:t>
            </w:r>
          </w:p>
          <w:p w14:paraId="75A1A657"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账户名、邮箱、手机号要求保证唯一性；</w:t>
            </w:r>
          </w:p>
          <w:p w14:paraId="55774D2B" w14:textId="77777777" w:rsidR="004837C2" w:rsidRDefault="005F3D5F">
            <w:pPr>
              <w:pStyle w:val="afb"/>
              <w:ind w:left="360"/>
              <w:rPr>
                <w:rFonts w:ascii="Book Antiqua" w:hAnsi="Book Antiqua"/>
                <w:color w:val="000000" w:themeColor="text1"/>
                <w:sz w:val="18"/>
                <w:szCs w:val="18"/>
              </w:rPr>
            </w:pPr>
            <w:r>
              <w:rPr>
                <w:rFonts w:ascii="Book Antiqua" w:hAnsi="Book Antiqua" w:hint="eastAsia"/>
                <w:color w:val="000000" w:themeColor="text1"/>
                <w:sz w:val="18"/>
                <w:szCs w:val="18"/>
              </w:rPr>
              <w:t>提示：“已被注册的账户”、“已被注册的邮箱”、“已被注册的手机号”；</w:t>
            </w:r>
          </w:p>
          <w:p w14:paraId="5CD8444F" w14:textId="77777777" w:rsidR="004837C2" w:rsidRDefault="004837C2">
            <w:pPr>
              <w:pStyle w:val="afb"/>
              <w:ind w:left="360"/>
              <w:rPr>
                <w:rFonts w:ascii="Book Antiqua" w:hAnsi="Book Antiqua"/>
                <w:color w:val="FF0000"/>
                <w:sz w:val="18"/>
                <w:szCs w:val="18"/>
              </w:rPr>
            </w:pPr>
          </w:p>
          <w:p w14:paraId="6FC174CC" w14:textId="77777777" w:rsidR="004837C2" w:rsidRDefault="004837C2">
            <w:pPr>
              <w:pStyle w:val="afb"/>
              <w:rPr>
                <w:rFonts w:ascii="Book Antiqua" w:hAnsi="Book Antiqua"/>
                <w:color w:val="FF0000"/>
                <w:sz w:val="18"/>
                <w:szCs w:val="18"/>
              </w:rPr>
            </w:pPr>
          </w:p>
          <w:p w14:paraId="6BAA97BD" w14:textId="77777777" w:rsidR="004837C2" w:rsidRDefault="005F3D5F">
            <w:pPr>
              <w:pStyle w:val="afb"/>
              <w:numPr>
                <w:ilvl w:val="0"/>
                <w:numId w:val="64"/>
              </w:numPr>
              <w:rPr>
                <w:rFonts w:ascii="Book Antiqua" w:hAnsi="Book Antiqua"/>
                <w:sz w:val="18"/>
                <w:szCs w:val="18"/>
              </w:rPr>
            </w:pPr>
            <w:r>
              <w:rPr>
                <w:rFonts w:ascii="Book Antiqua" w:hAnsi="Book Antiqua" w:hint="eastAsia"/>
                <w:sz w:val="18"/>
                <w:szCs w:val="18"/>
              </w:rPr>
              <w:t>通过邮箱进行找回密码，如图</w:t>
            </w:r>
            <w:r>
              <w:rPr>
                <w:rFonts w:ascii="Book Antiqua" w:hAnsi="Book Antiqua" w:hint="eastAsia"/>
                <w:sz w:val="18"/>
                <w:szCs w:val="18"/>
              </w:rPr>
              <w:t>4</w:t>
            </w:r>
            <w:r>
              <w:rPr>
                <w:rFonts w:ascii="Book Antiqua" w:hAnsi="Book Antiqua"/>
                <w:sz w:val="18"/>
                <w:szCs w:val="18"/>
              </w:rPr>
              <w:t>1.0.3</w:t>
            </w:r>
            <w:r>
              <w:rPr>
                <w:rFonts w:ascii="Book Antiqua" w:hAnsi="Book Antiqua" w:hint="eastAsia"/>
                <w:sz w:val="18"/>
                <w:szCs w:val="18"/>
              </w:rPr>
              <w:t>，图</w:t>
            </w:r>
            <w:r>
              <w:rPr>
                <w:rFonts w:ascii="Book Antiqua" w:hAnsi="Book Antiqua" w:hint="eastAsia"/>
                <w:sz w:val="18"/>
                <w:szCs w:val="18"/>
              </w:rPr>
              <w:t>4</w:t>
            </w:r>
            <w:r>
              <w:rPr>
                <w:rFonts w:ascii="Book Antiqua" w:hAnsi="Book Antiqua"/>
                <w:sz w:val="18"/>
                <w:szCs w:val="18"/>
              </w:rPr>
              <w:t>1.0.4</w:t>
            </w:r>
            <w:r>
              <w:rPr>
                <w:rFonts w:ascii="Book Antiqua" w:hAnsi="Book Antiqua" w:hint="eastAsia"/>
                <w:sz w:val="18"/>
                <w:szCs w:val="18"/>
              </w:rPr>
              <w:t>；</w:t>
            </w:r>
          </w:p>
          <w:p w14:paraId="0A8C2194" w14:textId="77777777" w:rsidR="004837C2" w:rsidRDefault="005F3D5F">
            <w:pPr>
              <w:pStyle w:val="afb"/>
              <w:ind w:left="360"/>
              <w:rPr>
                <w:rFonts w:ascii="Book Antiqua" w:hAnsi="Book Antiqua"/>
                <w:sz w:val="18"/>
                <w:szCs w:val="18"/>
              </w:rPr>
            </w:pPr>
            <w:r>
              <w:rPr>
                <w:rFonts w:ascii="Book Antiqua" w:hAnsi="Book Antiqua" w:hint="eastAsia"/>
                <w:sz w:val="18"/>
                <w:szCs w:val="18"/>
              </w:rPr>
              <w:t>给邮箱发送地址链接；</w:t>
            </w:r>
          </w:p>
          <w:p w14:paraId="3CF0DE3E" w14:textId="77777777" w:rsidR="004837C2" w:rsidRDefault="004837C2">
            <w:pPr>
              <w:pStyle w:val="afb"/>
              <w:rPr>
                <w:rFonts w:ascii="Book Antiqua" w:hAnsi="Book Antiqua"/>
                <w:sz w:val="18"/>
                <w:szCs w:val="18"/>
              </w:rPr>
            </w:pPr>
          </w:p>
          <w:p w14:paraId="7F8AC231" w14:textId="77777777" w:rsidR="004837C2" w:rsidRDefault="005F3D5F">
            <w:pPr>
              <w:pStyle w:val="afb"/>
              <w:numPr>
                <w:ilvl w:val="0"/>
                <w:numId w:val="64"/>
              </w:numPr>
              <w:rPr>
                <w:rFonts w:ascii="Book Antiqua" w:hAnsi="Book Antiqua"/>
                <w:sz w:val="18"/>
                <w:szCs w:val="18"/>
              </w:rPr>
            </w:pPr>
            <w:r>
              <w:rPr>
                <w:rFonts w:ascii="Book Antiqua" w:hAnsi="Book Antiqua" w:hint="eastAsia"/>
                <w:sz w:val="18"/>
                <w:szCs w:val="18"/>
              </w:rPr>
              <w:t>重置密码。通过验证邮箱链接或者手机号验证后的短信验证码，跳转到重置密码页面，输入新的密码，两次进行确认。如图</w:t>
            </w:r>
            <w:r>
              <w:rPr>
                <w:rFonts w:ascii="Book Antiqua" w:hAnsi="Book Antiqua" w:hint="eastAsia"/>
                <w:sz w:val="18"/>
                <w:szCs w:val="18"/>
              </w:rPr>
              <w:t>4</w:t>
            </w:r>
            <w:r>
              <w:rPr>
                <w:rFonts w:ascii="Book Antiqua" w:hAnsi="Book Antiqua"/>
                <w:sz w:val="18"/>
                <w:szCs w:val="18"/>
              </w:rPr>
              <w:t>1.0.5</w:t>
            </w:r>
            <w:r>
              <w:rPr>
                <w:rFonts w:ascii="Book Antiqua" w:hAnsi="Book Antiqua" w:hint="eastAsia"/>
                <w:sz w:val="18"/>
                <w:szCs w:val="18"/>
              </w:rPr>
              <w:t>。</w:t>
            </w:r>
          </w:p>
        </w:tc>
      </w:tr>
      <w:tr w:rsidR="004837C2" w14:paraId="65F9A64B" w14:textId="77777777">
        <w:trPr>
          <w:jc w:val="center"/>
        </w:trPr>
        <w:tc>
          <w:tcPr>
            <w:tcW w:w="1583" w:type="dxa"/>
            <w:shd w:val="clear" w:color="auto" w:fill="F8F8F8"/>
            <w:vAlign w:val="center"/>
          </w:tcPr>
          <w:p w14:paraId="499C02E3" w14:textId="77777777" w:rsidR="004837C2" w:rsidRDefault="005F3D5F">
            <w:pPr>
              <w:rPr>
                <w:rFonts w:ascii="Book Antiqua" w:hAnsi="Book Antiqua"/>
                <w:sz w:val="18"/>
                <w:szCs w:val="18"/>
              </w:rPr>
            </w:pPr>
            <w:r>
              <w:rPr>
                <w:rFonts w:ascii="Book Antiqua" w:hAnsi="Book Antiqua" w:hint="eastAsia"/>
                <w:sz w:val="18"/>
                <w:szCs w:val="18"/>
              </w:rPr>
              <w:lastRenderedPageBreak/>
              <w:t>分支</w:t>
            </w:r>
            <w:r>
              <w:rPr>
                <w:rFonts w:ascii="Book Antiqua" w:hAnsi="Book Antiqua"/>
                <w:sz w:val="18"/>
                <w:szCs w:val="18"/>
              </w:rPr>
              <w:t>过程</w:t>
            </w:r>
          </w:p>
        </w:tc>
        <w:tc>
          <w:tcPr>
            <w:tcW w:w="7529" w:type="dxa"/>
          </w:tcPr>
          <w:p w14:paraId="01279131" w14:textId="77777777" w:rsidR="004837C2" w:rsidRDefault="004837C2">
            <w:pPr>
              <w:rPr>
                <w:rFonts w:ascii="Book Antiqua" w:hAnsi="Book Antiqua"/>
                <w:b/>
                <w:sz w:val="18"/>
                <w:szCs w:val="18"/>
              </w:rPr>
            </w:pPr>
          </w:p>
        </w:tc>
      </w:tr>
      <w:tr w:rsidR="004837C2" w14:paraId="748C2E83" w14:textId="77777777">
        <w:trPr>
          <w:trHeight w:val="561"/>
          <w:jc w:val="center"/>
        </w:trPr>
        <w:tc>
          <w:tcPr>
            <w:tcW w:w="9112" w:type="dxa"/>
            <w:gridSpan w:val="2"/>
            <w:shd w:val="clear" w:color="auto" w:fill="F8F8F8"/>
            <w:vAlign w:val="center"/>
          </w:tcPr>
          <w:p w14:paraId="356D6C81" w14:textId="77777777" w:rsidR="004837C2" w:rsidRDefault="004837C2">
            <w:pPr>
              <w:rPr>
                <w:rFonts w:ascii="Book Antiqua" w:hAnsi="Book Antiqua"/>
                <w:b/>
                <w:sz w:val="18"/>
                <w:szCs w:val="18"/>
              </w:rPr>
            </w:pPr>
          </w:p>
          <w:tbl>
            <w:tblPr>
              <w:tblW w:w="8838" w:type="dxa"/>
              <w:tblLayout w:type="fixed"/>
              <w:tblLook w:val="04A0" w:firstRow="1" w:lastRow="0" w:firstColumn="1" w:lastColumn="0" w:noHBand="0" w:noVBand="1"/>
            </w:tblPr>
            <w:tblGrid>
              <w:gridCol w:w="1159"/>
              <w:gridCol w:w="1302"/>
              <w:gridCol w:w="824"/>
              <w:gridCol w:w="992"/>
              <w:gridCol w:w="1029"/>
              <w:gridCol w:w="716"/>
              <w:gridCol w:w="2816"/>
            </w:tblGrid>
            <w:tr w:rsidR="004837C2" w14:paraId="6C131E7A" w14:textId="77777777">
              <w:trPr>
                <w:trHeight w:val="270"/>
              </w:trPr>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1E86D53"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数据项</w:t>
                  </w:r>
                </w:p>
              </w:tc>
              <w:tc>
                <w:tcPr>
                  <w:tcW w:w="1302" w:type="dxa"/>
                  <w:tcBorders>
                    <w:top w:val="single" w:sz="4" w:space="0" w:color="auto"/>
                    <w:left w:val="nil"/>
                    <w:bottom w:val="single" w:sz="6" w:space="0" w:color="auto"/>
                    <w:right w:val="single" w:sz="6" w:space="0" w:color="auto"/>
                  </w:tcBorders>
                  <w:shd w:val="clear" w:color="000000" w:fill="D9D9D9"/>
                </w:tcPr>
                <w:p w14:paraId="0CB6E88A"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数据</w:t>
                  </w:r>
                  <w:r>
                    <w:rPr>
                      <w:rFonts w:ascii="宋体" w:hAnsi="宋体" w:cs="宋体"/>
                      <w:b/>
                      <w:bCs/>
                      <w:color w:val="000000"/>
                      <w:kern w:val="0"/>
                      <w:sz w:val="22"/>
                      <w:szCs w:val="22"/>
                    </w:rPr>
                    <w:t>类型</w:t>
                  </w:r>
                </w:p>
              </w:tc>
              <w:tc>
                <w:tcPr>
                  <w:tcW w:w="824" w:type="dxa"/>
                  <w:tcBorders>
                    <w:top w:val="single" w:sz="4" w:space="0" w:color="auto"/>
                    <w:left w:val="single" w:sz="6" w:space="0" w:color="auto"/>
                    <w:bottom w:val="single" w:sz="6" w:space="0" w:color="auto"/>
                    <w:right w:val="single" w:sz="4" w:space="0" w:color="auto"/>
                  </w:tcBorders>
                  <w:shd w:val="clear" w:color="000000" w:fill="D9D9D9"/>
                </w:tcPr>
                <w:p w14:paraId="6003B26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长度</w:t>
                  </w:r>
                </w:p>
              </w:tc>
              <w:tc>
                <w:tcPr>
                  <w:tcW w:w="992"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8DEE837"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必录项</w:t>
                  </w:r>
                </w:p>
              </w:tc>
              <w:tc>
                <w:tcPr>
                  <w:tcW w:w="1029" w:type="dxa"/>
                  <w:tcBorders>
                    <w:top w:val="single" w:sz="4" w:space="0" w:color="auto"/>
                    <w:left w:val="nil"/>
                    <w:bottom w:val="single" w:sz="4" w:space="0" w:color="auto"/>
                    <w:right w:val="single" w:sz="4" w:space="0" w:color="auto"/>
                  </w:tcBorders>
                  <w:shd w:val="clear" w:color="000000" w:fill="D9D9D9"/>
                  <w:noWrap/>
                  <w:vAlign w:val="center"/>
                </w:tcPr>
                <w:p w14:paraId="6A7F4990"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编辑</w:t>
                  </w:r>
                </w:p>
              </w:tc>
              <w:tc>
                <w:tcPr>
                  <w:tcW w:w="716" w:type="dxa"/>
                  <w:tcBorders>
                    <w:top w:val="single" w:sz="4" w:space="0" w:color="auto"/>
                    <w:left w:val="nil"/>
                    <w:bottom w:val="single" w:sz="4" w:space="0" w:color="auto"/>
                    <w:right w:val="single" w:sz="4" w:space="0" w:color="auto"/>
                  </w:tcBorders>
                  <w:shd w:val="clear" w:color="000000" w:fill="D9D9D9"/>
                  <w:noWrap/>
                  <w:vAlign w:val="center"/>
                </w:tcPr>
                <w:p w14:paraId="3036135F"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方向</w:t>
                  </w:r>
                </w:p>
              </w:tc>
              <w:tc>
                <w:tcPr>
                  <w:tcW w:w="2816" w:type="dxa"/>
                  <w:tcBorders>
                    <w:top w:val="single" w:sz="4" w:space="0" w:color="auto"/>
                    <w:left w:val="nil"/>
                    <w:bottom w:val="single" w:sz="4" w:space="0" w:color="auto"/>
                    <w:right w:val="single" w:sz="4" w:space="0" w:color="auto"/>
                  </w:tcBorders>
                  <w:shd w:val="clear" w:color="000000" w:fill="D9D9D9"/>
                  <w:noWrap/>
                  <w:vAlign w:val="center"/>
                </w:tcPr>
                <w:p w14:paraId="2591F93B" w14:textId="77777777" w:rsidR="004837C2" w:rsidRDefault="005F3D5F">
                  <w:pPr>
                    <w:widowControl/>
                    <w:jc w:val="center"/>
                    <w:rPr>
                      <w:rFonts w:ascii="宋体" w:hAnsi="宋体" w:cs="宋体"/>
                      <w:b/>
                      <w:bCs/>
                      <w:color w:val="000000"/>
                      <w:kern w:val="0"/>
                      <w:sz w:val="22"/>
                      <w:szCs w:val="22"/>
                    </w:rPr>
                  </w:pPr>
                  <w:r>
                    <w:rPr>
                      <w:rFonts w:ascii="宋体" w:hAnsi="宋体" w:cs="宋体" w:hint="eastAsia"/>
                      <w:b/>
                      <w:bCs/>
                      <w:color w:val="000000"/>
                      <w:kern w:val="0"/>
                      <w:sz w:val="22"/>
                      <w:szCs w:val="22"/>
                    </w:rPr>
                    <w:t>备注</w:t>
                  </w:r>
                </w:p>
              </w:tc>
            </w:tr>
            <w:tr w:rsidR="004837C2" w14:paraId="73BE435A" w14:textId="77777777">
              <w:trPr>
                <w:trHeight w:val="270"/>
              </w:trPr>
              <w:tc>
                <w:tcPr>
                  <w:tcW w:w="8838" w:type="dxa"/>
                  <w:gridSpan w:val="7"/>
                  <w:tcBorders>
                    <w:top w:val="single" w:sz="6" w:space="0" w:color="auto"/>
                    <w:left w:val="single" w:sz="4" w:space="0" w:color="auto"/>
                    <w:bottom w:val="single" w:sz="6" w:space="0" w:color="auto"/>
                    <w:right w:val="single" w:sz="4" w:space="0" w:color="auto"/>
                  </w:tcBorders>
                  <w:shd w:val="clear" w:color="000000" w:fill="FFFFFF"/>
                </w:tcPr>
                <w:p w14:paraId="34852A8D" w14:textId="77777777" w:rsidR="004837C2" w:rsidRDefault="005F3D5F">
                  <w:pPr>
                    <w:widowControl/>
                    <w:jc w:val="left"/>
                    <w:rPr>
                      <w:rFonts w:ascii="宋体" w:hAnsi="宋体" w:cs="宋体"/>
                      <w:b/>
                      <w:bCs/>
                      <w:color w:val="000000"/>
                      <w:kern w:val="0"/>
                      <w:sz w:val="22"/>
                      <w:szCs w:val="22"/>
                    </w:rPr>
                  </w:pPr>
                  <w:r>
                    <w:rPr>
                      <w:rFonts w:ascii="宋体" w:hAnsi="宋体" w:cs="宋体" w:hint="eastAsia"/>
                      <w:b/>
                      <w:bCs/>
                      <w:color w:val="000000"/>
                      <w:kern w:val="0"/>
                      <w:sz w:val="22"/>
                      <w:szCs w:val="22"/>
                    </w:rPr>
                    <w:t>登录注册</w:t>
                  </w:r>
                </w:p>
              </w:tc>
            </w:tr>
            <w:tr w:rsidR="004837C2" w14:paraId="5B6992F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52AD59E"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账户名</w:t>
                  </w:r>
                </w:p>
              </w:tc>
              <w:tc>
                <w:tcPr>
                  <w:tcW w:w="1302" w:type="dxa"/>
                  <w:tcBorders>
                    <w:top w:val="single" w:sz="6" w:space="0" w:color="auto"/>
                    <w:left w:val="nil"/>
                    <w:bottom w:val="single" w:sz="6" w:space="0" w:color="auto"/>
                    <w:right w:val="single" w:sz="6" w:space="0" w:color="auto"/>
                  </w:tcBorders>
                  <w:vAlign w:val="center"/>
                </w:tcPr>
                <w:p w14:paraId="37520D67"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61D8FDAF" w14:textId="77777777" w:rsidR="004837C2" w:rsidRDefault="005F3D5F">
                  <w:pPr>
                    <w:widowControl/>
                    <w:jc w:val="center"/>
                    <w:rPr>
                      <w:rFonts w:ascii="宋体" w:hAnsi="宋体" w:cs="宋体"/>
                      <w:bCs/>
                      <w:color w:val="000000"/>
                      <w:kern w:val="0"/>
                      <w:sz w:val="22"/>
                      <w:szCs w:val="22"/>
                    </w:rPr>
                  </w:pPr>
                  <w:r>
                    <w:rPr>
                      <w:rFonts w:ascii="宋体" w:hAnsi="宋体" w:cs="宋体"/>
                      <w:bCs/>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5C891789"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1258D15E"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464BA84" w14:textId="77777777" w:rsidR="004837C2" w:rsidRDefault="005F3D5F">
                  <w:pPr>
                    <w:widowControl/>
                    <w:jc w:val="center"/>
                    <w:rPr>
                      <w:rFonts w:ascii="宋体" w:hAnsi="宋体" w:cs="宋体"/>
                      <w:bCs/>
                      <w:color w:val="000000"/>
                      <w:kern w:val="0"/>
                      <w:sz w:val="22"/>
                      <w:szCs w:val="22"/>
                    </w:rPr>
                  </w:pPr>
                  <w:r>
                    <w:rPr>
                      <w:rFonts w:ascii="宋体" w:hAnsi="宋体" w:cs="宋体" w:hint="eastAsia"/>
                      <w:bCs/>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7546312"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参考《闽星科技软件常用字段设计规范》-用户名</w:t>
                  </w:r>
                </w:p>
              </w:tc>
            </w:tr>
            <w:tr w:rsidR="004837C2" w14:paraId="71DA3548"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7C37D702"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 xml:space="preserve">注册邮箱 </w:t>
                  </w:r>
                </w:p>
              </w:tc>
              <w:tc>
                <w:tcPr>
                  <w:tcW w:w="1302" w:type="dxa"/>
                  <w:tcBorders>
                    <w:top w:val="single" w:sz="6" w:space="0" w:color="auto"/>
                    <w:left w:val="nil"/>
                    <w:bottom w:val="single" w:sz="6" w:space="0" w:color="auto"/>
                    <w:right w:val="single" w:sz="6" w:space="0" w:color="auto"/>
                  </w:tcBorders>
                  <w:vAlign w:val="center"/>
                </w:tcPr>
                <w:p w14:paraId="05405A4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0D4BEC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4CA6748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8D0983D"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656D1D0C"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6003ABD"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参考《闽星科技软件常用字段设计规范》-邮箱</w:t>
                  </w:r>
                </w:p>
              </w:tc>
            </w:tr>
            <w:tr w:rsidR="004837C2" w14:paraId="3E8868E3"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5B3AF61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注册手机号</w:t>
                  </w:r>
                </w:p>
              </w:tc>
              <w:tc>
                <w:tcPr>
                  <w:tcW w:w="1302" w:type="dxa"/>
                  <w:tcBorders>
                    <w:top w:val="single" w:sz="6" w:space="0" w:color="auto"/>
                    <w:left w:val="nil"/>
                    <w:bottom w:val="single" w:sz="6" w:space="0" w:color="auto"/>
                    <w:right w:val="single" w:sz="6" w:space="0" w:color="auto"/>
                  </w:tcBorders>
                  <w:vAlign w:val="center"/>
                </w:tcPr>
                <w:p w14:paraId="7FFF3EE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7E1CCB07"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20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31A5C4DA"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3F7DBC0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55A35AC4"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76DE0590" w14:textId="77777777" w:rsidR="004837C2" w:rsidRDefault="005F3D5F">
                  <w:pPr>
                    <w:widowControl/>
                    <w:jc w:val="left"/>
                    <w:rPr>
                      <w:rFonts w:ascii="宋体" w:hAnsi="宋体" w:cs="宋体"/>
                      <w:color w:val="000000"/>
                      <w:kern w:val="0"/>
                      <w:sz w:val="22"/>
                      <w:szCs w:val="22"/>
                    </w:rPr>
                  </w:pPr>
                  <w:r>
                    <w:rPr>
                      <w:rFonts w:ascii="宋体" w:hAnsi="宋体" w:cs="宋体" w:hint="eastAsia"/>
                      <w:bCs/>
                      <w:color w:val="000000"/>
                      <w:kern w:val="0"/>
                      <w:sz w:val="22"/>
                      <w:szCs w:val="22"/>
                    </w:rPr>
                    <w:t>参考《闽星科技软件常用字段设计规范》-手机号码</w:t>
                  </w:r>
                </w:p>
              </w:tc>
            </w:tr>
            <w:tr w:rsidR="004837C2" w14:paraId="66B26157"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22CA4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密码</w:t>
                  </w:r>
                </w:p>
              </w:tc>
              <w:tc>
                <w:tcPr>
                  <w:tcW w:w="1302" w:type="dxa"/>
                  <w:tcBorders>
                    <w:top w:val="single" w:sz="6" w:space="0" w:color="auto"/>
                    <w:left w:val="nil"/>
                    <w:bottom w:val="single" w:sz="6" w:space="0" w:color="auto"/>
                    <w:right w:val="single" w:sz="6" w:space="0" w:color="auto"/>
                  </w:tcBorders>
                  <w:vAlign w:val="center"/>
                </w:tcPr>
                <w:p w14:paraId="55BB52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0E5C704E"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B4D271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1029" w:type="dxa"/>
                  <w:tcBorders>
                    <w:top w:val="nil"/>
                    <w:left w:val="nil"/>
                    <w:bottom w:val="single" w:sz="4" w:space="0" w:color="auto"/>
                    <w:right w:val="single" w:sz="4" w:space="0" w:color="auto"/>
                  </w:tcBorders>
                  <w:shd w:val="clear" w:color="auto" w:fill="auto"/>
                  <w:noWrap/>
                  <w:vAlign w:val="center"/>
                </w:tcPr>
                <w:p w14:paraId="29E0A300"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29D9F917"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A35A2C6" w14:textId="77777777" w:rsidR="004837C2" w:rsidRDefault="005F3D5F">
                  <w:pPr>
                    <w:widowControl/>
                    <w:jc w:val="left"/>
                    <w:rPr>
                      <w:rFonts w:ascii="宋体" w:hAnsi="宋体" w:cs="宋体"/>
                      <w:color w:val="000000"/>
                      <w:kern w:val="0"/>
                      <w:sz w:val="22"/>
                      <w:szCs w:val="22"/>
                    </w:rPr>
                  </w:pPr>
                  <w:r>
                    <w:rPr>
                      <w:rFonts w:ascii="宋体" w:hAnsi="宋体" w:cs="宋体" w:hint="eastAsia"/>
                      <w:bCs/>
                      <w:color w:val="000000"/>
                      <w:kern w:val="0"/>
                      <w:sz w:val="22"/>
                      <w:szCs w:val="22"/>
                    </w:rPr>
                    <w:t>参考《闽星科技软件常用字段设计规范》-密码</w:t>
                  </w:r>
                </w:p>
              </w:tc>
            </w:tr>
            <w:tr w:rsidR="004837C2" w14:paraId="65669835"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644D3785"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联系人姓名</w:t>
                  </w:r>
                </w:p>
              </w:tc>
              <w:tc>
                <w:tcPr>
                  <w:tcW w:w="1302" w:type="dxa"/>
                  <w:tcBorders>
                    <w:top w:val="single" w:sz="6" w:space="0" w:color="auto"/>
                    <w:left w:val="nil"/>
                    <w:bottom w:val="single" w:sz="6" w:space="0" w:color="auto"/>
                    <w:right w:val="single" w:sz="6" w:space="0" w:color="auto"/>
                  </w:tcBorders>
                  <w:vAlign w:val="center"/>
                </w:tcPr>
                <w:p w14:paraId="0157DF42"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231C96B5"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ACE6C48"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7C1CD2EB"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8D471D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9218136"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参考《闽星科技软件常用字段设计规范》-姓名/联系人/操作人</w:t>
                  </w:r>
                </w:p>
              </w:tc>
            </w:tr>
            <w:tr w:rsidR="004837C2" w14:paraId="0024BE96"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BEA0DCF"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公司名称</w:t>
                  </w:r>
                </w:p>
              </w:tc>
              <w:tc>
                <w:tcPr>
                  <w:tcW w:w="1302" w:type="dxa"/>
                  <w:tcBorders>
                    <w:top w:val="single" w:sz="6" w:space="0" w:color="auto"/>
                    <w:left w:val="nil"/>
                    <w:bottom w:val="single" w:sz="6" w:space="0" w:color="auto"/>
                    <w:right w:val="single" w:sz="6" w:space="0" w:color="auto"/>
                  </w:tcBorders>
                  <w:vAlign w:val="center"/>
                </w:tcPr>
                <w:p w14:paraId="4D208EE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7516D91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892D811"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477CB23"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2B8B1B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02869592"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参考《闽星科技软件常用字段设计规范》-公司名称</w:t>
                  </w:r>
                </w:p>
              </w:tc>
            </w:tr>
            <w:tr w:rsidR="004837C2" w14:paraId="0168E0C9"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1CB041FA"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t>地址</w:t>
                  </w:r>
                </w:p>
              </w:tc>
              <w:tc>
                <w:tcPr>
                  <w:tcW w:w="1302" w:type="dxa"/>
                  <w:tcBorders>
                    <w:top w:val="single" w:sz="6" w:space="0" w:color="auto"/>
                    <w:left w:val="nil"/>
                    <w:bottom w:val="single" w:sz="6" w:space="0" w:color="auto"/>
                    <w:right w:val="single" w:sz="6" w:space="0" w:color="auto"/>
                  </w:tcBorders>
                  <w:vAlign w:val="center"/>
                </w:tcPr>
                <w:p w14:paraId="30DFDC98"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字符型</w:t>
                  </w:r>
                </w:p>
              </w:tc>
              <w:tc>
                <w:tcPr>
                  <w:tcW w:w="824" w:type="dxa"/>
                  <w:tcBorders>
                    <w:top w:val="single" w:sz="6" w:space="0" w:color="auto"/>
                    <w:left w:val="single" w:sz="6" w:space="0" w:color="auto"/>
                    <w:bottom w:val="single" w:sz="6" w:space="0" w:color="auto"/>
                    <w:right w:val="single" w:sz="4" w:space="0" w:color="auto"/>
                  </w:tcBorders>
                  <w:vAlign w:val="center"/>
                </w:tcPr>
                <w:p w14:paraId="171E73EC"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100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0651E584"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0EDE9A5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0CD398DE"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2C9C40A6" w14:textId="77777777" w:rsidR="004837C2" w:rsidRDefault="004837C2">
                  <w:pPr>
                    <w:widowControl/>
                    <w:jc w:val="left"/>
                    <w:rPr>
                      <w:rFonts w:ascii="宋体" w:hAnsi="宋体" w:cs="宋体"/>
                      <w:color w:val="000000"/>
                      <w:kern w:val="0"/>
                      <w:sz w:val="22"/>
                      <w:szCs w:val="22"/>
                    </w:rPr>
                  </w:pPr>
                </w:p>
              </w:tc>
            </w:tr>
            <w:tr w:rsidR="004837C2" w14:paraId="533D9611" w14:textId="77777777">
              <w:trPr>
                <w:trHeight w:val="270"/>
              </w:trPr>
              <w:tc>
                <w:tcPr>
                  <w:tcW w:w="1159" w:type="dxa"/>
                  <w:tcBorders>
                    <w:top w:val="nil"/>
                    <w:left w:val="single" w:sz="4" w:space="0" w:color="auto"/>
                    <w:bottom w:val="single" w:sz="4" w:space="0" w:color="auto"/>
                    <w:right w:val="single" w:sz="4" w:space="0" w:color="auto"/>
                  </w:tcBorders>
                  <w:shd w:val="clear" w:color="auto" w:fill="auto"/>
                  <w:noWrap/>
                  <w:vAlign w:val="center"/>
                </w:tcPr>
                <w:p w14:paraId="2F842AE4" w14:textId="77777777" w:rsidR="004837C2" w:rsidRDefault="005F3D5F">
                  <w:pPr>
                    <w:widowControl/>
                    <w:jc w:val="left"/>
                    <w:rPr>
                      <w:rFonts w:ascii="宋体" w:hAnsi="宋体" w:cs="宋体"/>
                      <w:color w:val="000000"/>
                      <w:kern w:val="0"/>
                      <w:sz w:val="22"/>
                      <w:szCs w:val="22"/>
                    </w:rPr>
                  </w:pPr>
                  <w:r>
                    <w:rPr>
                      <w:rFonts w:ascii="宋体" w:hAnsi="宋体" w:cs="宋体" w:hint="eastAsia"/>
                      <w:color w:val="000000"/>
                      <w:kern w:val="0"/>
                      <w:sz w:val="22"/>
                      <w:szCs w:val="22"/>
                    </w:rPr>
                    <w:lastRenderedPageBreak/>
                    <w:t>电话</w:t>
                  </w:r>
                </w:p>
              </w:tc>
              <w:tc>
                <w:tcPr>
                  <w:tcW w:w="1302" w:type="dxa"/>
                  <w:tcBorders>
                    <w:top w:val="single" w:sz="6" w:space="0" w:color="auto"/>
                    <w:left w:val="nil"/>
                    <w:bottom w:val="single" w:sz="6" w:space="0" w:color="auto"/>
                    <w:right w:val="single" w:sz="6" w:space="0" w:color="auto"/>
                  </w:tcBorders>
                  <w:vAlign w:val="center"/>
                </w:tcPr>
                <w:p w14:paraId="7C6E40EF"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数字型</w:t>
                  </w:r>
                </w:p>
              </w:tc>
              <w:tc>
                <w:tcPr>
                  <w:tcW w:w="824" w:type="dxa"/>
                  <w:tcBorders>
                    <w:top w:val="single" w:sz="6" w:space="0" w:color="auto"/>
                    <w:left w:val="single" w:sz="6" w:space="0" w:color="auto"/>
                    <w:bottom w:val="single" w:sz="6" w:space="0" w:color="auto"/>
                    <w:right w:val="single" w:sz="4" w:space="0" w:color="auto"/>
                  </w:tcBorders>
                  <w:vAlign w:val="center"/>
                </w:tcPr>
                <w:p w14:paraId="2CBE0530"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50</w:t>
                  </w:r>
                </w:p>
              </w:tc>
              <w:tc>
                <w:tcPr>
                  <w:tcW w:w="992" w:type="dxa"/>
                  <w:tcBorders>
                    <w:top w:val="nil"/>
                    <w:left w:val="single" w:sz="4" w:space="0" w:color="auto"/>
                    <w:bottom w:val="single" w:sz="4" w:space="0" w:color="auto"/>
                    <w:right w:val="single" w:sz="4" w:space="0" w:color="auto"/>
                  </w:tcBorders>
                  <w:shd w:val="clear" w:color="auto" w:fill="auto"/>
                  <w:noWrap/>
                  <w:vAlign w:val="center"/>
                </w:tcPr>
                <w:p w14:paraId="10D9DFBA" w14:textId="77777777" w:rsidR="004837C2" w:rsidRDefault="005F3D5F">
                  <w:pPr>
                    <w:widowControl/>
                    <w:jc w:val="center"/>
                    <w:rPr>
                      <w:rFonts w:ascii="宋体" w:hAnsi="宋体" w:cs="宋体"/>
                      <w:color w:val="000000"/>
                      <w:kern w:val="0"/>
                      <w:sz w:val="22"/>
                      <w:szCs w:val="22"/>
                    </w:rPr>
                  </w:pPr>
                  <w:r>
                    <w:rPr>
                      <w:rFonts w:ascii="宋体" w:hAnsi="宋体" w:cs="宋体"/>
                      <w:color w:val="000000"/>
                      <w:kern w:val="0"/>
                      <w:sz w:val="22"/>
                      <w:szCs w:val="22"/>
                    </w:rPr>
                    <w:t>N</w:t>
                  </w:r>
                </w:p>
              </w:tc>
              <w:tc>
                <w:tcPr>
                  <w:tcW w:w="1029" w:type="dxa"/>
                  <w:tcBorders>
                    <w:top w:val="nil"/>
                    <w:left w:val="nil"/>
                    <w:bottom w:val="single" w:sz="4" w:space="0" w:color="auto"/>
                    <w:right w:val="single" w:sz="4" w:space="0" w:color="auto"/>
                  </w:tcBorders>
                  <w:shd w:val="clear" w:color="auto" w:fill="auto"/>
                  <w:noWrap/>
                  <w:vAlign w:val="center"/>
                </w:tcPr>
                <w:p w14:paraId="11689B85"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Y</w:t>
                  </w:r>
                </w:p>
              </w:tc>
              <w:tc>
                <w:tcPr>
                  <w:tcW w:w="716" w:type="dxa"/>
                  <w:tcBorders>
                    <w:top w:val="nil"/>
                    <w:left w:val="nil"/>
                    <w:bottom w:val="single" w:sz="4" w:space="0" w:color="auto"/>
                    <w:right w:val="single" w:sz="4" w:space="0" w:color="auto"/>
                  </w:tcBorders>
                  <w:shd w:val="clear" w:color="auto" w:fill="auto"/>
                  <w:noWrap/>
                  <w:vAlign w:val="center"/>
                </w:tcPr>
                <w:p w14:paraId="7522F296" w14:textId="77777777" w:rsidR="004837C2" w:rsidRDefault="005F3D5F">
                  <w:pPr>
                    <w:widowControl/>
                    <w:jc w:val="center"/>
                    <w:rPr>
                      <w:rFonts w:ascii="宋体" w:hAnsi="宋体" w:cs="宋体"/>
                      <w:color w:val="000000"/>
                      <w:kern w:val="0"/>
                      <w:sz w:val="22"/>
                      <w:szCs w:val="22"/>
                    </w:rPr>
                  </w:pPr>
                  <w:r>
                    <w:rPr>
                      <w:rFonts w:ascii="宋体" w:hAnsi="宋体" w:cs="宋体" w:hint="eastAsia"/>
                      <w:color w:val="000000"/>
                      <w:kern w:val="0"/>
                      <w:sz w:val="22"/>
                      <w:szCs w:val="22"/>
                    </w:rPr>
                    <w:t>输入</w:t>
                  </w:r>
                </w:p>
              </w:tc>
              <w:tc>
                <w:tcPr>
                  <w:tcW w:w="2816" w:type="dxa"/>
                  <w:tcBorders>
                    <w:top w:val="nil"/>
                    <w:left w:val="nil"/>
                    <w:bottom w:val="single" w:sz="4" w:space="0" w:color="auto"/>
                    <w:right w:val="single" w:sz="4" w:space="0" w:color="auto"/>
                  </w:tcBorders>
                  <w:shd w:val="clear" w:color="000000" w:fill="FFFFFF"/>
                  <w:noWrap/>
                  <w:vAlign w:val="center"/>
                </w:tcPr>
                <w:p w14:paraId="58C16A50"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长度：5~</w:t>
                  </w:r>
                  <w:r>
                    <w:rPr>
                      <w:rFonts w:ascii="宋体" w:hAnsi="宋体" w:cs="宋体"/>
                      <w:bCs/>
                      <w:color w:val="000000"/>
                      <w:kern w:val="0"/>
                      <w:sz w:val="22"/>
                      <w:szCs w:val="22"/>
                    </w:rPr>
                    <w:t>50</w:t>
                  </w:r>
                </w:p>
                <w:p w14:paraId="0F1868CA" w14:textId="77777777" w:rsidR="004837C2" w:rsidRDefault="005F3D5F">
                  <w:pPr>
                    <w:widowControl/>
                    <w:jc w:val="left"/>
                    <w:rPr>
                      <w:rFonts w:ascii="宋体" w:hAnsi="宋体" w:cs="宋体"/>
                      <w:bCs/>
                      <w:color w:val="000000"/>
                      <w:kern w:val="0"/>
                      <w:sz w:val="22"/>
                      <w:szCs w:val="22"/>
                    </w:rPr>
                  </w:pPr>
                  <w:r>
                    <w:rPr>
                      <w:rFonts w:ascii="宋体" w:hAnsi="宋体" w:cs="宋体" w:hint="eastAsia"/>
                      <w:bCs/>
                      <w:color w:val="000000"/>
                      <w:kern w:val="0"/>
                      <w:sz w:val="22"/>
                      <w:szCs w:val="22"/>
                    </w:rPr>
                    <w:t>数字，与-符号，</w:t>
                  </w:r>
                </w:p>
                <w:p w14:paraId="3678CC2C" w14:textId="77777777" w:rsidR="004837C2" w:rsidRDefault="005F3D5F">
                  <w:pPr>
                    <w:widowControl/>
                    <w:jc w:val="left"/>
                    <w:rPr>
                      <w:rFonts w:ascii="宋体" w:hAnsi="宋体" w:cs="宋体"/>
                      <w:color w:val="000000"/>
                      <w:kern w:val="0"/>
                      <w:sz w:val="22"/>
                      <w:szCs w:val="22"/>
                    </w:rPr>
                  </w:pPr>
                  <w:r>
                    <w:rPr>
                      <w:rFonts w:ascii="宋体" w:hAnsi="宋体" w:cs="宋体" w:hint="eastAsia"/>
                      <w:bCs/>
                      <w:color w:val="000000"/>
                      <w:kern w:val="0"/>
                      <w:sz w:val="22"/>
                      <w:szCs w:val="22"/>
                    </w:rPr>
                    <w:t>不能包含除-以外的其他特殊字符，不能包含空格</w:t>
                  </w:r>
                </w:p>
              </w:tc>
            </w:tr>
          </w:tbl>
          <w:p w14:paraId="7CB2DB18" w14:textId="77777777" w:rsidR="004837C2" w:rsidRDefault="004837C2">
            <w:pPr>
              <w:rPr>
                <w:rFonts w:ascii="Book Antiqua" w:hAnsi="Book Antiqua"/>
                <w:sz w:val="18"/>
                <w:szCs w:val="18"/>
              </w:rPr>
            </w:pPr>
          </w:p>
        </w:tc>
      </w:tr>
      <w:tr w:rsidR="004837C2" w14:paraId="24233ED1" w14:textId="77777777">
        <w:trPr>
          <w:jc w:val="center"/>
        </w:trPr>
        <w:tc>
          <w:tcPr>
            <w:tcW w:w="1583" w:type="dxa"/>
            <w:shd w:val="clear" w:color="auto" w:fill="F8F8F8"/>
            <w:vAlign w:val="center"/>
          </w:tcPr>
          <w:p w14:paraId="40E14F1A" w14:textId="77777777" w:rsidR="004837C2" w:rsidRDefault="005F3D5F">
            <w:pPr>
              <w:rPr>
                <w:rFonts w:ascii="Book Antiqua" w:hAnsi="Book Antiqua"/>
                <w:sz w:val="18"/>
                <w:szCs w:val="18"/>
              </w:rPr>
            </w:pPr>
            <w:r>
              <w:rPr>
                <w:rFonts w:ascii="Book Antiqua" w:hAnsi="Book Antiqua"/>
                <w:sz w:val="18"/>
                <w:szCs w:val="18"/>
              </w:rPr>
              <w:lastRenderedPageBreak/>
              <w:t>后置条件</w:t>
            </w:r>
          </w:p>
        </w:tc>
        <w:tc>
          <w:tcPr>
            <w:tcW w:w="7529" w:type="dxa"/>
          </w:tcPr>
          <w:p w14:paraId="1EA4677F" w14:textId="77777777" w:rsidR="004837C2" w:rsidRDefault="004837C2">
            <w:pPr>
              <w:rPr>
                <w:rFonts w:ascii="Book Antiqua" w:hAnsi="Book Antiqua"/>
                <w:color w:val="595959" w:themeColor="text1" w:themeTint="A6"/>
                <w:sz w:val="18"/>
                <w:szCs w:val="18"/>
              </w:rPr>
            </w:pPr>
          </w:p>
        </w:tc>
      </w:tr>
      <w:tr w:rsidR="004837C2" w14:paraId="59B7D629" w14:textId="77777777">
        <w:trPr>
          <w:jc w:val="center"/>
        </w:trPr>
        <w:tc>
          <w:tcPr>
            <w:tcW w:w="1583" w:type="dxa"/>
            <w:shd w:val="clear" w:color="auto" w:fill="F8F8F8"/>
            <w:vAlign w:val="center"/>
          </w:tcPr>
          <w:p w14:paraId="772D9CEF" w14:textId="77777777" w:rsidR="004837C2" w:rsidRDefault="005F3D5F">
            <w:pPr>
              <w:rPr>
                <w:rFonts w:ascii="Book Antiqua" w:hAnsi="Book Antiqua"/>
                <w:sz w:val="18"/>
                <w:szCs w:val="18"/>
              </w:rPr>
            </w:pPr>
            <w:r>
              <w:rPr>
                <w:rFonts w:ascii="Book Antiqua" w:hAnsi="Book Antiqua"/>
                <w:sz w:val="18"/>
                <w:szCs w:val="18"/>
              </w:rPr>
              <w:t>业务规则</w:t>
            </w:r>
          </w:p>
        </w:tc>
        <w:tc>
          <w:tcPr>
            <w:tcW w:w="7529" w:type="dxa"/>
          </w:tcPr>
          <w:p w14:paraId="2BEA61D4" w14:textId="77777777" w:rsidR="004837C2" w:rsidRDefault="005F3D5F">
            <w:pPr>
              <w:rPr>
                <w:rFonts w:ascii="Book Antiqua" w:hAnsi="Book Antiqua"/>
                <w:sz w:val="18"/>
                <w:szCs w:val="18"/>
              </w:rPr>
            </w:pPr>
            <w:r>
              <w:rPr>
                <w:rFonts w:ascii="Book Antiqua" w:hAnsi="Book Antiqua"/>
                <w:sz w:val="18"/>
                <w:szCs w:val="18"/>
              </w:rPr>
              <w:t>无</w:t>
            </w:r>
          </w:p>
        </w:tc>
      </w:tr>
      <w:tr w:rsidR="004837C2" w14:paraId="3960CF8B" w14:textId="77777777">
        <w:trPr>
          <w:jc w:val="center"/>
        </w:trPr>
        <w:tc>
          <w:tcPr>
            <w:tcW w:w="1583" w:type="dxa"/>
            <w:shd w:val="clear" w:color="auto" w:fill="F8F8F8"/>
            <w:vAlign w:val="center"/>
          </w:tcPr>
          <w:p w14:paraId="7C9FBC0E" w14:textId="77777777" w:rsidR="004837C2" w:rsidRDefault="005F3D5F">
            <w:pPr>
              <w:rPr>
                <w:rFonts w:ascii="Book Antiqua" w:hAnsi="Book Antiqua"/>
                <w:sz w:val="18"/>
                <w:szCs w:val="18"/>
              </w:rPr>
            </w:pPr>
            <w:r>
              <w:rPr>
                <w:rFonts w:ascii="Book Antiqua" w:hAnsi="Book Antiqua"/>
                <w:sz w:val="18"/>
                <w:szCs w:val="18"/>
              </w:rPr>
              <w:t>特别需求</w:t>
            </w:r>
          </w:p>
        </w:tc>
        <w:tc>
          <w:tcPr>
            <w:tcW w:w="7529" w:type="dxa"/>
          </w:tcPr>
          <w:p w14:paraId="16FE6B23" w14:textId="77777777" w:rsidR="004837C2" w:rsidRDefault="005F3D5F">
            <w:r>
              <w:rPr>
                <w:rFonts w:ascii="Book Antiqua" w:hAnsi="Book Antiqua" w:hint="eastAsia"/>
                <w:sz w:val="18"/>
                <w:szCs w:val="18"/>
              </w:rPr>
              <w:t>无</w:t>
            </w:r>
          </w:p>
        </w:tc>
      </w:tr>
      <w:tr w:rsidR="004837C2" w14:paraId="0753B51A" w14:textId="77777777">
        <w:trPr>
          <w:jc w:val="center"/>
        </w:trPr>
        <w:tc>
          <w:tcPr>
            <w:tcW w:w="1583" w:type="dxa"/>
            <w:shd w:val="clear" w:color="auto" w:fill="F8F8F8"/>
            <w:vAlign w:val="center"/>
          </w:tcPr>
          <w:p w14:paraId="5206D951" w14:textId="77777777" w:rsidR="004837C2" w:rsidRDefault="005F3D5F">
            <w:pPr>
              <w:rPr>
                <w:rFonts w:ascii="Book Antiqua" w:hAnsi="Book Antiqua"/>
                <w:sz w:val="18"/>
                <w:szCs w:val="18"/>
              </w:rPr>
            </w:pPr>
            <w:r>
              <w:rPr>
                <w:rFonts w:ascii="Book Antiqua" w:hAnsi="Book Antiqua"/>
                <w:sz w:val="18"/>
                <w:szCs w:val="18"/>
              </w:rPr>
              <w:t>注意和问题</w:t>
            </w:r>
          </w:p>
        </w:tc>
        <w:tc>
          <w:tcPr>
            <w:tcW w:w="7529" w:type="dxa"/>
          </w:tcPr>
          <w:p w14:paraId="6BCBDFC0" w14:textId="77777777" w:rsidR="004837C2" w:rsidRDefault="004837C2">
            <w:pPr>
              <w:rPr>
                <w:rFonts w:ascii="Book Antiqua" w:hAnsi="Book Antiqua"/>
                <w:sz w:val="18"/>
                <w:szCs w:val="18"/>
              </w:rPr>
            </w:pPr>
          </w:p>
        </w:tc>
      </w:tr>
    </w:tbl>
    <w:p w14:paraId="31574CBC" w14:textId="77777777" w:rsidR="004837C2" w:rsidRDefault="004837C2"/>
    <w:p w14:paraId="7D279B2A" w14:textId="77777777" w:rsidR="004837C2" w:rsidRDefault="004837C2"/>
    <w:p w14:paraId="73789669" w14:textId="77777777" w:rsidR="004837C2" w:rsidRDefault="004837C2"/>
    <w:p w14:paraId="742F3998" w14:textId="77777777" w:rsidR="004837C2" w:rsidRDefault="004837C2"/>
    <w:p w14:paraId="52C17B5F" w14:textId="77777777" w:rsidR="004837C2" w:rsidRDefault="004837C2"/>
    <w:p w14:paraId="63A6CECA" w14:textId="77777777" w:rsidR="004837C2" w:rsidRDefault="004837C2"/>
    <w:p w14:paraId="11580F13" w14:textId="77777777" w:rsidR="004837C2" w:rsidRDefault="004837C2"/>
    <w:p w14:paraId="7A4710C2" w14:textId="77777777" w:rsidR="004837C2" w:rsidRDefault="004837C2"/>
    <w:p w14:paraId="135ADFE9" w14:textId="77777777" w:rsidR="004837C2" w:rsidRDefault="004837C2"/>
    <w:p w14:paraId="204CA3D2" w14:textId="77777777" w:rsidR="004837C2" w:rsidRDefault="004837C2"/>
    <w:p w14:paraId="37356F47" w14:textId="77777777" w:rsidR="004837C2" w:rsidRDefault="004837C2"/>
    <w:p w14:paraId="17FAD548" w14:textId="77777777" w:rsidR="004837C2" w:rsidRDefault="005F3D5F">
      <w:pPr>
        <w:pStyle w:val="1"/>
        <w:spacing w:before="175" w:after="175"/>
        <w:rPr>
          <w:rFonts w:ascii="黑体" w:eastAsia="黑体" w:hAnsi="黑体"/>
          <w:szCs w:val="32"/>
        </w:rPr>
      </w:pPr>
      <w:bookmarkStart w:id="173" w:name="_Toc12719567"/>
      <w:r>
        <w:rPr>
          <w:rFonts w:ascii="黑体" w:eastAsia="黑体" w:hAnsi="黑体" w:hint="eastAsia"/>
          <w:szCs w:val="32"/>
        </w:rPr>
        <w:t>7非功能性需求</w:t>
      </w:r>
      <w:bookmarkEnd w:id="60"/>
      <w:bookmarkEnd w:id="173"/>
    </w:p>
    <w:p w14:paraId="0CD4E082" w14:textId="77777777" w:rsidR="004837C2" w:rsidRDefault="005F3D5F">
      <w:pPr>
        <w:pStyle w:val="2"/>
        <w:spacing w:before="175" w:after="175"/>
        <w:rPr>
          <w:rFonts w:ascii="黑体" w:eastAsia="黑体" w:hAnsi="黑体"/>
          <w:szCs w:val="28"/>
        </w:rPr>
      </w:pPr>
      <w:bookmarkStart w:id="174" w:name="_Toc1487786"/>
      <w:bookmarkStart w:id="175" w:name="_Toc12719568"/>
      <w:r>
        <w:rPr>
          <w:rFonts w:ascii="黑体" w:eastAsia="黑体" w:hAnsi="黑体" w:hint="eastAsia"/>
          <w:szCs w:val="28"/>
        </w:rPr>
        <w:t>7</w:t>
      </w:r>
      <w:r>
        <w:rPr>
          <w:rFonts w:ascii="黑体" w:eastAsia="黑体" w:hAnsi="黑体"/>
          <w:szCs w:val="28"/>
        </w:rPr>
        <w:t>.1</w:t>
      </w:r>
      <w:r>
        <w:rPr>
          <w:rFonts w:ascii="黑体" w:eastAsia="黑体" w:hAnsi="黑体" w:hint="eastAsia"/>
          <w:szCs w:val="28"/>
        </w:rPr>
        <w:t>用户界面需求</w:t>
      </w:r>
      <w:bookmarkEnd w:id="174"/>
      <w:bookmarkEnd w:id="175"/>
    </w:p>
    <w:p w14:paraId="5DB59B4A" w14:textId="77777777" w:rsidR="004837C2" w:rsidRDefault="005F3D5F">
      <w:r>
        <w:rPr>
          <w:rFonts w:hint="eastAsia"/>
        </w:rPr>
        <w:t>无</w:t>
      </w:r>
    </w:p>
    <w:p w14:paraId="1B134B57" w14:textId="77777777" w:rsidR="004837C2" w:rsidRDefault="005F3D5F">
      <w:pPr>
        <w:pStyle w:val="2"/>
        <w:spacing w:before="175" w:after="175"/>
        <w:rPr>
          <w:rFonts w:ascii="黑体" w:eastAsia="黑体" w:hAnsi="黑体"/>
          <w:szCs w:val="28"/>
        </w:rPr>
      </w:pPr>
      <w:bookmarkStart w:id="176" w:name="_Toc1487787"/>
      <w:bookmarkStart w:id="177" w:name="_Toc12719569"/>
      <w:r>
        <w:rPr>
          <w:rFonts w:ascii="黑体" w:eastAsia="黑体" w:hAnsi="黑体" w:hint="eastAsia"/>
          <w:szCs w:val="28"/>
        </w:rPr>
        <w:t>7.2软硬件环境需求</w:t>
      </w:r>
      <w:bookmarkEnd w:id="176"/>
      <w:bookmarkEnd w:id="177"/>
    </w:p>
    <w:p w14:paraId="4E3DF9D5" w14:textId="77777777" w:rsidR="004837C2" w:rsidRDefault="005F3D5F">
      <w:r>
        <w:rPr>
          <w:rFonts w:hint="eastAsia"/>
        </w:rPr>
        <w:t>见技术设计文档。</w:t>
      </w:r>
    </w:p>
    <w:p w14:paraId="3AA6472E" w14:textId="77777777" w:rsidR="004837C2" w:rsidRDefault="005F3D5F">
      <w:pPr>
        <w:pStyle w:val="2"/>
        <w:spacing w:before="175" w:after="175"/>
        <w:rPr>
          <w:rFonts w:ascii="黑体" w:eastAsia="黑体" w:hAnsi="黑体"/>
          <w:szCs w:val="28"/>
        </w:rPr>
      </w:pPr>
      <w:bookmarkStart w:id="178" w:name="_Toc1487788"/>
      <w:bookmarkStart w:id="179" w:name="_Toc12719570"/>
      <w:r>
        <w:rPr>
          <w:rFonts w:ascii="黑体" w:eastAsia="黑体" w:hAnsi="黑体" w:hint="eastAsia"/>
          <w:szCs w:val="28"/>
        </w:rPr>
        <w:t>7</w:t>
      </w:r>
      <w:r>
        <w:rPr>
          <w:rFonts w:ascii="黑体" w:eastAsia="黑体" w:hAnsi="黑体"/>
          <w:szCs w:val="28"/>
        </w:rPr>
        <w:t>.3</w:t>
      </w:r>
      <w:r>
        <w:rPr>
          <w:rFonts w:ascii="黑体" w:eastAsia="黑体" w:hAnsi="黑体" w:hint="eastAsia"/>
          <w:szCs w:val="28"/>
        </w:rPr>
        <w:t>产品质量需求</w:t>
      </w:r>
      <w:bookmarkEnd w:id="178"/>
      <w:bookmarkEnd w:id="179"/>
    </w:p>
    <w:tbl>
      <w:tblPr>
        <w:tblW w:w="87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2"/>
        <w:gridCol w:w="6720"/>
      </w:tblGrid>
      <w:tr w:rsidR="004837C2" w14:paraId="2FA251C6" w14:textId="77777777">
        <w:tc>
          <w:tcPr>
            <w:tcW w:w="2012" w:type="dxa"/>
            <w:tcBorders>
              <w:bottom w:val="single" w:sz="4" w:space="0" w:color="auto"/>
            </w:tcBorders>
            <w:shd w:val="clear" w:color="auto" w:fill="EEECE1" w:themeFill="background2"/>
          </w:tcPr>
          <w:p w14:paraId="180591A5"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主要质量属性</w:t>
            </w:r>
          </w:p>
        </w:tc>
        <w:tc>
          <w:tcPr>
            <w:tcW w:w="6720" w:type="dxa"/>
            <w:shd w:val="clear" w:color="auto" w:fill="EEECE1" w:themeFill="background2"/>
          </w:tcPr>
          <w:p w14:paraId="28B129EE"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详细要求</w:t>
            </w:r>
          </w:p>
        </w:tc>
      </w:tr>
      <w:tr w:rsidR="004837C2" w14:paraId="017A1271" w14:textId="77777777">
        <w:tc>
          <w:tcPr>
            <w:tcW w:w="2012" w:type="dxa"/>
            <w:shd w:val="clear" w:color="auto" w:fill="F8F8F8"/>
          </w:tcPr>
          <w:p w14:paraId="0127E942"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健壮性</w:t>
            </w:r>
          </w:p>
        </w:tc>
        <w:tc>
          <w:tcPr>
            <w:tcW w:w="6720" w:type="dxa"/>
          </w:tcPr>
          <w:p w14:paraId="732C31A9" w14:textId="77777777" w:rsidR="004837C2" w:rsidRDefault="005F3D5F">
            <w:pPr>
              <w:rPr>
                <w:sz w:val="18"/>
              </w:rPr>
            </w:pPr>
            <w:r>
              <w:rPr>
                <w:rFonts w:hint="eastAsia"/>
                <w:sz w:val="18"/>
              </w:rPr>
              <w:t>对于后续可能会支持的多仓储服务的支持。</w:t>
            </w:r>
          </w:p>
        </w:tc>
      </w:tr>
      <w:tr w:rsidR="004837C2" w14:paraId="3826EEE4" w14:textId="77777777">
        <w:tc>
          <w:tcPr>
            <w:tcW w:w="2012" w:type="dxa"/>
            <w:shd w:val="clear" w:color="auto" w:fill="F8F8F8"/>
          </w:tcPr>
          <w:p w14:paraId="4322233C"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性能，效率</w:t>
            </w:r>
          </w:p>
        </w:tc>
        <w:tc>
          <w:tcPr>
            <w:tcW w:w="6720" w:type="dxa"/>
          </w:tcPr>
          <w:p w14:paraId="0FAE98C1" w14:textId="77777777" w:rsidR="004837C2" w:rsidRDefault="005F3D5F">
            <w:pPr>
              <w:rPr>
                <w:sz w:val="18"/>
              </w:rPr>
            </w:pPr>
            <w:r>
              <w:rPr>
                <w:rFonts w:hint="eastAsia"/>
                <w:sz w:val="18"/>
              </w:rPr>
              <w:t>能应对活动期间多倍的访问量和并发。</w:t>
            </w:r>
          </w:p>
        </w:tc>
      </w:tr>
      <w:tr w:rsidR="004837C2" w14:paraId="0E87D89D" w14:textId="77777777">
        <w:tc>
          <w:tcPr>
            <w:tcW w:w="2012" w:type="dxa"/>
            <w:shd w:val="clear" w:color="auto" w:fill="F8F8F8"/>
          </w:tcPr>
          <w:p w14:paraId="48A7854F"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易用性</w:t>
            </w:r>
          </w:p>
        </w:tc>
        <w:tc>
          <w:tcPr>
            <w:tcW w:w="6720" w:type="dxa"/>
          </w:tcPr>
          <w:p w14:paraId="5DB1F16D" w14:textId="77777777" w:rsidR="004837C2" w:rsidRDefault="005F3D5F">
            <w:pPr>
              <w:rPr>
                <w:sz w:val="18"/>
              </w:rPr>
            </w:pPr>
            <w:r>
              <w:rPr>
                <w:rFonts w:hint="eastAsia"/>
                <w:sz w:val="18"/>
              </w:rPr>
              <w:t>客人使用方便，各项数据指标良好。</w:t>
            </w:r>
          </w:p>
        </w:tc>
      </w:tr>
      <w:tr w:rsidR="004837C2" w14:paraId="12713608" w14:textId="77777777">
        <w:tc>
          <w:tcPr>
            <w:tcW w:w="2012" w:type="dxa"/>
            <w:shd w:val="clear" w:color="auto" w:fill="F8F8F8"/>
          </w:tcPr>
          <w:p w14:paraId="0C8DB5BC"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安全性</w:t>
            </w:r>
          </w:p>
        </w:tc>
        <w:tc>
          <w:tcPr>
            <w:tcW w:w="6720" w:type="dxa"/>
          </w:tcPr>
          <w:p w14:paraId="3381B7B4" w14:textId="77777777" w:rsidR="004837C2" w:rsidRDefault="005F3D5F">
            <w:pPr>
              <w:rPr>
                <w:sz w:val="18"/>
              </w:rPr>
            </w:pPr>
            <w:r>
              <w:rPr>
                <w:rFonts w:hint="eastAsia"/>
                <w:sz w:val="18"/>
              </w:rPr>
              <w:t>客人访问网站无不安全警示，客人的各项隐私数据不被泄漏。</w:t>
            </w:r>
          </w:p>
        </w:tc>
      </w:tr>
      <w:tr w:rsidR="004837C2" w14:paraId="4CD9A942" w14:textId="77777777">
        <w:tc>
          <w:tcPr>
            <w:tcW w:w="2012" w:type="dxa"/>
            <w:shd w:val="clear" w:color="auto" w:fill="F8F8F8"/>
          </w:tcPr>
          <w:p w14:paraId="1C3288E1"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lastRenderedPageBreak/>
              <w:t>可扩展性</w:t>
            </w:r>
          </w:p>
        </w:tc>
        <w:tc>
          <w:tcPr>
            <w:tcW w:w="6720" w:type="dxa"/>
          </w:tcPr>
          <w:p w14:paraId="59B9ED83" w14:textId="77777777" w:rsidR="004837C2" w:rsidRDefault="005F3D5F">
            <w:pPr>
              <w:rPr>
                <w:sz w:val="18"/>
              </w:rPr>
            </w:pPr>
            <w:r>
              <w:rPr>
                <w:rFonts w:hint="eastAsia"/>
                <w:sz w:val="18"/>
              </w:rPr>
              <w:t>对于多语言，多货币，多支付方式的灵活扩展支持</w:t>
            </w:r>
          </w:p>
        </w:tc>
      </w:tr>
      <w:tr w:rsidR="004837C2" w14:paraId="65EC2A1E" w14:textId="77777777">
        <w:tc>
          <w:tcPr>
            <w:tcW w:w="2012" w:type="dxa"/>
            <w:shd w:val="clear" w:color="auto" w:fill="F8F8F8"/>
          </w:tcPr>
          <w:p w14:paraId="553F2DAE"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兼容性</w:t>
            </w:r>
          </w:p>
        </w:tc>
        <w:tc>
          <w:tcPr>
            <w:tcW w:w="6720" w:type="dxa"/>
          </w:tcPr>
          <w:p w14:paraId="73C84AD8" w14:textId="77777777" w:rsidR="004837C2" w:rsidRDefault="005F3D5F">
            <w:pPr>
              <w:rPr>
                <w:b/>
                <w:sz w:val="18"/>
              </w:rPr>
            </w:pPr>
            <w:r>
              <w:rPr>
                <w:rFonts w:hint="eastAsia"/>
                <w:b/>
                <w:color w:val="0D0D0D" w:themeColor="text1" w:themeTint="F2"/>
                <w:sz w:val="18"/>
              </w:rPr>
              <w:t>界面兼容</w:t>
            </w:r>
            <w:r>
              <w:rPr>
                <w:rFonts w:hint="eastAsia"/>
                <w:b/>
                <w:color w:val="0D0D0D" w:themeColor="text1" w:themeTint="F2"/>
                <w:sz w:val="18"/>
              </w:rPr>
              <w:t>Firefox</w:t>
            </w:r>
            <w:r>
              <w:rPr>
                <w:rFonts w:hint="eastAsia"/>
                <w:b/>
                <w:color w:val="0D0D0D" w:themeColor="text1" w:themeTint="F2"/>
                <w:sz w:val="18"/>
              </w:rPr>
              <w:t>，</w:t>
            </w:r>
            <w:r>
              <w:rPr>
                <w:rFonts w:hint="eastAsia"/>
                <w:b/>
                <w:color w:val="0D0D0D" w:themeColor="text1" w:themeTint="F2"/>
                <w:sz w:val="18"/>
              </w:rPr>
              <w:t>IE7</w:t>
            </w:r>
            <w:r>
              <w:rPr>
                <w:rFonts w:hint="eastAsia"/>
                <w:b/>
                <w:color w:val="0D0D0D" w:themeColor="text1" w:themeTint="F2"/>
                <w:sz w:val="18"/>
              </w:rPr>
              <w:t>及以上版本，</w:t>
            </w:r>
            <w:r>
              <w:rPr>
                <w:rFonts w:hint="eastAsia"/>
                <w:b/>
                <w:color w:val="0D0D0D" w:themeColor="text1" w:themeTint="F2"/>
                <w:sz w:val="18"/>
              </w:rPr>
              <w:t>Chrome</w:t>
            </w:r>
            <w:r>
              <w:rPr>
                <w:rFonts w:hint="eastAsia"/>
                <w:b/>
                <w:color w:val="0D0D0D" w:themeColor="text1" w:themeTint="F2"/>
                <w:sz w:val="18"/>
              </w:rPr>
              <w:t>等主流浏览器。</w:t>
            </w:r>
          </w:p>
        </w:tc>
      </w:tr>
      <w:tr w:rsidR="004837C2" w14:paraId="3FE765B5" w14:textId="77777777">
        <w:tc>
          <w:tcPr>
            <w:tcW w:w="2012" w:type="dxa"/>
            <w:shd w:val="clear" w:color="auto" w:fill="F8F8F8"/>
          </w:tcPr>
          <w:p w14:paraId="30189F3C"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可移植性</w:t>
            </w:r>
          </w:p>
        </w:tc>
        <w:tc>
          <w:tcPr>
            <w:tcW w:w="6720" w:type="dxa"/>
          </w:tcPr>
          <w:p w14:paraId="3BA18E93" w14:textId="77777777" w:rsidR="004837C2" w:rsidRDefault="005F3D5F">
            <w:pPr>
              <w:rPr>
                <w:sz w:val="18"/>
              </w:rPr>
            </w:pPr>
            <w:r>
              <w:rPr>
                <w:rFonts w:hint="eastAsia"/>
                <w:sz w:val="18"/>
              </w:rPr>
              <w:t>详见技术文档</w:t>
            </w:r>
          </w:p>
        </w:tc>
      </w:tr>
      <w:tr w:rsidR="004837C2" w14:paraId="1733B05E" w14:textId="77777777">
        <w:tc>
          <w:tcPr>
            <w:tcW w:w="2012" w:type="dxa"/>
            <w:shd w:val="clear" w:color="auto" w:fill="F8F8F8"/>
          </w:tcPr>
          <w:p w14:paraId="2B35B576"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分辨率</w:t>
            </w:r>
          </w:p>
        </w:tc>
        <w:tc>
          <w:tcPr>
            <w:tcW w:w="6720" w:type="dxa"/>
          </w:tcPr>
          <w:p w14:paraId="467F2823" w14:textId="77777777" w:rsidR="004837C2" w:rsidRDefault="004837C2">
            <w:pPr>
              <w:rPr>
                <w:sz w:val="18"/>
              </w:rPr>
            </w:pPr>
          </w:p>
        </w:tc>
      </w:tr>
      <w:tr w:rsidR="004837C2" w14:paraId="548E6928" w14:textId="77777777">
        <w:tc>
          <w:tcPr>
            <w:tcW w:w="2012" w:type="dxa"/>
            <w:shd w:val="clear" w:color="auto" w:fill="F8F8F8"/>
          </w:tcPr>
          <w:p w14:paraId="3501BDF9" w14:textId="77777777" w:rsidR="004837C2" w:rsidRDefault="005F3D5F">
            <w:pPr>
              <w:jc w:val="center"/>
              <w:rPr>
                <w:rFonts w:asciiTheme="minorEastAsia" w:eastAsiaTheme="minorEastAsia" w:hAnsiTheme="minorEastAsia"/>
                <w:sz w:val="18"/>
                <w:szCs w:val="18"/>
              </w:rPr>
            </w:pPr>
            <w:r>
              <w:rPr>
                <w:rFonts w:asciiTheme="minorEastAsia" w:eastAsiaTheme="minorEastAsia" w:hAnsiTheme="minorEastAsia" w:hint="eastAsia"/>
                <w:sz w:val="18"/>
                <w:szCs w:val="18"/>
              </w:rPr>
              <w:t>设备</w:t>
            </w:r>
          </w:p>
        </w:tc>
        <w:tc>
          <w:tcPr>
            <w:tcW w:w="6720" w:type="dxa"/>
          </w:tcPr>
          <w:p w14:paraId="1EE1B94C" w14:textId="77777777" w:rsidR="004837C2" w:rsidRDefault="004837C2">
            <w:pPr>
              <w:rPr>
                <w:sz w:val="18"/>
              </w:rPr>
            </w:pPr>
          </w:p>
        </w:tc>
      </w:tr>
    </w:tbl>
    <w:p w14:paraId="7665077C" w14:textId="77777777" w:rsidR="004837C2" w:rsidRDefault="005F3D5F">
      <w:pPr>
        <w:pStyle w:val="2"/>
        <w:numPr>
          <w:ilvl w:val="1"/>
          <w:numId w:val="65"/>
        </w:numPr>
        <w:spacing w:before="175" w:after="175"/>
        <w:rPr>
          <w:rFonts w:ascii="黑体" w:eastAsia="黑体" w:hAnsi="黑体"/>
          <w:szCs w:val="28"/>
        </w:rPr>
      </w:pPr>
      <w:bookmarkStart w:id="180" w:name="_Toc12719571"/>
      <w:r>
        <w:rPr>
          <w:rFonts w:ascii="黑体" w:eastAsia="黑体" w:hAnsi="黑体" w:hint="eastAsia"/>
          <w:szCs w:val="28"/>
        </w:rPr>
        <w:t>系统提示语总结</w:t>
      </w:r>
      <w:bookmarkEnd w:id="180"/>
    </w:p>
    <w:tbl>
      <w:tblPr>
        <w:tblStyle w:val="af5"/>
        <w:tblW w:w="8720" w:type="dxa"/>
        <w:tblLayout w:type="fixed"/>
        <w:tblLook w:val="04A0" w:firstRow="1" w:lastRow="0" w:firstColumn="1" w:lastColumn="0" w:noHBand="0" w:noVBand="1"/>
      </w:tblPr>
      <w:tblGrid>
        <w:gridCol w:w="4360"/>
        <w:gridCol w:w="4360"/>
      </w:tblGrid>
      <w:tr w:rsidR="004837C2" w14:paraId="12A691B4" w14:textId="77777777">
        <w:tc>
          <w:tcPr>
            <w:tcW w:w="4360" w:type="dxa"/>
            <w:shd w:val="clear" w:color="auto" w:fill="F2F2F2" w:themeFill="background1" w:themeFillShade="F2"/>
          </w:tcPr>
          <w:p w14:paraId="1CDD05BA"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情景</w:t>
            </w:r>
          </w:p>
        </w:tc>
        <w:tc>
          <w:tcPr>
            <w:tcW w:w="4360" w:type="dxa"/>
            <w:shd w:val="clear" w:color="auto" w:fill="F2F2F2" w:themeFill="background1" w:themeFillShade="F2"/>
          </w:tcPr>
          <w:p w14:paraId="663176C7" w14:textId="77777777" w:rsidR="004837C2" w:rsidRDefault="005F3D5F">
            <w:pPr>
              <w:jc w:val="center"/>
              <w:rPr>
                <w:rFonts w:asciiTheme="minorEastAsia" w:eastAsiaTheme="minorEastAsia" w:hAnsiTheme="minorEastAsia"/>
                <w:b/>
                <w:sz w:val="18"/>
                <w:szCs w:val="18"/>
              </w:rPr>
            </w:pPr>
            <w:r>
              <w:rPr>
                <w:rFonts w:asciiTheme="minorEastAsia" w:eastAsiaTheme="minorEastAsia" w:hAnsiTheme="minorEastAsia" w:hint="eastAsia"/>
                <w:b/>
                <w:sz w:val="18"/>
                <w:szCs w:val="18"/>
              </w:rPr>
              <w:t>提示语</w:t>
            </w:r>
          </w:p>
        </w:tc>
      </w:tr>
      <w:tr w:rsidR="004837C2" w14:paraId="0E7A22BF" w14:textId="77777777">
        <w:tc>
          <w:tcPr>
            <w:tcW w:w="4360" w:type="dxa"/>
          </w:tcPr>
          <w:p w14:paraId="1B305EF7" w14:textId="77777777" w:rsidR="004837C2" w:rsidRDefault="004837C2"/>
        </w:tc>
        <w:tc>
          <w:tcPr>
            <w:tcW w:w="4360" w:type="dxa"/>
          </w:tcPr>
          <w:p w14:paraId="29B7E287" w14:textId="77777777" w:rsidR="004837C2" w:rsidRDefault="004837C2"/>
        </w:tc>
      </w:tr>
      <w:tr w:rsidR="004837C2" w14:paraId="392BF53E" w14:textId="77777777">
        <w:tc>
          <w:tcPr>
            <w:tcW w:w="4360" w:type="dxa"/>
          </w:tcPr>
          <w:p w14:paraId="7E93BAB8" w14:textId="77777777" w:rsidR="004837C2" w:rsidRDefault="004837C2"/>
        </w:tc>
        <w:tc>
          <w:tcPr>
            <w:tcW w:w="4360" w:type="dxa"/>
          </w:tcPr>
          <w:p w14:paraId="046F3409" w14:textId="77777777" w:rsidR="004837C2" w:rsidRDefault="004837C2"/>
        </w:tc>
      </w:tr>
      <w:tr w:rsidR="004837C2" w14:paraId="6F6DF37E" w14:textId="77777777">
        <w:tc>
          <w:tcPr>
            <w:tcW w:w="4360" w:type="dxa"/>
          </w:tcPr>
          <w:p w14:paraId="666C194C" w14:textId="77777777" w:rsidR="004837C2" w:rsidRDefault="004837C2"/>
        </w:tc>
        <w:tc>
          <w:tcPr>
            <w:tcW w:w="4360" w:type="dxa"/>
          </w:tcPr>
          <w:p w14:paraId="5C136747" w14:textId="77777777" w:rsidR="004837C2" w:rsidRDefault="004837C2"/>
        </w:tc>
      </w:tr>
      <w:tr w:rsidR="004837C2" w14:paraId="14D3A40A" w14:textId="77777777">
        <w:tc>
          <w:tcPr>
            <w:tcW w:w="4360" w:type="dxa"/>
          </w:tcPr>
          <w:p w14:paraId="68232DC5" w14:textId="77777777" w:rsidR="004837C2" w:rsidRDefault="004837C2"/>
        </w:tc>
        <w:tc>
          <w:tcPr>
            <w:tcW w:w="4360" w:type="dxa"/>
          </w:tcPr>
          <w:p w14:paraId="289FC84B" w14:textId="77777777" w:rsidR="004837C2" w:rsidRDefault="004837C2"/>
        </w:tc>
      </w:tr>
      <w:tr w:rsidR="004837C2" w14:paraId="0C1E0DD6" w14:textId="77777777">
        <w:tc>
          <w:tcPr>
            <w:tcW w:w="4360" w:type="dxa"/>
          </w:tcPr>
          <w:p w14:paraId="1648CF5B" w14:textId="77777777" w:rsidR="004837C2" w:rsidRDefault="004837C2"/>
        </w:tc>
        <w:tc>
          <w:tcPr>
            <w:tcW w:w="4360" w:type="dxa"/>
          </w:tcPr>
          <w:p w14:paraId="0247809F" w14:textId="77777777" w:rsidR="004837C2" w:rsidRDefault="004837C2"/>
        </w:tc>
      </w:tr>
      <w:tr w:rsidR="004837C2" w14:paraId="015FB613" w14:textId="77777777">
        <w:tc>
          <w:tcPr>
            <w:tcW w:w="4360" w:type="dxa"/>
          </w:tcPr>
          <w:p w14:paraId="78057573" w14:textId="77777777" w:rsidR="004837C2" w:rsidRDefault="004837C2"/>
        </w:tc>
        <w:tc>
          <w:tcPr>
            <w:tcW w:w="4360" w:type="dxa"/>
          </w:tcPr>
          <w:p w14:paraId="0477C225" w14:textId="77777777" w:rsidR="004837C2" w:rsidRDefault="004837C2"/>
        </w:tc>
      </w:tr>
      <w:tr w:rsidR="004837C2" w14:paraId="15E093F4" w14:textId="77777777">
        <w:tc>
          <w:tcPr>
            <w:tcW w:w="4360" w:type="dxa"/>
          </w:tcPr>
          <w:p w14:paraId="4FD8A5F5" w14:textId="77777777" w:rsidR="004837C2" w:rsidRDefault="004837C2"/>
        </w:tc>
        <w:tc>
          <w:tcPr>
            <w:tcW w:w="4360" w:type="dxa"/>
          </w:tcPr>
          <w:p w14:paraId="4563848B" w14:textId="77777777" w:rsidR="004837C2" w:rsidRDefault="004837C2"/>
        </w:tc>
      </w:tr>
    </w:tbl>
    <w:p w14:paraId="6398A7BE" w14:textId="77777777" w:rsidR="004837C2" w:rsidRDefault="004837C2"/>
    <w:p w14:paraId="72681563" w14:textId="77777777" w:rsidR="004837C2" w:rsidRDefault="005F3D5F">
      <w:pPr>
        <w:pStyle w:val="2"/>
        <w:numPr>
          <w:ilvl w:val="1"/>
          <w:numId w:val="65"/>
        </w:numPr>
        <w:spacing w:before="175" w:after="175"/>
        <w:rPr>
          <w:rFonts w:ascii="黑体" w:eastAsia="黑体" w:hAnsi="黑体"/>
          <w:szCs w:val="28"/>
        </w:rPr>
      </w:pPr>
      <w:bookmarkStart w:id="181" w:name="_Toc12719572"/>
      <w:r>
        <w:rPr>
          <w:rFonts w:ascii="黑体" w:eastAsia="黑体" w:hAnsi="黑体" w:hint="eastAsia"/>
          <w:szCs w:val="28"/>
        </w:rPr>
        <w:t>其它需求</w:t>
      </w:r>
      <w:bookmarkEnd w:id="181"/>
    </w:p>
    <w:p w14:paraId="1E09705A" w14:textId="77777777" w:rsidR="004837C2" w:rsidRDefault="005F3D5F">
      <w:r>
        <w:rPr>
          <w:rFonts w:hint="eastAsia"/>
        </w:rPr>
        <w:t>无</w:t>
      </w:r>
    </w:p>
    <w:p w14:paraId="6B27EA0F" w14:textId="77777777" w:rsidR="004837C2" w:rsidRDefault="005F3D5F">
      <w:pPr>
        <w:pStyle w:val="1"/>
        <w:pageBreakBefore/>
        <w:spacing w:before="175" w:after="175"/>
        <w:rPr>
          <w:rFonts w:ascii="黑体" w:eastAsia="黑体" w:hAnsi="黑体"/>
        </w:rPr>
      </w:pPr>
      <w:bookmarkStart w:id="182" w:name="_Toc1487790"/>
      <w:bookmarkStart w:id="183" w:name="_Toc12719573"/>
      <w:r>
        <w:rPr>
          <w:rFonts w:ascii="黑体" w:eastAsia="黑体" w:hAnsi="黑体" w:hint="eastAsia"/>
        </w:rPr>
        <w:lastRenderedPageBreak/>
        <w:t>附录A：用户需求调查记录</w:t>
      </w:r>
      <w:bookmarkEnd w:id="182"/>
      <w:bookmarkEnd w:id="183"/>
    </w:p>
    <w:p w14:paraId="754B3895" w14:textId="77777777" w:rsidR="004837C2" w:rsidRDefault="005F3D5F">
      <w:pPr>
        <w:pStyle w:val="2"/>
      </w:pPr>
      <w:bookmarkStart w:id="184" w:name="_Toc1487791"/>
      <w:bookmarkStart w:id="185" w:name="_Toc12719574"/>
      <w:r>
        <w:rPr>
          <w:rFonts w:hint="eastAsia"/>
        </w:rPr>
        <w:t>A</w:t>
      </w:r>
      <w:r>
        <w:t>.</w:t>
      </w:r>
      <w:r>
        <w:rPr>
          <w:rFonts w:hint="eastAsia"/>
        </w:rPr>
        <w:t>1</w:t>
      </w:r>
      <w:r>
        <w:rPr>
          <w:rFonts w:ascii="宋体" w:hAnsi="宋体" w:hint="eastAsia"/>
          <w:szCs w:val="21"/>
        </w:rPr>
        <w:t>业务相关调查</w:t>
      </w:r>
      <w:bookmarkEnd w:id="184"/>
      <w:bookmarkEnd w:id="185"/>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5"/>
        <w:gridCol w:w="6959"/>
      </w:tblGrid>
      <w:tr w:rsidR="004837C2" w14:paraId="2A12C6FB" w14:textId="77777777">
        <w:tc>
          <w:tcPr>
            <w:tcW w:w="1535" w:type="dxa"/>
            <w:shd w:val="clear" w:color="auto" w:fill="D9D9D9"/>
          </w:tcPr>
          <w:p w14:paraId="61C6A523" w14:textId="77777777" w:rsidR="004837C2" w:rsidRDefault="005F3D5F">
            <w:pPr>
              <w:pStyle w:val="ad"/>
              <w:pBdr>
                <w:bottom w:val="none" w:sz="0" w:space="0" w:color="auto"/>
              </w:pBdr>
              <w:tabs>
                <w:tab w:val="clear" w:pos="4153"/>
                <w:tab w:val="clear" w:pos="8306"/>
              </w:tabs>
              <w:snapToGrid/>
              <w:rPr>
                <w:rFonts w:ascii="微软雅黑" w:eastAsia="微软雅黑" w:hAnsi="微软雅黑"/>
                <w:b/>
                <w:sz w:val="21"/>
                <w:szCs w:val="21"/>
              </w:rPr>
            </w:pPr>
            <w:r>
              <w:rPr>
                <w:rFonts w:ascii="微软雅黑" w:eastAsia="微软雅黑" w:hAnsi="微软雅黑" w:hint="eastAsia"/>
                <w:b/>
                <w:sz w:val="21"/>
                <w:szCs w:val="21"/>
              </w:rPr>
              <w:t>需求名称</w:t>
            </w:r>
          </w:p>
        </w:tc>
        <w:tc>
          <w:tcPr>
            <w:tcW w:w="6959" w:type="dxa"/>
            <w:vAlign w:val="center"/>
          </w:tcPr>
          <w:p w14:paraId="1CBA170B" w14:textId="77777777" w:rsidR="004837C2" w:rsidRDefault="005F3D5F">
            <w:pPr>
              <w:rPr>
                <w:rFonts w:ascii="宋体" w:hAnsi="宋体"/>
                <w:szCs w:val="21"/>
              </w:rPr>
            </w:pPr>
            <w:r>
              <w:rPr>
                <w:rFonts w:ascii="宋体" w:hAnsi="宋体" w:hint="eastAsia"/>
                <w:szCs w:val="18"/>
              </w:rPr>
              <w:t>速</w:t>
            </w:r>
            <w:r>
              <w:rPr>
                <w:rFonts w:ascii="宋体" w:hAnsi="宋体"/>
                <w:szCs w:val="18"/>
              </w:rPr>
              <w:t>贸天下</w:t>
            </w:r>
            <w:r>
              <w:rPr>
                <w:rFonts w:ascii="宋体" w:hAnsi="宋体" w:hint="eastAsia"/>
                <w:szCs w:val="18"/>
              </w:rPr>
              <w:t>云</w:t>
            </w:r>
            <w:r>
              <w:rPr>
                <w:rFonts w:ascii="宋体" w:hAnsi="宋体"/>
                <w:szCs w:val="18"/>
              </w:rPr>
              <w:t>仓平台</w:t>
            </w:r>
            <w:r>
              <w:rPr>
                <w:rFonts w:ascii="宋体" w:hAnsi="宋体" w:hint="eastAsia"/>
                <w:szCs w:val="18"/>
              </w:rPr>
              <w:t>（ERP</w:t>
            </w:r>
            <w:r>
              <w:rPr>
                <w:rFonts w:ascii="宋体" w:hAnsi="宋体"/>
                <w:szCs w:val="18"/>
              </w:rPr>
              <w:t>）</w:t>
            </w:r>
            <w:r>
              <w:rPr>
                <w:rFonts w:ascii="宋体" w:hAnsi="宋体" w:hint="eastAsia"/>
                <w:szCs w:val="18"/>
              </w:rPr>
              <w:t>软件需求规格</w:t>
            </w:r>
            <w:r>
              <w:rPr>
                <w:rFonts w:hint="eastAsia"/>
              </w:rPr>
              <w:t>定义描述文档（</w:t>
            </w:r>
            <w:r>
              <w:rPr>
                <w:rFonts w:ascii="宋体" w:hAnsi="宋体" w:hint="eastAsia"/>
                <w:szCs w:val="18"/>
              </w:rPr>
              <w:t>v1.0版本</w:t>
            </w:r>
            <w:r>
              <w:t>分册）</w:t>
            </w:r>
            <w:r>
              <w:rPr>
                <w:rFonts w:hint="eastAsia"/>
              </w:rPr>
              <w:t>。</w:t>
            </w:r>
          </w:p>
        </w:tc>
      </w:tr>
      <w:tr w:rsidR="004837C2" w14:paraId="5FE5AC0C" w14:textId="77777777">
        <w:tc>
          <w:tcPr>
            <w:tcW w:w="1535" w:type="dxa"/>
            <w:shd w:val="clear" w:color="auto" w:fill="D9D9D9"/>
          </w:tcPr>
          <w:p w14:paraId="2D6857B0" w14:textId="77777777" w:rsidR="004837C2" w:rsidRDefault="005F3D5F">
            <w:pPr>
              <w:pStyle w:val="ad"/>
              <w:pBdr>
                <w:bottom w:val="none" w:sz="0" w:space="0" w:color="auto"/>
              </w:pBdr>
              <w:tabs>
                <w:tab w:val="clear" w:pos="4153"/>
                <w:tab w:val="clear" w:pos="8306"/>
              </w:tabs>
              <w:snapToGrid/>
              <w:rPr>
                <w:rFonts w:ascii="微软雅黑" w:eastAsia="微软雅黑" w:hAnsi="微软雅黑"/>
                <w:b/>
                <w:sz w:val="21"/>
                <w:szCs w:val="21"/>
              </w:rPr>
            </w:pPr>
            <w:r>
              <w:rPr>
                <w:rFonts w:ascii="微软雅黑" w:eastAsia="微软雅黑" w:hAnsi="微软雅黑" w:hint="eastAsia"/>
                <w:b/>
                <w:sz w:val="21"/>
                <w:szCs w:val="21"/>
              </w:rPr>
              <w:t>调查方式</w:t>
            </w:r>
          </w:p>
        </w:tc>
        <w:tc>
          <w:tcPr>
            <w:tcW w:w="6959" w:type="dxa"/>
            <w:vAlign w:val="center"/>
          </w:tcPr>
          <w:p w14:paraId="16F8BFE0" w14:textId="77777777" w:rsidR="004837C2" w:rsidRDefault="004837C2">
            <w:pPr>
              <w:rPr>
                <w:rFonts w:ascii="宋体" w:hAnsi="宋体"/>
                <w:szCs w:val="21"/>
              </w:rPr>
            </w:pPr>
          </w:p>
        </w:tc>
      </w:tr>
      <w:tr w:rsidR="004837C2" w14:paraId="6A2B5E36" w14:textId="77777777">
        <w:tc>
          <w:tcPr>
            <w:tcW w:w="1535" w:type="dxa"/>
            <w:shd w:val="clear" w:color="auto" w:fill="D9D9D9"/>
          </w:tcPr>
          <w:p w14:paraId="090620A1" w14:textId="77777777" w:rsidR="004837C2" w:rsidRDefault="005F3D5F">
            <w:pPr>
              <w:jc w:val="center"/>
              <w:rPr>
                <w:rFonts w:ascii="微软雅黑" w:eastAsia="微软雅黑" w:hAnsi="微软雅黑"/>
                <w:b/>
                <w:szCs w:val="21"/>
              </w:rPr>
            </w:pPr>
            <w:r>
              <w:rPr>
                <w:rFonts w:ascii="微软雅黑" w:eastAsia="微软雅黑" w:hAnsi="微软雅黑" w:hint="eastAsia"/>
                <w:b/>
                <w:szCs w:val="21"/>
              </w:rPr>
              <w:t>调查人</w:t>
            </w:r>
          </w:p>
        </w:tc>
        <w:tc>
          <w:tcPr>
            <w:tcW w:w="6959" w:type="dxa"/>
            <w:vAlign w:val="center"/>
          </w:tcPr>
          <w:p w14:paraId="4B1E72EA" w14:textId="77777777" w:rsidR="004837C2" w:rsidRDefault="004837C2">
            <w:pPr>
              <w:rPr>
                <w:rFonts w:ascii="宋体" w:hAnsi="宋体"/>
                <w:szCs w:val="21"/>
              </w:rPr>
            </w:pPr>
          </w:p>
        </w:tc>
      </w:tr>
      <w:tr w:rsidR="004837C2" w14:paraId="7A6D952E" w14:textId="77777777">
        <w:tc>
          <w:tcPr>
            <w:tcW w:w="1535" w:type="dxa"/>
            <w:shd w:val="clear" w:color="auto" w:fill="D9D9D9"/>
          </w:tcPr>
          <w:p w14:paraId="1CCA2A57" w14:textId="77777777" w:rsidR="004837C2" w:rsidRDefault="005F3D5F">
            <w:pPr>
              <w:jc w:val="center"/>
              <w:rPr>
                <w:rFonts w:ascii="微软雅黑" w:eastAsia="微软雅黑" w:hAnsi="微软雅黑"/>
                <w:b/>
                <w:szCs w:val="21"/>
              </w:rPr>
            </w:pPr>
            <w:r>
              <w:rPr>
                <w:rFonts w:ascii="微软雅黑" w:eastAsia="微软雅黑" w:hAnsi="微软雅黑" w:hint="eastAsia"/>
                <w:b/>
                <w:szCs w:val="21"/>
              </w:rPr>
              <w:t>调查对象</w:t>
            </w:r>
          </w:p>
        </w:tc>
        <w:tc>
          <w:tcPr>
            <w:tcW w:w="6959" w:type="dxa"/>
            <w:vAlign w:val="center"/>
          </w:tcPr>
          <w:p w14:paraId="12C71497" w14:textId="77777777" w:rsidR="004837C2" w:rsidRDefault="004837C2">
            <w:pPr>
              <w:rPr>
                <w:rFonts w:ascii="宋体" w:hAnsi="宋体"/>
                <w:szCs w:val="21"/>
              </w:rPr>
            </w:pPr>
          </w:p>
        </w:tc>
      </w:tr>
      <w:tr w:rsidR="004837C2" w14:paraId="58DD74BE" w14:textId="77777777">
        <w:tc>
          <w:tcPr>
            <w:tcW w:w="1535" w:type="dxa"/>
            <w:shd w:val="clear" w:color="auto" w:fill="D9D9D9"/>
          </w:tcPr>
          <w:p w14:paraId="59010BFB" w14:textId="77777777" w:rsidR="004837C2" w:rsidRDefault="005F3D5F">
            <w:pPr>
              <w:jc w:val="center"/>
              <w:rPr>
                <w:rFonts w:ascii="微软雅黑" w:eastAsia="微软雅黑" w:hAnsi="微软雅黑"/>
                <w:b/>
                <w:szCs w:val="21"/>
              </w:rPr>
            </w:pPr>
            <w:r>
              <w:rPr>
                <w:rFonts w:ascii="微软雅黑" w:eastAsia="微软雅黑" w:hAnsi="微软雅黑" w:hint="eastAsia"/>
                <w:b/>
                <w:szCs w:val="21"/>
              </w:rPr>
              <w:t>时间、地点</w:t>
            </w:r>
          </w:p>
        </w:tc>
        <w:tc>
          <w:tcPr>
            <w:tcW w:w="6959" w:type="dxa"/>
            <w:vAlign w:val="center"/>
          </w:tcPr>
          <w:p w14:paraId="18358935" w14:textId="77777777" w:rsidR="004837C2" w:rsidRDefault="004837C2">
            <w:pPr>
              <w:rPr>
                <w:rFonts w:ascii="宋体" w:hAnsi="宋体"/>
                <w:szCs w:val="21"/>
              </w:rPr>
            </w:pPr>
          </w:p>
        </w:tc>
      </w:tr>
      <w:tr w:rsidR="004837C2" w14:paraId="26D1763F" w14:textId="77777777">
        <w:tc>
          <w:tcPr>
            <w:tcW w:w="1535" w:type="dxa"/>
            <w:shd w:val="clear" w:color="auto" w:fill="D9D9D9"/>
          </w:tcPr>
          <w:p w14:paraId="42D48998" w14:textId="77777777" w:rsidR="004837C2" w:rsidRDefault="004837C2">
            <w:pPr>
              <w:jc w:val="center"/>
              <w:rPr>
                <w:rFonts w:ascii="微软雅黑" w:eastAsia="微软雅黑" w:hAnsi="微软雅黑"/>
                <w:b/>
                <w:szCs w:val="21"/>
              </w:rPr>
            </w:pPr>
          </w:p>
          <w:p w14:paraId="6EAF6D9F" w14:textId="77777777" w:rsidR="004837C2" w:rsidRDefault="005F3D5F">
            <w:pPr>
              <w:jc w:val="center"/>
              <w:rPr>
                <w:rFonts w:ascii="微软雅黑" w:eastAsia="微软雅黑" w:hAnsi="微软雅黑"/>
                <w:b/>
                <w:szCs w:val="21"/>
              </w:rPr>
            </w:pPr>
            <w:r>
              <w:rPr>
                <w:rFonts w:ascii="微软雅黑" w:eastAsia="微软雅黑" w:hAnsi="微软雅黑" w:hint="eastAsia"/>
                <w:b/>
                <w:szCs w:val="21"/>
              </w:rPr>
              <w:t>需求信息记录</w:t>
            </w:r>
          </w:p>
          <w:p w14:paraId="5B0D720F" w14:textId="77777777" w:rsidR="004837C2" w:rsidRDefault="004837C2">
            <w:pPr>
              <w:jc w:val="center"/>
              <w:rPr>
                <w:rFonts w:ascii="微软雅黑" w:eastAsia="微软雅黑" w:hAnsi="微软雅黑"/>
                <w:b/>
                <w:szCs w:val="21"/>
              </w:rPr>
            </w:pPr>
          </w:p>
        </w:tc>
        <w:tc>
          <w:tcPr>
            <w:tcW w:w="6959" w:type="dxa"/>
            <w:vAlign w:val="center"/>
          </w:tcPr>
          <w:p w14:paraId="2DDD88AF" w14:textId="77777777" w:rsidR="004837C2" w:rsidRDefault="004837C2">
            <w:pPr>
              <w:rPr>
                <w:rFonts w:ascii="宋体" w:hAnsi="宋体"/>
                <w:szCs w:val="21"/>
              </w:rPr>
            </w:pPr>
          </w:p>
        </w:tc>
      </w:tr>
    </w:tbl>
    <w:p w14:paraId="4CB20C1A" w14:textId="77777777" w:rsidR="004837C2" w:rsidRDefault="005F3D5F">
      <w:pPr>
        <w:pStyle w:val="1"/>
        <w:pageBreakBefore/>
        <w:spacing w:before="175" w:after="175"/>
        <w:rPr>
          <w:rFonts w:ascii="黑体" w:eastAsia="黑体" w:hAnsi="黑体"/>
        </w:rPr>
      </w:pPr>
      <w:bookmarkStart w:id="186" w:name="_Toc1487792"/>
      <w:bookmarkStart w:id="187" w:name="_Toc12719575"/>
      <w:r>
        <w:rPr>
          <w:rFonts w:ascii="黑体" w:eastAsia="黑体" w:hAnsi="黑体" w:hint="eastAsia"/>
        </w:rPr>
        <w:lastRenderedPageBreak/>
        <w:t>附录B：需求评审报告</w:t>
      </w:r>
      <w:bookmarkEnd w:id="186"/>
      <w:bookmarkEnd w:id="187"/>
    </w:p>
    <w:tbl>
      <w:tblPr>
        <w:tblW w:w="8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5"/>
        <w:gridCol w:w="6749"/>
      </w:tblGrid>
      <w:tr w:rsidR="004837C2" w14:paraId="0D7BD6AF" w14:textId="77777777">
        <w:trPr>
          <w:cantSplit/>
        </w:trPr>
        <w:tc>
          <w:tcPr>
            <w:tcW w:w="8494" w:type="dxa"/>
            <w:gridSpan w:val="2"/>
            <w:shd w:val="clear" w:color="auto" w:fill="D9D9D9"/>
          </w:tcPr>
          <w:p w14:paraId="65872AA5" w14:textId="77777777" w:rsidR="004837C2" w:rsidRDefault="005F3D5F">
            <w:pPr>
              <w:jc w:val="center"/>
              <w:rPr>
                <w:rFonts w:ascii="微软雅黑" w:eastAsia="微软雅黑" w:hAnsi="微软雅黑"/>
                <w:b/>
                <w:bCs/>
                <w:szCs w:val="21"/>
                <w:u w:val="single"/>
              </w:rPr>
            </w:pPr>
            <w:r>
              <w:rPr>
                <w:rFonts w:ascii="微软雅黑" w:eastAsia="微软雅黑" w:hAnsi="微软雅黑" w:hint="eastAsia"/>
                <w:b/>
                <w:bCs/>
                <w:szCs w:val="21"/>
                <w:u w:val="single"/>
              </w:rPr>
              <w:t>需求评审报告</w:t>
            </w:r>
          </w:p>
        </w:tc>
      </w:tr>
      <w:tr w:rsidR="004837C2" w14:paraId="14086AF1" w14:textId="77777777">
        <w:tc>
          <w:tcPr>
            <w:tcW w:w="1745" w:type="dxa"/>
            <w:tcBorders>
              <w:bottom w:val="single" w:sz="4" w:space="0" w:color="auto"/>
            </w:tcBorders>
            <w:shd w:val="clear" w:color="auto" w:fill="D9D9D9"/>
          </w:tcPr>
          <w:p w14:paraId="62E7A9C6" w14:textId="77777777" w:rsidR="004837C2" w:rsidRDefault="005F3D5F">
            <w:pPr>
              <w:pStyle w:val="ad"/>
              <w:pBdr>
                <w:bottom w:val="none" w:sz="0" w:space="0" w:color="auto"/>
              </w:pBdr>
              <w:tabs>
                <w:tab w:val="clear" w:pos="4153"/>
                <w:tab w:val="clear" w:pos="8306"/>
              </w:tabs>
              <w:snapToGrid/>
              <w:rPr>
                <w:rFonts w:ascii="微软雅黑" w:eastAsia="微软雅黑" w:hAnsi="微软雅黑"/>
                <w:b/>
                <w:szCs w:val="24"/>
              </w:rPr>
            </w:pPr>
            <w:r>
              <w:rPr>
                <w:rFonts w:ascii="微软雅黑" w:eastAsia="微软雅黑" w:hAnsi="微软雅黑" w:hint="eastAsia"/>
                <w:b/>
                <w:szCs w:val="24"/>
              </w:rPr>
              <w:t>需求文档</w:t>
            </w:r>
          </w:p>
        </w:tc>
        <w:tc>
          <w:tcPr>
            <w:tcW w:w="6749" w:type="dxa"/>
          </w:tcPr>
          <w:p w14:paraId="6C690597" w14:textId="77777777" w:rsidR="004837C2" w:rsidRDefault="005F3D5F">
            <w:pPr>
              <w:rPr>
                <w:rFonts w:ascii="宋体" w:hAnsi="宋体"/>
                <w:i/>
                <w:iCs/>
                <w:sz w:val="18"/>
                <w:szCs w:val="18"/>
              </w:rPr>
            </w:pPr>
            <w:r>
              <w:rPr>
                <w:rFonts w:ascii="宋体" w:hAnsi="宋体" w:hint="eastAsia"/>
                <w:szCs w:val="18"/>
              </w:rPr>
              <w:t>速</w:t>
            </w:r>
            <w:r>
              <w:rPr>
                <w:rFonts w:ascii="宋体" w:hAnsi="宋体"/>
                <w:szCs w:val="18"/>
              </w:rPr>
              <w:t>贸天下</w:t>
            </w:r>
            <w:r>
              <w:rPr>
                <w:rFonts w:ascii="宋体" w:hAnsi="宋体" w:hint="eastAsia"/>
                <w:szCs w:val="18"/>
              </w:rPr>
              <w:t>云</w:t>
            </w:r>
            <w:r>
              <w:rPr>
                <w:rFonts w:ascii="宋体" w:hAnsi="宋体"/>
                <w:szCs w:val="18"/>
              </w:rPr>
              <w:t>仓平台（</w:t>
            </w:r>
            <w:r>
              <w:rPr>
                <w:rFonts w:ascii="宋体" w:hAnsi="宋体" w:hint="eastAsia"/>
                <w:szCs w:val="18"/>
              </w:rPr>
              <w:t>ERP</w:t>
            </w:r>
            <w:r>
              <w:rPr>
                <w:rFonts w:ascii="宋体" w:hAnsi="宋体"/>
                <w:szCs w:val="18"/>
              </w:rPr>
              <w:t>）</w:t>
            </w:r>
            <w:r>
              <w:rPr>
                <w:rFonts w:ascii="宋体" w:hAnsi="宋体" w:hint="eastAsia"/>
                <w:szCs w:val="18"/>
              </w:rPr>
              <w:t>软件需求规格</w:t>
            </w:r>
            <w:r>
              <w:rPr>
                <w:rFonts w:hint="eastAsia"/>
              </w:rPr>
              <w:t>定义描述文档（</w:t>
            </w:r>
            <w:r>
              <w:rPr>
                <w:rFonts w:ascii="宋体" w:hAnsi="宋体" w:hint="eastAsia"/>
                <w:szCs w:val="18"/>
              </w:rPr>
              <w:t>v1.0版本</w:t>
            </w:r>
            <w:r>
              <w:t>分册）</w:t>
            </w:r>
            <w:r>
              <w:rPr>
                <w:rFonts w:hint="eastAsia"/>
              </w:rPr>
              <w:t>。</w:t>
            </w:r>
          </w:p>
        </w:tc>
      </w:tr>
      <w:tr w:rsidR="004837C2" w14:paraId="507E6AA1" w14:textId="77777777">
        <w:tc>
          <w:tcPr>
            <w:tcW w:w="1745" w:type="dxa"/>
            <w:tcBorders>
              <w:bottom w:val="single" w:sz="4" w:space="0" w:color="auto"/>
            </w:tcBorders>
            <w:shd w:val="clear" w:color="auto" w:fill="D9D9D9"/>
          </w:tcPr>
          <w:p w14:paraId="21FB6769" w14:textId="77777777" w:rsidR="004837C2" w:rsidRDefault="005F3D5F">
            <w:pPr>
              <w:pStyle w:val="ad"/>
              <w:pBdr>
                <w:bottom w:val="none" w:sz="0" w:space="0" w:color="auto"/>
              </w:pBdr>
              <w:tabs>
                <w:tab w:val="clear" w:pos="4153"/>
                <w:tab w:val="clear" w:pos="8306"/>
              </w:tabs>
              <w:snapToGrid/>
              <w:rPr>
                <w:rFonts w:ascii="微软雅黑" w:eastAsia="微软雅黑" w:hAnsi="微软雅黑"/>
                <w:b/>
                <w:szCs w:val="24"/>
              </w:rPr>
            </w:pPr>
            <w:r>
              <w:rPr>
                <w:rFonts w:ascii="微软雅黑" w:eastAsia="微软雅黑" w:hAnsi="微软雅黑" w:hint="eastAsia"/>
                <w:b/>
                <w:szCs w:val="24"/>
              </w:rPr>
              <w:t>评审时间/地点</w:t>
            </w:r>
          </w:p>
        </w:tc>
        <w:tc>
          <w:tcPr>
            <w:tcW w:w="6749" w:type="dxa"/>
          </w:tcPr>
          <w:p w14:paraId="44BAE20A" w14:textId="77777777" w:rsidR="004837C2" w:rsidRDefault="004837C2">
            <w:pPr>
              <w:rPr>
                <w:rFonts w:ascii="宋体" w:hAnsi="宋体"/>
                <w:i/>
                <w:iCs/>
                <w:sz w:val="18"/>
                <w:szCs w:val="18"/>
              </w:rPr>
            </w:pPr>
          </w:p>
        </w:tc>
      </w:tr>
      <w:tr w:rsidR="004837C2" w14:paraId="43FBFDB3" w14:textId="77777777">
        <w:tc>
          <w:tcPr>
            <w:tcW w:w="1745" w:type="dxa"/>
            <w:shd w:val="clear" w:color="auto" w:fill="D9D9D9"/>
          </w:tcPr>
          <w:p w14:paraId="1CCD89E4" w14:textId="77777777" w:rsidR="004837C2" w:rsidRDefault="004837C2">
            <w:pPr>
              <w:jc w:val="center"/>
              <w:rPr>
                <w:rFonts w:ascii="微软雅黑" w:eastAsia="微软雅黑" w:hAnsi="微软雅黑"/>
                <w:b/>
                <w:sz w:val="18"/>
              </w:rPr>
            </w:pPr>
          </w:p>
          <w:p w14:paraId="142FBCC8" w14:textId="77777777" w:rsidR="004837C2" w:rsidRDefault="005F3D5F">
            <w:pPr>
              <w:jc w:val="center"/>
              <w:rPr>
                <w:rFonts w:ascii="微软雅黑" w:eastAsia="微软雅黑" w:hAnsi="微软雅黑"/>
                <w:b/>
                <w:sz w:val="18"/>
              </w:rPr>
            </w:pPr>
            <w:r>
              <w:rPr>
                <w:rFonts w:ascii="微软雅黑" w:eastAsia="微软雅黑" w:hAnsi="微软雅黑" w:hint="eastAsia"/>
                <w:b/>
                <w:sz w:val="18"/>
              </w:rPr>
              <w:t>评审小组成员</w:t>
            </w:r>
          </w:p>
          <w:p w14:paraId="066A0D0A" w14:textId="77777777" w:rsidR="004837C2" w:rsidRDefault="004837C2">
            <w:pPr>
              <w:jc w:val="center"/>
              <w:rPr>
                <w:rFonts w:ascii="微软雅黑" w:eastAsia="微软雅黑" w:hAnsi="微软雅黑"/>
                <w:b/>
                <w:sz w:val="18"/>
              </w:rPr>
            </w:pPr>
          </w:p>
        </w:tc>
        <w:tc>
          <w:tcPr>
            <w:tcW w:w="6749" w:type="dxa"/>
          </w:tcPr>
          <w:p w14:paraId="2D82FDF1" w14:textId="77777777" w:rsidR="004837C2" w:rsidRDefault="005F3D5F">
            <w:pPr>
              <w:ind w:firstLineChars="50" w:firstLine="97"/>
              <w:rPr>
                <w:rFonts w:ascii="宋体" w:hAnsi="宋体"/>
                <w:sz w:val="18"/>
                <w:szCs w:val="18"/>
              </w:rPr>
            </w:pPr>
            <w:r>
              <w:rPr>
                <w:rFonts w:ascii="宋体" w:hAnsi="宋体" w:hint="eastAsia"/>
                <w:sz w:val="18"/>
                <w:szCs w:val="18"/>
              </w:rPr>
              <w:t>项目</w:t>
            </w:r>
            <w:r>
              <w:rPr>
                <w:rFonts w:ascii="宋体" w:hAnsi="宋体"/>
                <w:sz w:val="18"/>
                <w:szCs w:val="18"/>
              </w:rPr>
              <w:t>组成员：</w:t>
            </w:r>
          </w:p>
          <w:p w14:paraId="1554E111" w14:textId="77777777" w:rsidR="004837C2" w:rsidRDefault="005F3D5F">
            <w:pPr>
              <w:ind w:firstLineChars="50" w:firstLine="97"/>
              <w:rPr>
                <w:rFonts w:ascii="宋体" w:hAnsi="宋体"/>
                <w:sz w:val="18"/>
                <w:szCs w:val="18"/>
              </w:rPr>
            </w:pPr>
            <w:r>
              <w:rPr>
                <w:rFonts w:ascii="宋体" w:hAnsi="宋体" w:hint="eastAsia"/>
                <w:sz w:val="18"/>
                <w:szCs w:val="18"/>
              </w:rPr>
              <w:t>项目</w:t>
            </w:r>
            <w:r>
              <w:rPr>
                <w:rFonts w:ascii="宋体" w:hAnsi="宋体"/>
                <w:sz w:val="18"/>
                <w:szCs w:val="18"/>
              </w:rPr>
              <w:t>经理：王乙江</w:t>
            </w:r>
          </w:p>
          <w:p w14:paraId="744B0CD5" w14:textId="77777777" w:rsidR="004837C2" w:rsidRDefault="005F3D5F">
            <w:pPr>
              <w:ind w:firstLineChars="50" w:firstLine="97"/>
              <w:rPr>
                <w:rFonts w:ascii="宋体" w:hAnsi="宋体"/>
                <w:sz w:val="18"/>
                <w:szCs w:val="18"/>
              </w:rPr>
            </w:pPr>
            <w:r>
              <w:rPr>
                <w:rFonts w:ascii="宋体" w:hAnsi="宋体" w:hint="eastAsia"/>
                <w:sz w:val="18"/>
                <w:szCs w:val="18"/>
              </w:rPr>
              <w:t>研发</w:t>
            </w:r>
            <w:r>
              <w:rPr>
                <w:rFonts w:ascii="宋体" w:hAnsi="宋体"/>
                <w:sz w:val="18"/>
                <w:szCs w:val="18"/>
              </w:rPr>
              <w:t>经理：易伟聪</w:t>
            </w:r>
          </w:p>
          <w:p w14:paraId="7E384867" w14:textId="77777777" w:rsidR="004837C2" w:rsidRDefault="005F3D5F">
            <w:pPr>
              <w:ind w:firstLineChars="50" w:firstLine="97"/>
              <w:rPr>
                <w:rFonts w:ascii="宋体" w:hAnsi="宋体"/>
                <w:sz w:val="18"/>
                <w:szCs w:val="18"/>
              </w:rPr>
            </w:pPr>
            <w:r>
              <w:rPr>
                <w:rFonts w:ascii="宋体" w:hAnsi="宋体" w:hint="eastAsia"/>
                <w:sz w:val="18"/>
                <w:szCs w:val="18"/>
              </w:rPr>
              <w:t>产品</w:t>
            </w:r>
            <w:r>
              <w:rPr>
                <w:rFonts w:ascii="宋体" w:hAnsi="宋体"/>
                <w:sz w:val="18"/>
                <w:szCs w:val="18"/>
              </w:rPr>
              <w:t>经理：郭</w:t>
            </w:r>
            <w:r>
              <w:rPr>
                <w:rFonts w:ascii="宋体" w:hAnsi="宋体" w:hint="eastAsia"/>
                <w:sz w:val="18"/>
                <w:szCs w:val="18"/>
              </w:rPr>
              <w:t>荣</w:t>
            </w:r>
            <w:r>
              <w:rPr>
                <w:rFonts w:ascii="宋体" w:hAnsi="宋体"/>
                <w:sz w:val="18"/>
                <w:szCs w:val="18"/>
              </w:rPr>
              <w:t>、</w:t>
            </w:r>
            <w:r>
              <w:rPr>
                <w:rFonts w:ascii="宋体" w:hAnsi="宋体" w:hint="eastAsia"/>
                <w:sz w:val="18"/>
                <w:szCs w:val="18"/>
              </w:rPr>
              <w:t>伍</w:t>
            </w:r>
            <w:r>
              <w:rPr>
                <w:rFonts w:ascii="宋体" w:hAnsi="宋体"/>
                <w:sz w:val="18"/>
                <w:szCs w:val="18"/>
              </w:rPr>
              <w:t>胤俊</w:t>
            </w:r>
          </w:p>
          <w:p w14:paraId="503E8F87" w14:textId="77777777" w:rsidR="004837C2" w:rsidRDefault="005F3D5F">
            <w:pPr>
              <w:ind w:firstLineChars="50" w:firstLine="97"/>
              <w:rPr>
                <w:rFonts w:ascii="宋体" w:hAnsi="宋体"/>
                <w:sz w:val="18"/>
                <w:szCs w:val="18"/>
              </w:rPr>
            </w:pPr>
            <w:r>
              <w:rPr>
                <w:rFonts w:ascii="宋体" w:hAnsi="宋体" w:hint="eastAsia"/>
                <w:sz w:val="18"/>
                <w:szCs w:val="18"/>
              </w:rPr>
              <w:t>研发</w:t>
            </w:r>
            <w:r>
              <w:rPr>
                <w:rFonts w:ascii="宋体" w:hAnsi="宋体"/>
                <w:sz w:val="18"/>
                <w:szCs w:val="18"/>
              </w:rPr>
              <w:t>工程师：蔡彬、毛荣稳</w:t>
            </w:r>
          </w:p>
          <w:p w14:paraId="0B150E7B" w14:textId="77777777" w:rsidR="004837C2" w:rsidRDefault="005F3D5F">
            <w:pPr>
              <w:ind w:firstLineChars="50" w:firstLine="97"/>
              <w:rPr>
                <w:rFonts w:ascii="宋体" w:hAnsi="宋体"/>
                <w:sz w:val="18"/>
                <w:szCs w:val="18"/>
              </w:rPr>
            </w:pPr>
            <w:r>
              <w:rPr>
                <w:rFonts w:ascii="宋体" w:hAnsi="宋体" w:hint="eastAsia"/>
                <w:sz w:val="18"/>
                <w:szCs w:val="18"/>
              </w:rPr>
              <w:t>测试</w:t>
            </w:r>
            <w:r>
              <w:rPr>
                <w:rFonts w:ascii="宋体" w:hAnsi="宋体"/>
                <w:sz w:val="18"/>
                <w:szCs w:val="18"/>
              </w:rPr>
              <w:t>工程师：肖小琴、金文</w:t>
            </w:r>
          </w:p>
          <w:p w14:paraId="41D92F65" w14:textId="77777777" w:rsidR="004837C2" w:rsidRDefault="004837C2">
            <w:pPr>
              <w:ind w:firstLineChars="50" w:firstLine="97"/>
              <w:rPr>
                <w:rFonts w:ascii="宋体" w:hAnsi="宋体"/>
                <w:sz w:val="18"/>
                <w:szCs w:val="18"/>
              </w:rPr>
            </w:pPr>
          </w:p>
        </w:tc>
      </w:tr>
      <w:tr w:rsidR="004837C2" w14:paraId="206C67C5" w14:textId="77777777">
        <w:tc>
          <w:tcPr>
            <w:tcW w:w="1745" w:type="dxa"/>
            <w:shd w:val="clear" w:color="auto" w:fill="D9D9D9"/>
          </w:tcPr>
          <w:p w14:paraId="354084DC" w14:textId="77777777" w:rsidR="004837C2" w:rsidRDefault="004837C2">
            <w:pPr>
              <w:jc w:val="center"/>
              <w:rPr>
                <w:rFonts w:ascii="微软雅黑" w:eastAsia="微软雅黑" w:hAnsi="微软雅黑"/>
                <w:b/>
                <w:sz w:val="18"/>
              </w:rPr>
            </w:pPr>
          </w:p>
          <w:p w14:paraId="0735B4AE" w14:textId="77777777" w:rsidR="004837C2" w:rsidRDefault="005F3D5F">
            <w:pPr>
              <w:jc w:val="center"/>
              <w:rPr>
                <w:rFonts w:ascii="微软雅黑" w:eastAsia="微软雅黑" w:hAnsi="微软雅黑"/>
                <w:b/>
                <w:sz w:val="18"/>
              </w:rPr>
            </w:pPr>
            <w:r>
              <w:rPr>
                <w:rFonts w:ascii="微软雅黑" w:eastAsia="微软雅黑" w:hAnsi="微软雅黑" w:hint="eastAsia"/>
                <w:b/>
                <w:sz w:val="18"/>
              </w:rPr>
              <w:t>评审结论</w:t>
            </w:r>
          </w:p>
        </w:tc>
        <w:tc>
          <w:tcPr>
            <w:tcW w:w="6749" w:type="dxa"/>
          </w:tcPr>
          <w:p w14:paraId="32613900" w14:textId="77777777" w:rsidR="004837C2" w:rsidRDefault="005F3D5F">
            <w:pPr>
              <w:rPr>
                <w:rFonts w:ascii="宋体" w:hAnsi="宋体"/>
                <w:sz w:val="18"/>
                <w:szCs w:val="18"/>
              </w:rPr>
            </w:pPr>
            <w:r>
              <w:rPr>
                <w:rFonts w:ascii="宋体" w:hAnsi="宋体"/>
                <w:sz w:val="18"/>
                <w:szCs w:val="18"/>
              </w:rPr>
              <w:t>[  ]</w:t>
            </w:r>
            <w:r>
              <w:rPr>
                <w:rFonts w:ascii="宋体" w:hAnsi="宋体" w:hint="eastAsia"/>
                <w:sz w:val="18"/>
                <w:szCs w:val="18"/>
              </w:rPr>
              <w:t xml:space="preserve"> 工作成果合格，“无需修改”或者“需要轻微修改但不必再审核”。</w:t>
            </w:r>
          </w:p>
          <w:p w14:paraId="56D47AE8" w14:textId="77777777" w:rsidR="004837C2" w:rsidRDefault="005F3D5F">
            <w:pPr>
              <w:rPr>
                <w:rFonts w:ascii="宋体" w:hAnsi="宋体"/>
                <w:sz w:val="18"/>
                <w:szCs w:val="18"/>
              </w:rPr>
            </w:pPr>
            <w:r>
              <w:rPr>
                <w:rFonts w:ascii="宋体" w:hAnsi="宋体"/>
                <w:sz w:val="18"/>
                <w:szCs w:val="18"/>
              </w:rPr>
              <w:t>[</w:t>
            </w:r>
            <w:r>
              <w:rPr>
                <w:rFonts w:ascii="宋体" w:hAnsi="宋体" w:hint="eastAsia"/>
                <w:sz w:val="18"/>
                <w:szCs w:val="18"/>
              </w:rPr>
              <w:t>√</w:t>
            </w:r>
            <w:r>
              <w:rPr>
                <w:rFonts w:ascii="宋体" w:hAnsi="宋体"/>
                <w:sz w:val="18"/>
                <w:szCs w:val="18"/>
              </w:rPr>
              <w:t>]</w:t>
            </w:r>
            <w:r>
              <w:rPr>
                <w:rFonts w:ascii="宋体" w:hAnsi="宋体" w:hint="eastAsia"/>
                <w:sz w:val="18"/>
                <w:szCs w:val="18"/>
              </w:rPr>
              <w:t xml:space="preserve"> 工作成果基本合格，需要作少量的修改，之后通过审核即可。</w:t>
            </w:r>
          </w:p>
          <w:p w14:paraId="307C022E" w14:textId="77777777" w:rsidR="004837C2" w:rsidRDefault="005F3D5F">
            <w:pPr>
              <w:rPr>
                <w:rFonts w:ascii="宋体" w:hAnsi="宋体"/>
                <w:sz w:val="18"/>
                <w:szCs w:val="18"/>
              </w:rPr>
            </w:pPr>
            <w:r>
              <w:rPr>
                <w:rFonts w:ascii="宋体" w:hAnsi="宋体"/>
                <w:sz w:val="18"/>
                <w:szCs w:val="18"/>
              </w:rPr>
              <w:t>[  ]</w:t>
            </w:r>
            <w:r>
              <w:rPr>
                <w:rFonts w:ascii="宋体" w:hAnsi="宋体" w:hint="eastAsia"/>
                <w:sz w:val="18"/>
                <w:szCs w:val="18"/>
              </w:rPr>
              <w:t xml:space="preserve"> 工作成果不合格，需要作比较大的修改，之后必须重新对其评审。</w:t>
            </w:r>
          </w:p>
        </w:tc>
      </w:tr>
      <w:tr w:rsidR="004837C2" w14:paraId="0B65799C" w14:textId="77777777">
        <w:trPr>
          <w:trHeight w:val="1906"/>
        </w:trPr>
        <w:tc>
          <w:tcPr>
            <w:tcW w:w="1745" w:type="dxa"/>
            <w:shd w:val="clear" w:color="auto" w:fill="D9D9D9"/>
          </w:tcPr>
          <w:p w14:paraId="79D5A7DC" w14:textId="77777777" w:rsidR="004837C2" w:rsidRDefault="004837C2">
            <w:pPr>
              <w:jc w:val="center"/>
              <w:rPr>
                <w:rFonts w:ascii="微软雅黑" w:eastAsia="微软雅黑" w:hAnsi="微软雅黑"/>
                <w:b/>
                <w:sz w:val="18"/>
              </w:rPr>
            </w:pPr>
          </w:p>
          <w:p w14:paraId="1495A513" w14:textId="77777777" w:rsidR="004837C2" w:rsidRDefault="005F3D5F">
            <w:pPr>
              <w:jc w:val="center"/>
              <w:rPr>
                <w:rFonts w:ascii="微软雅黑" w:eastAsia="微软雅黑" w:hAnsi="微软雅黑"/>
                <w:b/>
                <w:sz w:val="18"/>
              </w:rPr>
            </w:pPr>
            <w:r>
              <w:rPr>
                <w:rFonts w:ascii="微软雅黑" w:eastAsia="微软雅黑" w:hAnsi="微软雅黑" w:hint="eastAsia"/>
                <w:b/>
                <w:sz w:val="18"/>
              </w:rPr>
              <w:t>评审意见</w:t>
            </w:r>
          </w:p>
        </w:tc>
        <w:tc>
          <w:tcPr>
            <w:tcW w:w="6749" w:type="dxa"/>
          </w:tcPr>
          <w:p w14:paraId="4BEA9102" w14:textId="77777777" w:rsidR="004837C2" w:rsidRDefault="004837C2">
            <w:pPr>
              <w:rPr>
                <w:rFonts w:ascii="宋体" w:hAnsi="宋体"/>
                <w:sz w:val="18"/>
                <w:szCs w:val="18"/>
              </w:rPr>
            </w:pPr>
          </w:p>
          <w:p w14:paraId="00C9E208" w14:textId="77777777" w:rsidR="004837C2" w:rsidRDefault="004837C2">
            <w:pPr>
              <w:rPr>
                <w:rFonts w:ascii="宋体" w:hAnsi="宋体"/>
                <w:sz w:val="18"/>
                <w:szCs w:val="18"/>
              </w:rPr>
            </w:pPr>
          </w:p>
          <w:p w14:paraId="5BF0FA63" w14:textId="77777777" w:rsidR="004837C2" w:rsidRDefault="004837C2">
            <w:pPr>
              <w:rPr>
                <w:rFonts w:ascii="宋体" w:hAnsi="宋体"/>
                <w:sz w:val="18"/>
                <w:szCs w:val="18"/>
              </w:rPr>
            </w:pPr>
          </w:p>
          <w:p w14:paraId="46C28B9F" w14:textId="77777777" w:rsidR="004837C2" w:rsidRDefault="004837C2">
            <w:pPr>
              <w:rPr>
                <w:rFonts w:ascii="宋体" w:hAnsi="宋体"/>
                <w:sz w:val="18"/>
                <w:szCs w:val="18"/>
              </w:rPr>
            </w:pPr>
          </w:p>
          <w:p w14:paraId="30732808" w14:textId="77777777" w:rsidR="004837C2" w:rsidRDefault="004837C2">
            <w:pPr>
              <w:rPr>
                <w:rFonts w:ascii="宋体" w:hAnsi="宋体"/>
                <w:sz w:val="18"/>
                <w:szCs w:val="18"/>
              </w:rPr>
            </w:pPr>
          </w:p>
          <w:p w14:paraId="4CD38981" w14:textId="77777777" w:rsidR="004837C2" w:rsidRDefault="004837C2">
            <w:pPr>
              <w:rPr>
                <w:rFonts w:ascii="宋体" w:hAnsi="宋体"/>
                <w:sz w:val="18"/>
                <w:szCs w:val="18"/>
              </w:rPr>
            </w:pPr>
          </w:p>
          <w:p w14:paraId="6A4F0875" w14:textId="77777777" w:rsidR="004837C2" w:rsidRDefault="004837C2">
            <w:pPr>
              <w:rPr>
                <w:rFonts w:ascii="宋体" w:hAnsi="宋体"/>
                <w:sz w:val="18"/>
                <w:szCs w:val="18"/>
              </w:rPr>
            </w:pPr>
          </w:p>
          <w:p w14:paraId="75044E3C" w14:textId="77777777" w:rsidR="004837C2" w:rsidRDefault="004837C2">
            <w:pPr>
              <w:rPr>
                <w:rFonts w:ascii="宋体" w:hAnsi="宋体"/>
                <w:sz w:val="18"/>
                <w:szCs w:val="18"/>
              </w:rPr>
            </w:pPr>
          </w:p>
          <w:p w14:paraId="413A5CEA" w14:textId="77777777" w:rsidR="004837C2" w:rsidRDefault="004837C2">
            <w:pPr>
              <w:rPr>
                <w:rFonts w:ascii="宋体" w:hAnsi="宋体"/>
                <w:sz w:val="18"/>
                <w:szCs w:val="18"/>
              </w:rPr>
            </w:pPr>
          </w:p>
          <w:p w14:paraId="770B666E" w14:textId="77777777" w:rsidR="004837C2" w:rsidRDefault="004837C2">
            <w:pPr>
              <w:rPr>
                <w:rFonts w:ascii="宋体" w:hAnsi="宋体"/>
                <w:sz w:val="18"/>
                <w:szCs w:val="18"/>
              </w:rPr>
            </w:pPr>
          </w:p>
        </w:tc>
      </w:tr>
      <w:tr w:rsidR="004837C2" w14:paraId="3F635564" w14:textId="77777777">
        <w:tc>
          <w:tcPr>
            <w:tcW w:w="1745" w:type="dxa"/>
            <w:shd w:val="clear" w:color="auto" w:fill="D9D9D9"/>
          </w:tcPr>
          <w:p w14:paraId="4EF6FBA9" w14:textId="77777777" w:rsidR="004837C2" w:rsidRDefault="005F3D5F">
            <w:pPr>
              <w:jc w:val="center"/>
              <w:rPr>
                <w:rFonts w:ascii="微软雅黑" w:eastAsia="微软雅黑" w:hAnsi="微软雅黑"/>
                <w:b/>
                <w:sz w:val="18"/>
              </w:rPr>
            </w:pPr>
            <w:r>
              <w:rPr>
                <w:rFonts w:ascii="微软雅黑" w:eastAsia="微软雅黑" w:hAnsi="微软雅黑" w:hint="eastAsia"/>
                <w:b/>
                <w:sz w:val="18"/>
              </w:rPr>
              <w:t>记录员</w:t>
            </w:r>
          </w:p>
        </w:tc>
        <w:tc>
          <w:tcPr>
            <w:tcW w:w="6749" w:type="dxa"/>
          </w:tcPr>
          <w:p w14:paraId="74215FC1" w14:textId="77777777" w:rsidR="004837C2" w:rsidRDefault="004837C2">
            <w:pPr>
              <w:rPr>
                <w:rFonts w:ascii="宋体" w:hAnsi="宋体"/>
                <w:sz w:val="18"/>
                <w:szCs w:val="18"/>
              </w:rPr>
            </w:pPr>
          </w:p>
        </w:tc>
      </w:tr>
    </w:tbl>
    <w:p w14:paraId="60CFB4EB" w14:textId="77777777" w:rsidR="004837C2" w:rsidRDefault="004837C2">
      <w:pPr>
        <w:ind w:firstLine="420"/>
        <w:rPr>
          <w:i/>
          <w:iCs/>
        </w:rPr>
      </w:pPr>
    </w:p>
    <w:p w14:paraId="1B5C822D" w14:textId="77777777" w:rsidR="004837C2" w:rsidRDefault="004837C2">
      <w:pPr>
        <w:rPr>
          <w:i/>
          <w:iCs/>
        </w:rPr>
      </w:pPr>
    </w:p>
    <w:p w14:paraId="46FAB3EA" w14:textId="77777777" w:rsidR="004837C2" w:rsidRDefault="004837C2">
      <w:pPr>
        <w:rPr>
          <w:i/>
          <w:iCs/>
        </w:rPr>
      </w:pPr>
    </w:p>
    <w:sectPr w:rsidR="004837C2">
      <w:headerReference w:type="default" r:id="rId210"/>
      <w:footerReference w:type="default" r:id="rId211"/>
      <w:pgSz w:w="11906" w:h="16838"/>
      <w:pgMar w:top="1418" w:right="1701" w:bottom="1418" w:left="1701" w:header="851" w:footer="851" w:gutter="0"/>
      <w:cols w:space="425"/>
      <w:titlePg/>
      <w:docGrid w:type="linesAndChars" w:linePitch="350" w:charSpace="2824"/>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2" w:author="Administrator" w:date="2019-04-01T19:37:00Z" w:initials="A">
    <w:p w14:paraId="61812BCD" w14:textId="77777777" w:rsidR="004E3EA1" w:rsidRDefault="004E3EA1">
      <w:pPr>
        <w:pStyle w:val="a4"/>
      </w:pPr>
      <w:r>
        <w:rPr>
          <w:rFonts w:hint="eastAsia"/>
        </w:rPr>
        <w:t>2019/4/1</w:t>
      </w:r>
      <w:r>
        <w:rPr>
          <w:rFonts w:hint="eastAsia"/>
        </w:rPr>
        <w:t>号变</w:t>
      </w:r>
      <w:r>
        <w:t>更</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812BC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812BCD" w16cid:durableId="20B092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52F6A9" w14:textId="77777777" w:rsidR="005F5066" w:rsidRDefault="005F5066">
      <w:r>
        <w:separator/>
      </w:r>
    </w:p>
  </w:endnote>
  <w:endnote w:type="continuationSeparator" w:id="0">
    <w:p w14:paraId="6DB1C486" w14:textId="77777777" w:rsidR="005F5066" w:rsidRDefault="005F5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幼圆">
    <w:panose1 w:val="02010509060101010101"/>
    <w:charset w:val="86"/>
    <w:family w:val="modern"/>
    <w:pitch w:val="fixed"/>
    <w:sig w:usb0="00000001" w:usb1="080E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20" w:type="dxa"/>
      <w:tblLayout w:type="fixed"/>
      <w:tblLook w:val="04A0" w:firstRow="1" w:lastRow="0" w:firstColumn="1" w:lastColumn="0" w:noHBand="0" w:noVBand="1"/>
    </w:tblPr>
    <w:tblGrid>
      <w:gridCol w:w="6062"/>
      <w:gridCol w:w="2658"/>
    </w:tblGrid>
    <w:tr w:rsidR="004E3EA1" w14:paraId="005EBFD2" w14:textId="77777777">
      <w:tc>
        <w:tcPr>
          <w:tcW w:w="6062" w:type="dxa"/>
        </w:tcPr>
        <w:p w14:paraId="6F5F3327" w14:textId="77777777" w:rsidR="004E3EA1" w:rsidRDefault="004E3EA1">
          <w:pPr>
            <w:pStyle w:val="ab"/>
            <w:rPr>
              <w:rFonts w:ascii="Verdana" w:hAnsi="Verdana"/>
            </w:rPr>
          </w:pPr>
          <w:r>
            <w:rPr>
              <w:rFonts w:ascii="Verdana" w:hAnsi="Verdana"/>
            </w:rPr>
            <w:t>Shenzhen Star Technology Co., Ltd.</w:t>
          </w:r>
        </w:p>
      </w:tc>
      <w:tc>
        <w:tcPr>
          <w:tcW w:w="2658" w:type="dxa"/>
        </w:tcPr>
        <w:p w14:paraId="323A4466" w14:textId="77777777" w:rsidR="004E3EA1" w:rsidRDefault="004E3EA1">
          <w:pPr>
            <w:pStyle w:val="ab"/>
            <w:jc w:val="right"/>
            <w:rPr>
              <w:rFonts w:ascii="Verdana" w:hAnsi="Verdana"/>
            </w:rPr>
          </w:pPr>
          <w:r>
            <w:rPr>
              <w:rFonts w:ascii="Verdana" w:hAnsi="Verdana"/>
              <w:snapToGrid w:val="0"/>
            </w:rPr>
            <w:t xml:space="preserve">Page </w:t>
          </w:r>
          <w:r>
            <w:rPr>
              <w:rStyle w:val="af7"/>
              <w:rFonts w:ascii="Verdana" w:hAnsi="Verdana"/>
            </w:rPr>
            <w:fldChar w:fldCharType="begin"/>
          </w:r>
          <w:r>
            <w:rPr>
              <w:rStyle w:val="af7"/>
              <w:rFonts w:ascii="Verdana" w:hAnsi="Verdana"/>
            </w:rPr>
            <w:instrText xml:space="preserve"> PAGE </w:instrText>
          </w:r>
          <w:r>
            <w:rPr>
              <w:rStyle w:val="af7"/>
              <w:rFonts w:ascii="Verdana" w:hAnsi="Verdana"/>
            </w:rPr>
            <w:fldChar w:fldCharType="separate"/>
          </w:r>
          <w:r>
            <w:rPr>
              <w:rStyle w:val="af7"/>
              <w:rFonts w:ascii="Verdana" w:hAnsi="Verdana"/>
            </w:rPr>
            <w:t>119</w:t>
          </w:r>
          <w:r>
            <w:rPr>
              <w:rStyle w:val="af7"/>
              <w:rFonts w:ascii="Verdana" w:hAnsi="Verdana"/>
            </w:rPr>
            <w:fldChar w:fldCharType="end"/>
          </w:r>
          <w:r>
            <w:rPr>
              <w:rFonts w:ascii="Verdana" w:hAnsi="Verdana"/>
              <w:snapToGrid w:val="0"/>
            </w:rPr>
            <w:t xml:space="preserve"> of </w:t>
          </w:r>
          <w:r>
            <w:rPr>
              <w:rStyle w:val="af7"/>
              <w:rFonts w:ascii="Verdana" w:hAnsi="Verdana"/>
            </w:rPr>
            <w:fldChar w:fldCharType="begin"/>
          </w:r>
          <w:r>
            <w:rPr>
              <w:rStyle w:val="af7"/>
              <w:rFonts w:ascii="Verdana" w:hAnsi="Verdana"/>
            </w:rPr>
            <w:instrText xml:space="preserve"> NUMPAGES </w:instrText>
          </w:r>
          <w:r>
            <w:rPr>
              <w:rStyle w:val="af7"/>
              <w:rFonts w:ascii="Verdana" w:hAnsi="Verdana"/>
            </w:rPr>
            <w:fldChar w:fldCharType="separate"/>
          </w:r>
          <w:r>
            <w:rPr>
              <w:rStyle w:val="af7"/>
              <w:rFonts w:ascii="Verdana" w:hAnsi="Verdana"/>
            </w:rPr>
            <w:t>152</w:t>
          </w:r>
          <w:r>
            <w:rPr>
              <w:rStyle w:val="af7"/>
              <w:rFonts w:ascii="Verdana" w:hAnsi="Verdana"/>
            </w:rPr>
            <w:fldChar w:fldCharType="end"/>
          </w:r>
        </w:p>
      </w:tc>
    </w:tr>
  </w:tbl>
  <w:p w14:paraId="4DF188B2" w14:textId="77777777" w:rsidR="004E3EA1" w:rsidRDefault="004E3EA1">
    <w:pPr>
      <w:pStyle w:val="ab"/>
      <w:rPr>
        <w:rFonts w:ascii="Verdana" w:hAnsi="Verdan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EF9A3" w14:textId="77777777" w:rsidR="005F5066" w:rsidRDefault="005F5066">
      <w:r>
        <w:separator/>
      </w:r>
    </w:p>
  </w:footnote>
  <w:footnote w:type="continuationSeparator" w:id="0">
    <w:p w14:paraId="4368F789" w14:textId="77777777" w:rsidR="005F5066" w:rsidRDefault="005F50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722E4" w14:textId="77777777" w:rsidR="004E3EA1" w:rsidRDefault="004E3EA1">
    <w:pPr>
      <w:pStyle w:val="ad"/>
      <w:jc w:val="both"/>
      <w:rPr>
        <w:rFonts w:ascii="微软雅黑" w:eastAsia="微软雅黑" w:hAnsi="微软雅黑"/>
        <w:b/>
        <w:sz w:val="21"/>
        <w:szCs w:val="21"/>
      </w:rPr>
    </w:pPr>
    <w:r>
      <w:rPr>
        <w:rFonts w:ascii="微软雅黑" w:eastAsia="微软雅黑" w:hAnsi="微软雅黑" w:hint="eastAsia"/>
        <w:b/>
        <w:sz w:val="21"/>
        <w:szCs w:val="21"/>
      </w:rPr>
      <w:t>速</w:t>
    </w:r>
    <w:r>
      <w:rPr>
        <w:rFonts w:ascii="微软雅黑" w:eastAsia="微软雅黑" w:hAnsi="微软雅黑"/>
        <w:b/>
        <w:sz w:val="21"/>
        <w:szCs w:val="21"/>
      </w:rPr>
      <w:t>贸天下</w:t>
    </w:r>
    <w:r>
      <w:rPr>
        <w:rFonts w:ascii="微软雅黑" w:eastAsia="微软雅黑" w:hAnsi="微软雅黑" w:hint="eastAsia"/>
        <w:b/>
        <w:sz w:val="21"/>
        <w:szCs w:val="21"/>
      </w:rPr>
      <w:t>云</w:t>
    </w:r>
    <w:r>
      <w:rPr>
        <w:rFonts w:ascii="微软雅黑" w:eastAsia="微软雅黑" w:hAnsi="微软雅黑"/>
        <w:b/>
        <w:sz w:val="21"/>
        <w:szCs w:val="21"/>
      </w:rPr>
      <w:t>仓平台</w:t>
    </w:r>
    <w:r>
      <w:rPr>
        <w:rFonts w:ascii="微软雅黑" w:eastAsia="微软雅黑" w:hAnsi="微软雅黑" w:hint="eastAsia"/>
        <w:b/>
        <w:sz w:val="21"/>
        <w:szCs w:val="21"/>
      </w:rPr>
      <w:t>（ERP</w:t>
    </w:r>
    <w:r>
      <w:rPr>
        <w:rFonts w:ascii="微软雅黑" w:eastAsia="微软雅黑" w:hAnsi="微软雅黑"/>
        <w:b/>
        <w:sz w:val="21"/>
        <w:szCs w:val="21"/>
      </w:rPr>
      <w:t>）</w:t>
    </w:r>
    <w:r>
      <w:rPr>
        <w:rFonts w:ascii="微软雅黑" w:eastAsia="微软雅黑" w:hAnsi="微软雅黑" w:hint="eastAsia"/>
        <w:b/>
        <w:sz w:val="21"/>
        <w:szCs w:val="21"/>
      </w:rPr>
      <w:t>软件需求规格说明书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9CC1BC4"/>
    <w:multiLevelType w:val="singleLevel"/>
    <w:tmpl w:val="89CC1BC4"/>
    <w:lvl w:ilvl="0">
      <w:start w:val="1"/>
      <w:numFmt w:val="decimal"/>
      <w:suff w:val="nothing"/>
      <w:lvlText w:val="%1、"/>
      <w:lvlJc w:val="left"/>
    </w:lvl>
  </w:abstractNum>
  <w:abstractNum w:abstractNumId="1" w15:restartNumberingAfterBreak="0">
    <w:nsid w:val="A6A7562C"/>
    <w:multiLevelType w:val="singleLevel"/>
    <w:tmpl w:val="A6A7562C"/>
    <w:lvl w:ilvl="0">
      <w:start w:val="1"/>
      <w:numFmt w:val="decimal"/>
      <w:suff w:val="nothing"/>
      <w:lvlText w:val="%1、"/>
      <w:lvlJc w:val="left"/>
    </w:lvl>
  </w:abstractNum>
  <w:abstractNum w:abstractNumId="2" w15:restartNumberingAfterBreak="0">
    <w:nsid w:val="ABE10A49"/>
    <w:multiLevelType w:val="singleLevel"/>
    <w:tmpl w:val="ABE10A49"/>
    <w:lvl w:ilvl="0">
      <w:start w:val="1"/>
      <w:numFmt w:val="decimal"/>
      <w:suff w:val="nothing"/>
      <w:lvlText w:val="%1、"/>
      <w:lvlJc w:val="left"/>
    </w:lvl>
  </w:abstractNum>
  <w:abstractNum w:abstractNumId="3" w15:restartNumberingAfterBreak="0">
    <w:nsid w:val="C32B823C"/>
    <w:multiLevelType w:val="singleLevel"/>
    <w:tmpl w:val="C32B823C"/>
    <w:lvl w:ilvl="0">
      <w:start w:val="1"/>
      <w:numFmt w:val="decimal"/>
      <w:suff w:val="nothing"/>
      <w:lvlText w:val="%1、"/>
      <w:lvlJc w:val="left"/>
    </w:lvl>
  </w:abstractNum>
  <w:abstractNum w:abstractNumId="4" w15:restartNumberingAfterBreak="0">
    <w:nsid w:val="FFE996C6"/>
    <w:multiLevelType w:val="singleLevel"/>
    <w:tmpl w:val="FFE996C6"/>
    <w:lvl w:ilvl="0">
      <w:start w:val="1"/>
      <w:numFmt w:val="decimal"/>
      <w:suff w:val="nothing"/>
      <w:lvlText w:val="%1、"/>
      <w:lvlJc w:val="left"/>
    </w:lvl>
  </w:abstractNum>
  <w:abstractNum w:abstractNumId="5" w15:restartNumberingAfterBreak="0">
    <w:nsid w:val="01304D48"/>
    <w:multiLevelType w:val="multilevel"/>
    <w:tmpl w:val="01304D48"/>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B0041BA"/>
    <w:multiLevelType w:val="multilevel"/>
    <w:tmpl w:val="0B0041BA"/>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BDA59CC"/>
    <w:multiLevelType w:val="multilevel"/>
    <w:tmpl w:val="0BDA59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FC36F97"/>
    <w:multiLevelType w:val="multilevel"/>
    <w:tmpl w:val="0FC36F9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05C5DD9"/>
    <w:multiLevelType w:val="multilevel"/>
    <w:tmpl w:val="105C5D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9D7A3F"/>
    <w:multiLevelType w:val="multilevel"/>
    <w:tmpl w:val="109D7A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17A23E0"/>
    <w:multiLevelType w:val="multilevel"/>
    <w:tmpl w:val="117A23E0"/>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329344A"/>
    <w:multiLevelType w:val="singleLevel"/>
    <w:tmpl w:val="1329344A"/>
    <w:lvl w:ilvl="0">
      <w:start w:val="1"/>
      <w:numFmt w:val="decimal"/>
      <w:suff w:val="nothing"/>
      <w:lvlText w:val="%1、"/>
      <w:lvlJc w:val="left"/>
    </w:lvl>
  </w:abstractNum>
  <w:abstractNum w:abstractNumId="13" w15:restartNumberingAfterBreak="0">
    <w:nsid w:val="15A3418C"/>
    <w:multiLevelType w:val="multilevel"/>
    <w:tmpl w:val="15A3418C"/>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5BB648E"/>
    <w:multiLevelType w:val="multilevel"/>
    <w:tmpl w:val="15BB648E"/>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16E22044"/>
    <w:multiLevelType w:val="multilevel"/>
    <w:tmpl w:val="16E22044"/>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7694DB1"/>
    <w:multiLevelType w:val="multilevel"/>
    <w:tmpl w:val="17694DB1"/>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8291E98"/>
    <w:multiLevelType w:val="hybridMultilevel"/>
    <w:tmpl w:val="DB640D30"/>
    <w:lvl w:ilvl="0" w:tplc="C5BC30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574B4A"/>
    <w:multiLevelType w:val="singleLevel"/>
    <w:tmpl w:val="1D574B4A"/>
    <w:lvl w:ilvl="0">
      <w:start w:val="1"/>
      <w:numFmt w:val="decimal"/>
      <w:suff w:val="nothing"/>
      <w:lvlText w:val="%1、"/>
      <w:lvlJc w:val="left"/>
    </w:lvl>
  </w:abstractNum>
  <w:abstractNum w:abstractNumId="19" w15:restartNumberingAfterBreak="0">
    <w:nsid w:val="20616939"/>
    <w:multiLevelType w:val="multilevel"/>
    <w:tmpl w:val="20616939"/>
    <w:lvl w:ilvl="0">
      <w:start w:val="1"/>
      <w:numFmt w:val="decimal"/>
      <w:lvlText w:val="%1、"/>
      <w:lvlJc w:val="left"/>
      <w:pPr>
        <w:ind w:left="360" w:hanging="360"/>
      </w:pPr>
      <w:rPr>
        <w:rFonts w:ascii="Book Antiqua" w:hAnsi="Book Antiqua" w:hint="default"/>
        <w:sz w:val="18"/>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236F0C2E"/>
    <w:multiLevelType w:val="multilevel"/>
    <w:tmpl w:val="236F0C2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24062567"/>
    <w:multiLevelType w:val="multilevel"/>
    <w:tmpl w:val="2406256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757631F"/>
    <w:multiLevelType w:val="multilevel"/>
    <w:tmpl w:val="2757631F"/>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A1E7135"/>
    <w:multiLevelType w:val="multilevel"/>
    <w:tmpl w:val="2A1E7135"/>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1A25C01"/>
    <w:multiLevelType w:val="multilevel"/>
    <w:tmpl w:val="31A25C01"/>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3216249A"/>
    <w:multiLevelType w:val="multilevel"/>
    <w:tmpl w:val="3216249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39EC5F40"/>
    <w:multiLevelType w:val="multilevel"/>
    <w:tmpl w:val="39EC5F40"/>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3A8C3BA4"/>
    <w:multiLevelType w:val="multilevel"/>
    <w:tmpl w:val="3A8C3BA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3AFE67F8"/>
    <w:multiLevelType w:val="multilevel"/>
    <w:tmpl w:val="3AFE67F8"/>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3BF60C04"/>
    <w:multiLevelType w:val="multilevel"/>
    <w:tmpl w:val="3BF60C0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3D2A2710"/>
    <w:multiLevelType w:val="multilevel"/>
    <w:tmpl w:val="3D2A2710"/>
    <w:lvl w:ilvl="0">
      <w:start w:val="1"/>
      <w:numFmt w:val="bullet"/>
      <w:lvlText w:val=""/>
      <w:lvlJc w:val="left"/>
      <w:pPr>
        <w:ind w:left="1838" w:hanging="420"/>
      </w:pPr>
      <w:rPr>
        <w:rFonts w:ascii="Wingdings" w:hAnsi="Wingdings" w:hint="default"/>
      </w:rPr>
    </w:lvl>
    <w:lvl w:ilvl="1">
      <w:start w:val="1"/>
      <w:numFmt w:val="bullet"/>
      <w:lvlText w:val=""/>
      <w:lvlJc w:val="left"/>
      <w:pPr>
        <w:ind w:left="2258" w:hanging="420"/>
      </w:pPr>
      <w:rPr>
        <w:rFonts w:ascii="Wingdings" w:hAnsi="Wingdings" w:hint="default"/>
      </w:rPr>
    </w:lvl>
    <w:lvl w:ilvl="2">
      <w:start w:val="1"/>
      <w:numFmt w:val="bullet"/>
      <w:lvlText w:val=""/>
      <w:lvlJc w:val="left"/>
      <w:pPr>
        <w:ind w:left="2678" w:hanging="420"/>
      </w:pPr>
      <w:rPr>
        <w:rFonts w:ascii="Wingdings" w:hAnsi="Wingdings" w:hint="default"/>
      </w:rPr>
    </w:lvl>
    <w:lvl w:ilvl="3">
      <w:start w:val="1"/>
      <w:numFmt w:val="bullet"/>
      <w:lvlText w:val=""/>
      <w:lvlJc w:val="left"/>
      <w:pPr>
        <w:ind w:left="3098" w:hanging="420"/>
      </w:pPr>
      <w:rPr>
        <w:rFonts w:ascii="Wingdings" w:hAnsi="Wingdings" w:hint="default"/>
      </w:rPr>
    </w:lvl>
    <w:lvl w:ilvl="4">
      <w:start w:val="1"/>
      <w:numFmt w:val="bullet"/>
      <w:lvlText w:val=""/>
      <w:lvlJc w:val="left"/>
      <w:pPr>
        <w:ind w:left="3518" w:hanging="420"/>
      </w:pPr>
      <w:rPr>
        <w:rFonts w:ascii="Wingdings" w:hAnsi="Wingdings" w:hint="default"/>
      </w:rPr>
    </w:lvl>
    <w:lvl w:ilvl="5">
      <w:start w:val="1"/>
      <w:numFmt w:val="bullet"/>
      <w:lvlText w:val=""/>
      <w:lvlJc w:val="left"/>
      <w:pPr>
        <w:ind w:left="3938" w:hanging="420"/>
      </w:pPr>
      <w:rPr>
        <w:rFonts w:ascii="Wingdings" w:hAnsi="Wingdings" w:hint="default"/>
      </w:rPr>
    </w:lvl>
    <w:lvl w:ilvl="6">
      <w:start w:val="1"/>
      <w:numFmt w:val="bullet"/>
      <w:lvlText w:val=""/>
      <w:lvlJc w:val="left"/>
      <w:pPr>
        <w:ind w:left="4358" w:hanging="420"/>
      </w:pPr>
      <w:rPr>
        <w:rFonts w:ascii="Wingdings" w:hAnsi="Wingdings" w:hint="default"/>
      </w:rPr>
    </w:lvl>
    <w:lvl w:ilvl="7">
      <w:start w:val="1"/>
      <w:numFmt w:val="bullet"/>
      <w:lvlText w:val=""/>
      <w:lvlJc w:val="left"/>
      <w:pPr>
        <w:ind w:left="4778" w:hanging="420"/>
      </w:pPr>
      <w:rPr>
        <w:rFonts w:ascii="Wingdings" w:hAnsi="Wingdings" w:hint="default"/>
      </w:rPr>
    </w:lvl>
    <w:lvl w:ilvl="8">
      <w:start w:val="1"/>
      <w:numFmt w:val="bullet"/>
      <w:lvlText w:val=""/>
      <w:lvlJc w:val="left"/>
      <w:pPr>
        <w:ind w:left="5198" w:hanging="420"/>
      </w:pPr>
      <w:rPr>
        <w:rFonts w:ascii="Wingdings" w:hAnsi="Wingdings" w:hint="default"/>
      </w:rPr>
    </w:lvl>
  </w:abstractNum>
  <w:abstractNum w:abstractNumId="31" w15:restartNumberingAfterBreak="0">
    <w:nsid w:val="42EA3F50"/>
    <w:multiLevelType w:val="multilevel"/>
    <w:tmpl w:val="42EA3F50"/>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45C011A7"/>
    <w:multiLevelType w:val="multilevel"/>
    <w:tmpl w:val="45C011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461D0D4F"/>
    <w:multiLevelType w:val="multilevel"/>
    <w:tmpl w:val="461D0D4F"/>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482C7603"/>
    <w:multiLevelType w:val="multilevel"/>
    <w:tmpl w:val="482C7603"/>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485646C1"/>
    <w:multiLevelType w:val="multilevel"/>
    <w:tmpl w:val="485646C1"/>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486B52D3"/>
    <w:multiLevelType w:val="singleLevel"/>
    <w:tmpl w:val="486B52D3"/>
    <w:lvl w:ilvl="0">
      <w:start w:val="1"/>
      <w:numFmt w:val="decimal"/>
      <w:suff w:val="nothing"/>
      <w:lvlText w:val="%1、"/>
      <w:lvlJc w:val="left"/>
    </w:lvl>
  </w:abstractNum>
  <w:abstractNum w:abstractNumId="37" w15:restartNumberingAfterBreak="0">
    <w:nsid w:val="48AD5277"/>
    <w:multiLevelType w:val="multilevel"/>
    <w:tmpl w:val="48AD5277"/>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498D7D49"/>
    <w:multiLevelType w:val="multilevel"/>
    <w:tmpl w:val="498D7D49"/>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49A57D6F"/>
    <w:multiLevelType w:val="multilevel"/>
    <w:tmpl w:val="49A57D6F"/>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4C5236CD"/>
    <w:multiLevelType w:val="multilevel"/>
    <w:tmpl w:val="4C5236C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4D5F6E64"/>
    <w:multiLevelType w:val="multilevel"/>
    <w:tmpl w:val="4D5F6E64"/>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4EDB5BCF"/>
    <w:multiLevelType w:val="multilevel"/>
    <w:tmpl w:val="4EDB5BCF"/>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50662B62"/>
    <w:multiLevelType w:val="multilevel"/>
    <w:tmpl w:val="50662B6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52BD606E"/>
    <w:multiLevelType w:val="multilevel"/>
    <w:tmpl w:val="52BD606E"/>
    <w:lvl w:ilvl="0">
      <w:start w:val="1"/>
      <w:numFmt w:val="decimal"/>
      <w:lvlText w:val="%1"/>
      <w:lvlJc w:val="left"/>
      <w:pPr>
        <w:ind w:left="425" w:hanging="425"/>
      </w:pPr>
      <w:rPr>
        <w:rFonts w:hint="eastAsia"/>
        <w:b/>
        <w:i w:val="0"/>
        <w:sz w:val="32"/>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rPr>
        <w:i w:val="0"/>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15:restartNumberingAfterBreak="0">
    <w:nsid w:val="542F47EA"/>
    <w:multiLevelType w:val="multilevel"/>
    <w:tmpl w:val="542F47EA"/>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54353452"/>
    <w:multiLevelType w:val="singleLevel"/>
    <w:tmpl w:val="54353452"/>
    <w:lvl w:ilvl="0">
      <w:start w:val="1"/>
      <w:numFmt w:val="decimal"/>
      <w:suff w:val="nothing"/>
      <w:lvlText w:val="%1、"/>
      <w:lvlJc w:val="left"/>
    </w:lvl>
  </w:abstractNum>
  <w:abstractNum w:abstractNumId="47" w15:restartNumberingAfterBreak="0">
    <w:nsid w:val="5506181E"/>
    <w:multiLevelType w:val="multilevel"/>
    <w:tmpl w:val="550618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58515585"/>
    <w:multiLevelType w:val="multilevel"/>
    <w:tmpl w:val="5851558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58C67919"/>
    <w:multiLevelType w:val="multilevel"/>
    <w:tmpl w:val="58C679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5BB16A91"/>
    <w:multiLevelType w:val="multilevel"/>
    <w:tmpl w:val="5BB16A91"/>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5FF897CE"/>
    <w:multiLevelType w:val="singleLevel"/>
    <w:tmpl w:val="5FF897CE"/>
    <w:lvl w:ilvl="0">
      <w:start w:val="1"/>
      <w:numFmt w:val="decimal"/>
      <w:suff w:val="nothing"/>
      <w:lvlText w:val="%1、"/>
      <w:lvlJc w:val="left"/>
    </w:lvl>
  </w:abstractNum>
  <w:abstractNum w:abstractNumId="52" w15:restartNumberingAfterBreak="0">
    <w:nsid w:val="60724FBA"/>
    <w:multiLevelType w:val="multilevel"/>
    <w:tmpl w:val="60724F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62355C22"/>
    <w:multiLevelType w:val="multilevel"/>
    <w:tmpl w:val="62355C22"/>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6273CDE2"/>
    <w:multiLevelType w:val="singleLevel"/>
    <w:tmpl w:val="6273CDE2"/>
    <w:lvl w:ilvl="0">
      <w:start w:val="1"/>
      <w:numFmt w:val="decimal"/>
      <w:suff w:val="nothing"/>
      <w:lvlText w:val="%1、"/>
      <w:lvlJc w:val="left"/>
    </w:lvl>
  </w:abstractNum>
  <w:abstractNum w:abstractNumId="55" w15:restartNumberingAfterBreak="0">
    <w:nsid w:val="63395D11"/>
    <w:multiLevelType w:val="multilevel"/>
    <w:tmpl w:val="63395D1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652D3C65"/>
    <w:multiLevelType w:val="multilevel"/>
    <w:tmpl w:val="652D3C65"/>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6C775BA4"/>
    <w:multiLevelType w:val="multilevel"/>
    <w:tmpl w:val="6C775BA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6DDB4111"/>
    <w:multiLevelType w:val="multilevel"/>
    <w:tmpl w:val="6DDB411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6E087CD1"/>
    <w:multiLevelType w:val="multilevel"/>
    <w:tmpl w:val="6E087CD1"/>
    <w:lvl w:ilvl="0">
      <w:start w:val="7"/>
      <w:numFmt w:val="decimal"/>
      <w:lvlText w:val="%1"/>
      <w:lvlJc w:val="left"/>
      <w:pPr>
        <w:ind w:left="495" w:hanging="49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60" w15:restartNumberingAfterBreak="0">
    <w:nsid w:val="71272CF4"/>
    <w:multiLevelType w:val="multilevel"/>
    <w:tmpl w:val="71272CF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727411C8"/>
    <w:multiLevelType w:val="multilevel"/>
    <w:tmpl w:val="727411C8"/>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73C75BE2"/>
    <w:multiLevelType w:val="multilevel"/>
    <w:tmpl w:val="73C75BE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748D2794"/>
    <w:multiLevelType w:val="multilevel"/>
    <w:tmpl w:val="748D279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7A1B3356"/>
    <w:multiLevelType w:val="multilevel"/>
    <w:tmpl w:val="7A1B3356"/>
    <w:lvl w:ilvl="0">
      <w:start w:val="6"/>
      <w:numFmt w:val="decimal"/>
      <w:lvlText w:val="%1"/>
      <w:lvlJc w:val="left"/>
      <w:pPr>
        <w:ind w:left="810" w:hanging="810"/>
      </w:pPr>
      <w:rPr>
        <w:rFonts w:hint="default"/>
      </w:rPr>
    </w:lvl>
    <w:lvl w:ilvl="1">
      <w:start w:val="2"/>
      <w:numFmt w:val="decimal"/>
      <w:lvlText w:val="%1.%2"/>
      <w:lvlJc w:val="left"/>
      <w:pPr>
        <w:ind w:left="1519" w:hanging="810"/>
      </w:pPr>
      <w:rPr>
        <w:rFonts w:hint="default"/>
      </w:rPr>
    </w:lvl>
    <w:lvl w:ilvl="2">
      <w:start w:val="16"/>
      <w:numFmt w:val="decimal"/>
      <w:lvlText w:val="%1.%2.%3"/>
      <w:lvlJc w:val="left"/>
      <w:pPr>
        <w:ind w:left="2228" w:hanging="81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8192" w:hanging="2520"/>
      </w:pPr>
      <w:rPr>
        <w:rFonts w:hint="default"/>
      </w:rPr>
    </w:lvl>
  </w:abstractNum>
  <w:abstractNum w:abstractNumId="65" w15:restartNumberingAfterBreak="0">
    <w:nsid w:val="7B791794"/>
    <w:multiLevelType w:val="multilevel"/>
    <w:tmpl w:val="7B79179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4"/>
  </w:num>
  <w:num w:numId="2">
    <w:abstractNumId w:val="30"/>
  </w:num>
  <w:num w:numId="3">
    <w:abstractNumId w:val="55"/>
  </w:num>
  <w:num w:numId="4">
    <w:abstractNumId w:val="52"/>
  </w:num>
  <w:num w:numId="5">
    <w:abstractNumId w:val="24"/>
  </w:num>
  <w:num w:numId="6">
    <w:abstractNumId w:val="45"/>
  </w:num>
  <w:num w:numId="7">
    <w:abstractNumId w:val="8"/>
  </w:num>
  <w:num w:numId="8">
    <w:abstractNumId w:val="28"/>
  </w:num>
  <w:num w:numId="9">
    <w:abstractNumId w:val="31"/>
  </w:num>
  <w:num w:numId="10">
    <w:abstractNumId w:val="6"/>
  </w:num>
  <w:num w:numId="11">
    <w:abstractNumId w:val="21"/>
  </w:num>
  <w:num w:numId="12">
    <w:abstractNumId w:val="34"/>
  </w:num>
  <w:num w:numId="13">
    <w:abstractNumId w:val="56"/>
  </w:num>
  <w:num w:numId="14">
    <w:abstractNumId w:val="23"/>
  </w:num>
  <w:num w:numId="15">
    <w:abstractNumId w:val="14"/>
  </w:num>
  <w:num w:numId="16">
    <w:abstractNumId w:val="11"/>
  </w:num>
  <w:num w:numId="17">
    <w:abstractNumId w:val="39"/>
  </w:num>
  <w:num w:numId="18">
    <w:abstractNumId w:val="42"/>
  </w:num>
  <w:num w:numId="19">
    <w:abstractNumId w:val="33"/>
  </w:num>
  <w:num w:numId="20">
    <w:abstractNumId w:val="65"/>
  </w:num>
  <w:num w:numId="21">
    <w:abstractNumId w:val="26"/>
  </w:num>
  <w:num w:numId="22">
    <w:abstractNumId w:val="22"/>
  </w:num>
  <w:num w:numId="23">
    <w:abstractNumId w:val="64"/>
  </w:num>
  <w:num w:numId="24">
    <w:abstractNumId w:val="16"/>
  </w:num>
  <w:num w:numId="25">
    <w:abstractNumId w:val="35"/>
  </w:num>
  <w:num w:numId="26">
    <w:abstractNumId w:val="63"/>
  </w:num>
  <w:num w:numId="27">
    <w:abstractNumId w:val="5"/>
  </w:num>
  <w:num w:numId="28">
    <w:abstractNumId w:val="27"/>
  </w:num>
  <w:num w:numId="29">
    <w:abstractNumId w:val="54"/>
  </w:num>
  <w:num w:numId="30">
    <w:abstractNumId w:val="3"/>
  </w:num>
  <w:num w:numId="31">
    <w:abstractNumId w:val="0"/>
  </w:num>
  <w:num w:numId="32">
    <w:abstractNumId w:val="1"/>
  </w:num>
  <w:num w:numId="33">
    <w:abstractNumId w:val="12"/>
  </w:num>
  <w:num w:numId="34">
    <w:abstractNumId w:val="18"/>
  </w:num>
  <w:num w:numId="35">
    <w:abstractNumId w:val="2"/>
  </w:num>
  <w:num w:numId="36">
    <w:abstractNumId w:val="46"/>
  </w:num>
  <w:num w:numId="37">
    <w:abstractNumId w:val="36"/>
  </w:num>
  <w:num w:numId="38">
    <w:abstractNumId w:val="4"/>
  </w:num>
  <w:num w:numId="39">
    <w:abstractNumId w:val="51"/>
  </w:num>
  <w:num w:numId="40">
    <w:abstractNumId w:val="29"/>
  </w:num>
  <w:num w:numId="41">
    <w:abstractNumId w:val="37"/>
  </w:num>
  <w:num w:numId="42">
    <w:abstractNumId w:val="19"/>
  </w:num>
  <w:num w:numId="43">
    <w:abstractNumId w:val="57"/>
  </w:num>
  <w:num w:numId="44">
    <w:abstractNumId w:val="7"/>
  </w:num>
  <w:num w:numId="45">
    <w:abstractNumId w:val="58"/>
  </w:num>
  <w:num w:numId="46">
    <w:abstractNumId w:val="62"/>
  </w:num>
  <w:num w:numId="47">
    <w:abstractNumId w:val="50"/>
  </w:num>
  <w:num w:numId="48">
    <w:abstractNumId w:val="60"/>
  </w:num>
  <w:num w:numId="49">
    <w:abstractNumId w:val="53"/>
  </w:num>
  <w:num w:numId="50">
    <w:abstractNumId w:val="20"/>
  </w:num>
  <w:num w:numId="51">
    <w:abstractNumId w:val="10"/>
  </w:num>
  <w:num w:numId="52">
    <w:abstractNumId w:val="49"/>
  </w:num>
  <w:num w:numId="53">
    <w:abstractNumId w:val="48"/>
  </w:num>
  <w:num w:numId="54">
    <w:abstractNumId w:val="32"/>
  </w:num>
  <w:num w:numId="55">
    <w:abstractNumId w:val="25"/>
  </w:num>
  <w:num w:numId="56">
    <w:abstractNumId w:val="13"/>
  </w:num>
  <w:num w:numId="57">
    <w:abstractNumId w:val="61"/>
  </w:num>
  <w:num w:numId="58">
    <w:abstractNumId w:val="38"/>
  </w:num>
  <w:num w:numId="59">
    <w:abstractNumId w:val="43"/>
  </w:num>
  <w:num w:numId="60">
    <w:abstractNumId w:val="9"/>
  </w:num>
  <w:num w:numId="61">
    <w:abstractNumId w:val="47"/>
  </w:num>
  <w:num w:numId="62">
    <w:abstractNumId w:val="40"/>
  </w:num>
  <w:num w:numId="63">
    <w:abstractNumId w:val="41"/>
  </w:num>
  <w:num w:numId="64">
    <w:abstractNumId w:val="15"/>
  </w:num>
  <w:num w:numId="65">
    <w:abstractNumId w:val="59"/>
  </w:num>
  <w:num w:numId="66">
    <w:abstractNumId w:val="17"/>
  </w:num>
  <w:numIdMacAtCleanup w:val="6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hideSpellingErrors/>
  <w:proofState w:spelling="clean"/>
  <w:defaultTabStop w:val="420"/>
  <w:drawingGridHorizontalSpacing w:val="112"/>
  <w:drawingGridVerticalSpacing w:val="175"/>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5C4E"/>
    <w:rsid w:val="0000004C"/>
    <w:rsid w:val="000004EE"/>
    <w:rsid w:val="00000857"/>
    <w:rsid w:val="00000B99"/>
    <w:rsid w:val="000010BB"/>
    <w:rsid w:val="00001289"/>
    <w:rsid w:val="0000180D"/>
    <w:rsid w:val="000023A3"/>
    <w:rsid w:val="00002497"/>
    <w:rsid w:val="00002850"/>
    <w:rsid w:val="0000290A"/>
    <w:rsid w:val="00002CFD"/>
    <w:rsid w:val="00003458"/>
    <w:rsid w:val="0000345F"/>
    <w:rsid w:val="00003A63"/>
    <w:rsid w:val="00003CA3"/>
    <w:rsid w:val="00003E18"/>
    <w:rsid w:val="000041AC"/>
    <w:rsid w:val="000043A9"/>
    <w:rsid w:val="00004565"/>
    <w:rsid w:val="00004907"/>
    <w:rsid w:val="00004C2C"/>
    <w:rsid w:val="00005BE6"/>
    <w:rsid w:val="00005EF9"/>
    <w:rsid w:val="00006087"/>
    <w:rsid w:val="00006527"/>
    <w:rsid w:val="0000656F"/>
    <w:rsid w:val="00006A89"/>
    <w:rsid w:val="00006B13"/>
    <w:rsid w:val="00006DAA"/>
    <w:rsid w:val="00007418"/>
    <w:rsid w:val="000077B0"/>
    <w:rsid w:val="00007D06"/>
    <w:rsid w:val="0001030E"/>
    <w:rsid w:val="00010380"/>
    <w:rsid w:val="0001074E"/>
    <w:rsid w:val="00010AFF"/>
    <w:rsid w:val="00010FF9"/>
    <w:rsid w:val="000111A2"/>
    <w:rsid w:val="00011694"/>
    <w:rsid w:val="00011D33"/>
    <w:rsid w:val="00012204"/>
    <w:rsid w:val="00012796"/>
    <w:rsid w:val="00012A32"/>
    <w:rsid w:val="00012CC6"/>
    <w:rsid w:val="00012E5D"/>
    <w:rsid w:val="00013052"/>
    <w:rsid w:val="0001345D"/>
    <w:rsid w:val="00013DB8"/>
    <w:rsid w:val="0001420D"/>
    <w:rsid w:val="0001456C"/>
    <w:rsid w:val="000149AE"/>
    <w:rsid w:val="00014C09"/>
    <w:rsid w:val="0001518A"/>
    <w:rsid w:val="00015331"/>
    <w:rsid w:val="0001565F"/>
    <w:rsid w:val="00015A5D"/>
    <w:rsid w:val="00015BC9"/>
    <w:rsid w:val="00016685"/>
    <w:rsid w:val="0001687C"/>
    <w:rsid w:val="00016AAB"/>
    <w:rsid w:val="00016C27"/>
    <w:rsid w:val="00016E14"/>
    <w:rsid w:val="00016E54"/>
    <w:rsid w:val="00016E69"/>
    <w:rsid w:val="00016EB4"/>
    <w:rsid w:val="00016EC4"/>
    <w:rsid w:val="00016FF2"/>
    <w:rsid w:val="00017198"/>
    <w:rsid w:val="000175C4"/>
    <w:rsid w:val="00017603"/>
    <w:rsid w:val="00017751"/>
    <w:rsid w:val="00017A04"/>
    <w:rsid w:val="00017CDD"/>
    <w:rsid w:val="00017EB0"/>
    <w:rsid w:val="00017EED"/>
    <w:rsid w:val="000201B4"/>
    <w:rsid w:val="0002033F"/>
    <w:rsid w:val="000203DD"/>
    <w:rsid w:val="00020865"/>
    <w:rsid w:val="000209F0"/>
    <w:rsid w:val="00020C97"/>
    <w:rsid w:val="00021276"/>
    <w:rsid w:val="0002224D"/>
    <w:rsid w:val="0002262E"/>
    <w:rsid w:val="000227D6"/>
    <w:rsid w:val="00022DCC"/>
    <w:rsid w:val="00022E09"/>
    <w:rsid w:val="000231FA"/>
    <w:rsid w:val="00023A4F"/>
    <w:rsid w:val="00023E82"/>
    <w:rsid w:val="000248AA"/>
    <w:rsid w:val="00024B0E"/>
    <w:rsid w:val="00024B15"/>
    <w:rsid w:val="00024D59"/>
    <w:rsid w:val="0002500E"/>
    <w:rsid w:val="00025126"/>
    <w:rsid w:val="0002551D"/>
    <w:rsid w:val="000258CD"/>
    <w:rsid w:val="000263EB"/>
    <w:rsid w:val="00026680"/>
    <w:rsid w:val="00026F6D"/>
    <w:rsid w:val="00027175"/>
    <w:rsid w:val="000272C1"/>
    <w:rsid w:val="0002794D"/>
    <w:rsid w:val="00027A96"/>
    <w:rsid w:val="00027C57"/>
    <w:rsid w:val="000301AB"/>
    <w:rsid w:val="00030326"/>
    <w:rsid w:val="000308B3"/>
    <w:rsid w:val="000308DF"/>
    <w:rsid w:val="00030997"/>
    <w:rsid w:val="00030B22"/>
    <w:rsid w:val="00031030"/>
    <w:rsid w:val="000315B9"/>
    <w:rsid w:val="000319F9"/>
    <w:rsid w:val="00031CDC"/>
    <w:rsid w:val="00031E1E"/>
    <w:rsid w:val="00031F30"/>
    <w:rsid w:val="0003233F"/>
    <w:rsid w:val="000323A3"/>
    <w:rsid w:val="000329BD"/>
    <w:rsid w:val="00032E4E"/>
    <w:rsid w:val="00033283"/>
    <w:rsid w:val="000334B1"/>
    <w:rsid w:val="000334BC"/>
    <w:rsid w:val="0003366F"/>
    <w:rsid w:val="00033834"/>
    <w:rsid w:val="00033996"/>
    <w:rsid w:val="00033F88"/>
    <w:rsid w:val="00033FCE"/>
    <w:rsid w:val="00034367"/>
    <w:rsid w:val="0003436B"/>
    <w:rsid w:val="00034971"/>
    <w:rsid w:val="000349C9"/>
    <w:rsid w:val="00035763"/>
    <w:rsid w:val="00035C36"/>
    <w:rsid w:val="00035CC0"/>
    <w:rsid w:val="00036100"/>
    <w:rsid w:val="0003629B"/>
    <w:rsid w:val="000364D4"/>
    <w:rsid w:val="00036BBB"/>
    <w:rsid w:val="00036D26"/>
    <w:rsid w:val="000370D9"/>
    <w:rsid w:val="0003789A"/>
    <w:rsid w:val="00037C6D"/>
    <w:rsid w:val="00037D71"/>
    <w:rsid w:val="000407E3"/>
    <w:rsid w:val="00040C16"/>
    <w:rsid w:val="00041818"/>
    <w:rsid w:val="00041A8B"/>
    <w:rsid w:val="00041D2B"/>
    <w:rsid w:val="00042105"/>
    <w:rsid w:val="000421E8"/>
    <w:rsid w:val="00042230"/>
    <w:rsid w:val="0004223D"/>
    <w:rsid w:val="000422D3"/>
    <w:rsid w:val="000424C2"/>
    <w:rsid w:val="00042615"/>
    <w:rsid w:val="00042673"/>
    <w:rsid w:val="000426C0"/>
    <w:rsid w:val="00042A2C"/>
    <w:rsid w:val="00042C84"/>
    <w:rsid w:val="00043058"/>
    <w:rsid w:val="000438A9"/>
    <w:rsid w:val="00043F6E"/>
    <w:rsid w:val="0004415C"/>
    <w:rsid w:val="000441C9"/>
    <w:rsid w:val="0004498F"/>
    <w:rsid w:val="00044D88"/>
    <w:rsid w:val="000453C1"/>
    <w:rsid w:val="000453EF"/>
    <w:rsid w:val="000456EB"/>
    <w:rsid w:val="00045C36"/>
    <w:rsid w:val="000462DB"/>
    <w:rsid w:val="0004653F"/>
    <w:rsid w:val="000466C7"/>
    <w:rsid w:val="00046760"/>
    <w:rsid w:val="000467A7"/>
    <w:rsid w:val="00046F30"/>
    <w:rsid w:val="0004711F"/>
    <w:rsid w:val="000475E0"/>
    <w:rsid w:val="0004764A"/>
    <w:rsid w:val="000479D7"/>
    <w:rsid w:val="00047FA9"/>
    <w:rsid w:val="00050066"/>
    <w:rsid w:val="000500EE"/>
    <w:rsid w:val="00050323"/>
    <w:rsid w:val="00050565"/>
    <w:rsid w:val="00050DE5"/>
    <w:rsid w:val="00051049"/>
    <w:rsid w:val="00051145"/>
    <w:rsid w:val="0005134D"/>
    <w:rsid w:val="000513F8"/>
    <w:rsid w:val="000516B6"/>
    <w:rsid w:val="00051D62"/>
    <w:rsid w:val="000521C5"/>
    <w:rsid w:val="000523F2"/>
    <w:rsid w:val="00052409"/>
    <w:rsid w:val="000528CB"/>
    <w:rsid w:val="00052AA4"/>
    <w:rsid w:val="00052D00"/>
    <w:rsid w:val="000539A2"/>
    <w:rsid w:val="00053A1B"/>
    <w:rsid w:val="00053A39"/>
    <w:rsid w:val="00053FAE"/>
    <w:rsid w:val="00054122"/>
    <w:rsid w:val="0005429E"/>
    <w:rsid w:val="00054912"/>
    <w:rsid w:val="00055144"/>
    <w:rsid w:val="0005538A"/>
    <w:rsid w:val="00055678"/>
    <w:rsid w:val="00055BFE"/>
    <w:rsid w:val="00055C07"/>
    <w:rsid w:val="00056CE4"/>
    <w:rsid w:val="00056E52"/>
    <w:rsid w:val="00057065"/>
    <w:rsid w:val="000570F6"/>
    <w:rsid w:val="000579FA"/>
    <w:rsid w:val="00057A82"/>
    <w:rsid w:val="00057D63"/>
    <w:rsid w:val="0006000D"/>
    <w:rsid w:val="00060226"/>
    <w:rsid w:val="00060403"/>
    <w:rsid w:val="000604DB"/>
    <w:rsid w:val="000604FC"/>
    <w:rsid w:val="0006055C"/>
    <w:rsid w:val="00060AAE"/>
    <w:rsid w:val="00060DC6"/>
    <w:rsid w:val="00061483"/>
    <w:rsid w:val="00061AEA"/>
    <w:rsid w:val="00061F8D"/>
    <w:rsid w:val="00062024"/>
    <w:rsid w:val="00062036"/>
    <w:rsid w:val="000621F3"/>
    <w:rsid w:val="00063CD5"/>
    <w:rsid w:val="00063EF2"/>
    <w:rsid w:val="00063FFC"/>
    <w:rsid w:val="00064517"/>
    <w:rsid w:val="00064654"/>
    <w:rsid w:val="00064DAF"/>
    <w:rsid w:val="0006515D"/>
    <w:rsid w:val="0006528E"/>
    <w:rsid w:val="00065485"/>
    <w:rsid w:val="000654E7"/>
    <w:rsid w:val="000658E5"/>
    <w:rsid w:val="00065A9A"/>
    <w:rsid w:val="00065C36"/>
    <w:rsid w:val="00065DB0"/>
    <w:rsid w:val="00065F49"/>
    <w:rsid w:val="000663E7"/>
    <w:rsid w:val="0006653F"/>
    <w:rsid w:val="00066728"/>
    <w:rsid w:val="00066F23"/>
    <w:rsid w:val="000701CF"/>
    <w:rsid w:val="000701F7"/>
    <w:rsid w:val="000702B8"/>
    <w:rsid w:val="00070400"/>
    <w:rsid w:val="00070491"/>
    <w:rsid w:val="000710DE"/>
    <w:rsid w:val="0007124B"/>
    <w:rsid w:val="00071389"/>
    <w:rsid w:val="00071448"/>
    <w:rsid w:val="00071859"/>
    <w:rsid w:val="00072320"/>
    <w:rsid w:val="000724BE"/>
    <w:rsid w:val="00072740"/>
    <w:rsid w:val="00072810"/>
    <w:rsid w:val="00072ABE"/>
    <w:rsid w:val="00072AF5"/>
    <w:rsid w:val="000730FB"/>
    <w:rsid w:val="00073C61"/>
    <w:rsid w:val="00073D4A"/>
    <w:rsid w:val="000743DD"/>
    <w:rsid w:val="00074678"/>
    <w:rsid w:val="00074ECF"/>
    <w:rsid w:val="000753F7"/>
    <w:rsid w:val="0007566D"/>
    <w:rsid w:val="00075AC2"/>
    <w:rsid w:val="00075CA3"/>
    <w:rsid w:val="00075DAE"/>
    <w:rsid w:val="0007611B"/>
    <w:rsid w:val="000765FB"/>
    <w:rsid w:val="00076ED4"/>
    <w:rsid w:val="0007732C"/>
    <w:rsid w:val="00077457"/>
    <w:rsid w:val="00077BFF"/>
    <w:rsid w:val="00077CD9"/>
    <w:rsid w:val="000800B9"/>
    <w:rsid w:val="0008040A"/>
    <w:rsid w:val="00080724"/>
    <w:rsid w:val="00080A05"/>
    <w:rsid w:val="00080B6D"/>
    <w:rsid w:val="00080EBC"/>
    <w:rsid w:val="00080F2F"/>
    <w:rsid w:val="000811B5"/>
    <w:rsid w:val="00081CCA"/>
    <w:rsid w:val="00082335"/>
    <w:rsid w:val="00082396"/>
    <w:rsid w:val="00082510"/>
    <w:rsid w:val="00083422"/>
    <w:rsid w:val="000835A7"/>
    <w:rsid w:val="00083734"/>
    <w:rsid w:val="0008413B"/>
    <w:rsid w:val="000843DF"/>
    <w:rsid w:val="0008450B"/>
    <w:rsid w:val="00084AC8"/>
    <w:rsid w:val="00084EB5"/>
    <w:rsid w:val="00085111"/>
    <w:rsid w:val="00085B87"/>
    <w:rsid w:val="00086015"/>
    <w:rsid w:val="000864E7"/>
    <w:rsid w:val="00086B4B"/>
    <w:rsid w:val="00087212"/>
    <w:rsid w:val="000874FA"/>
    <w:rsid w:val="00087576"/>
    <w:rsid w:val="000875D3"/>
    <w:rsid w:val="000878B7"/>
    <w:rsid w:val="00087BBD"/>
    <w:rsid w:val="00087BEF"/>
    <w:rsid w:val="000902AE"/>
    <w:rsid w:val="00090381"/>
    <w:rsid w:val="00091030"/>
    <w:rsid w:val="00091099"/>
    <w:rsid w:val="00091CD4"/>
    <w:rsid w:val="00092408"/>
    <w:rsid w:val="00092C7F"/>
    <w:rsid w:val="00092E0B"/>
    <w:rsid w:val="000932F5"/>
    <w:rsid w:val="0009348A"/>
    <w:rsid w:val="000937E2"/>
    <w:rsid w:val="00093CDD"/>
    <w:rsid w:val="00093E8F"/>
    <w:rsid w:val="00093F69"/>
    <w:rsid w:val="00093FA3"/>
    <w:rsid w:val="00094621"/>
    <w:rsid w:val="000947C0"/>
    <w:rsid w:val="0009492F"/>
    <w:rsid w:val="00094C7A"/>
    <w:rsid w:val="00094F96"/>
    <w:rsid w:val="0009509B"/>
    <w:rsid w:val="0009524A"/>
    <w:rsid w:val="000952AC"/>
    <w:rsid w:val="00095455"/>
    <w:rsid w:val="0009549A"/>
    <w:rsid w:val="00095AD8"/>
    <w:rsid w:val="000964C4"/>
    <w:rsid w:val="000966B3"/>
    <w:rsid w:val="000967B6"/>
    <w:rsid w:val="000968CF"/>
    <w:rsid w:val="00096A00"/>
    <w:rsid w:val="00096A27"/>
    <w:rsid w:val="00096D68"/>
    <w:rsid w:val="0009737D"/>
    <w:rsid w:val="000975B7"/>
    <w:rsid w:val="0009763B"/>
    <w:rsid w:val="000976C5"/>
    <w:rsid w:val="00097A70"/>
    <w:rsid w:val="00097C55"/>
    <w:rsid w:val="00097FC0"/>
    <w:rsid w:val="000A0965"/>
    <w:rsid w:val="000A09E5"/>
    <w:rsid w:val="000A0B5F"/>
    <w:rsid w:val="000A13C5"/>
    <w:rsid w:val="000A1781"/>
    <w:rsid w:val="000A1789"/>
    <w:rsid w:val="000A1B6A"/>
    <w:rsid w:val="000A1CEB"/>
    <w:rsid w:val="000A1DD8"/>
    <w:rsid w:val="000A1FB2"/>
    <w:rsid w:val="000A2571"/>
    <w:rsid w:val="000A2679"/>
    <w:rsid w:val="000A28F1"/>
    <w:rsid w:val="000A2937"/>
    <w:rsid w:val="000A2E85"/>
    <w:rsid w:val="000A3096"/>
    <w:rsid w:val="000A32BE"/>
    <w:rsid w:val="000A3443"/>
    <w:rsid w:val="000A3D07"/>
    <w:rsid w:val="000A3E2B"/>
    <w:rsid w:val="000A3F4F"/>
    <w:rsid w:val="000A49FA"/>
    <w:rsid w:val="000A4AF6"/>
    <w:rsid w:val="000A4B7A"/>
    <w:rsid w:val="000A4C8A"/>
    <w:rsid w:val="000A537C"/>
    <w:rsid w:val="000A664C"/>
    <w:rsid w:val="000A6779"/>
    <w:rsid w:val="000A6DBA"/>
    <w:rsid w:val="000A6DEF"/>
    <w:rsid w:val="000A6FD0"/>
    <w:rsid w:val="000A7055"/>
    <w:rsid w:val="000A72A5"/>
    <w:rsid w:val="000A7AC9"/>
    <w:rsid w:val="000A7DD0"/>
    <w:rsid w:val="000B061B"/>
    <w:rsid w:val="000B1665"/>
    <w:rsid w:val="000B171C"/>
    <w:rsid w:val="000B1D64"/>
    <w:rsid w:val="000B1D7F"/>
    <w:rsid w:val="000B1DDA"/>
    <w:rsid w:val="000B21A8"/>
    <w:rsid w:val="000B29AF"/>
    <w:rsid w:val="000B3340"/>
    <w:rsid w:val="000B4051"/>
    <w:rsid w:val="000B510E"/>
    <w:rsid w:val="000B521C"/>
    <w:rsid w:val="000B5A14"/>
    <w:rsid w:val="000B6647"/>
    <w:rsid w:val="000B67CF"/>
    <w:rsid w:val="000B6855"/>
    <w:rsid w:val="000B6C1A"/>
    <w:rsid w:val="000B72D2"/>
    <w:rsid w:val="000B73D7"/>
    <w:rsid w:val="000B75FF"/>
    <w:rsid w:val="000B7EFE"/>
    <w:rsid w:val="000C03DC"/>
    <w:rsid w:val="000C0596"/>
    <w:rsid w:val="000C06A3"/>
    <w:rsid w:val="000C09FD"/>
    <w:rsid w:val="000C0B12"/>
    <w:rsid w:val="000C0CDC"/>
    <w:rsid w:val="000C0DB6"/>
    <w:rsid w:val="000C1074"/>
    <w:rsid w:val="000C10E1"/>
    <w:rsid w:val="000C1166"/>
    <w:rsid w:val="000C1957"/>
    <w:rsid w:val="000C26FB"/>
    <w:rsid w:val="000C27A8"/>
    <w:rsid w:val="000C28D9"/>
    <w:rsid w:val="000C29A5"/>
    <w:rsid w:val="000C29D9"/>
    <w:rsid w:val="000C346A"/>
    <w:rsid w:val="000C34EE"/>
    <w:rsid w:val="000C462D"/>
    <w:rsid w:val="000C47EF"/>
    <w:rsid w:val="000C494D"/>
    <w:rsid w:val="000C4AF7"/>
    <w:rsid w:val="000C4FC3"/>
    <w:rsid w:val="000C5348"/>
    <w:rsid w:val="000C5718"/>
    <w:rsid w:val="000C5CCA"/>
    <w:rsid w:val="000C60C5"/>
    <w:rsid w:val="000C60D3"/>
    <w:rsid w:val="000C62CF"/>
    <w:rsid w:val="000C66FD"/>
    <w:rsid w:val="000C683E"/>
    <w:rsid w:val="000C69E0"/>
    <w:rsid w:val="000C6C72"/>
    <w:rsid w:val="000C7448"/>
    <w:rsid w:val="000C7F62"/>
    <w:rsid w:val="000D0BDD"/>
    <w:rsid w:val="000D0FC2"/>
    <w:rsid w:val="000D11D8"/>
    <w:rsid w:val="000D1326"/>
    <w:rsid w:val="000D153B"/>
    <w:rsid w:val="000D1588"/>
    <w:rsid w:val="000D1778"/>
    <w:rsid w:val="000D1A15"/>
    <w:rsid w:val="000D1AC2"/>
    <w:rsid w:val="000D1D17"/>
    <w:rsid w:val="000D2A7F"/>
    <w:rsid w:val="000D30AB"/>
    <w:rsid w:val="000D3114"/>
    <w:rsid w:val="000D32A5"/>
    <w:rsid w:val="000D385E"/>
    <w:rsid w:val="000D38B3"/>
    <w:rsid w:val="000D3C8E"/>
    <w:rsid w:val="000D3CC7"/>
    <w:rsid w:val="000D3DFF"/>
    <w:rsid w:val="000D3F8B"/>
    <w:rsid w:val="000D4218"/>
    <w:rsid w:val="000D4B2E"/>
    <w:rsid w:val="000D4C89"/>
    <w:rsid w:val="000D51D7"/>
    <w:rsid w:val="000D5234"/>
    <w:rsid w:val="000D59B1"/>
    <w:rsid w:val="000D59ED"/>
    <w:rsid w:val="000D5A6B"/>
    <w:rsid w:val="000D5A91"/>
    <w:rsid w:val="000D5BA1"/>
    <w:rsid w:val="000D5BAA"/>
    <w:rsid w:val="000D6027"/>
    <w:rsid w:val="000D60EA"/>
    <w:rsid w:val="000D634D"/>
    <w:rsid w:val="000D69AC"/>
    <w:rsid w:val="000D6A0E"/>
    <w:rsid w:val="000D6D56"/>
    <w:rsid w:val="000D6E73"/>
    <w:rsid w:val="000D7A3B"/>
    <w:rsid w:val="000E0078"/>
    <w:rsid w:val="000E0437"/>
    <w:rsid w:val="000E087F"/>
    <w:rsid w:val="000E0B1E"/>
    <w:rsid w:val="000E0C9A"/>
    <w:rsid w:val="000E0FC1"/>
    <w:rsid w:val="000E135B"/>
    <w:rsid w:val="000E144C"/>
    <w:rsid w:val="000E16BC"/>
    <w:rsid w:val="000E19A2"/>
    <w:rsid w:val="000E19AB"/>
    <w:rsid w:val="000E1A16"/>
    <w:rsid w:val="000E1F98"/>
    <w:rsid w:val="000E2059"/>
    <w:rsid w:val="000E2A70"/>
    <w:rsid w:val="000E2CFE"/>
    <w:rsid w:val="000E304B"/>
    <w:rsid w:val="000E309B"/>
    <w:rsid w:val="000E3380"/>
    <w:rsid w:val="000E3B8D"/>
    <w:rsid w:val="000E3D53"/>
    <w:rsid w:val="000E3FF3"/>
    <w:rsid w:val="000E423D"/>
    <w:rsid w:val="000E4311"/>
    <w:rsid w:val="000E4603"/>
    <w:rsid w:val="000E4BD8"/>
    <w:rsid w:val="000E56E4"/>
    <w:rsid w:val="000E5C4E"/>
    <w:rsid w:val="000E5F93"/>
    <w:rsid w:val="000E61E8"/>
    <w:rsid w:val="000E63B3"/>
    <w:rsid w:val="000E66A5"/>
    <w:rsid w:val="000E6B83"/>
    <w:rsid w:val="000E703C"/>
    <w:rsid w:val="000E7535"/>
    <w:rsid w:val="000F01F5"/>
    <w:rsid w:val="000F049F"/>
    <w:rsid w:val="000F07D8"/>
    <w:rsid w:val="000F0C7D"/>
    <w:rsid w:val="000F0D5D"/>
    <w:rsid w:val="000F0DEE"/>
    <w:rsid w:val="000F0FBE"/>
    <w:rsid w:val="000F1405"/>
    <w:rsid w:val="000F170B"/>
    <w:rsid w:val="000F1A42"/>
    <w:rsid w:val="000F1C23"/>
    <w:rsid w:val="000F208B"/>
    <w:rsid w:val="000F2EE5"/>
    <w:rsid w:val="000F309E"/>
    <w:rsid w:val="000F35AA"/>
    <w:rsid w:val="000F37D8"/>
    <w:rsid w:val="000F38FA"/>
    <w:rsid w:val="000F3B1D"/>
    <w:rsid w:val="000F3BE8"/>
    <w:rsid w:val="000F4031"/>
    <w:rsid w:val="000F488F"/>
    <w:rsid w:val="000F5286"/>
    <w:rsid w:val="000F5840"/>
    <w:rsid w:val="000F5CD1"/>
    <w:rsid w:val="000F5FA8"/>
    <w:rsid w:val="000F64A9"/>
    <w:rsid w:val="000F65E6"/>
    <w:rsid w:val="000F6796"/>
    <w:rsid w:val="000F6BA6"/>
    <w:rsid w:val="000F6E35"/>
    <w:rsid w:val="000F7110"/>
    <w:rsid w:val="000F74C3"/>
    <w:rsid w:val="000F799D"/>
    <w:rsid w:val="000F79A1"/>
    <w:rsid w:val="000F7DC5"/>
    <w:rsid w:val="0010034D"/>
    <w:rsid w:val="0010038D"/>
    <w:rsid w:val="001005FF"/>
    <w:rsid w:val="00100618"/>
    <w:rsid w:val="0010061B"/>
    <w:rsid w:val="00100C87"/>
    <w:rsid w:val="00100CF7"/>
    <w:rsid w:val="0010113C"/>
    <w:rsid w:val="00101291"/>
    <w:rsid w:val="001014A6"/>
    <w:rsid w:val="001016AC"/>
    <w:rsid w:val="001016DC"/>
    <w:rsid w:val="001019FB"/>
    <w:rsid w:val="00101A51"/>
    <w:rsid w:val="00101C2C"/>
    <w:rsid w:val="001022EF"/>
    <w:rsid w:val="00102570"/>
    <w:rsid w:val="001027C3"/>
    <w:rsid w:val="00102918"/>
    <w:rsid w:val="00102E4E"/>
    <w:rsid w:val="001030E8"/>
    <w:rsid w:val="00103159"/>
    <w:rsid w:val="001034E1"/>
    <w:rsid w:val="0010358E"/>
    <w:rsid w:val="00103F6D"/>
    <w:rsid w:val="00104A09"/>
    <w:rsid w:val="00104B66"/>
    <w:rsid w:val="00105193"/>
    <w:rsid w:val="001054D0"/>
    <w:rsid w:val="00105E08"/>
    <w:rsid w:val="0010628F"/>
    <w:rsid w:val="00106302"/>
    <w:rsid w:val="00106445"/>
    <w:rsid w:val="00106860"/>
    <w:rsid w:val="00106991"/>
    <w:rsid w:val="00106A73"/>
    <w:rsid w:val="001070E2"/>
    <w:rsid w:val="001071A8"/>
    <w:rsid w:val="0010735E"/>
    <w:rsid w:val="00107A01"/>
    <w:rsid w:val="00107A1A"/>
    <w:rsid w:val="00107B78"/>
    <w:rsid w:val="00107E10"/>
    <w:rsid w:val="00110290"/>
    <w:rsid w:val="00110476"/>
    <w:rsid w:val="00111286"/>
    <w:rsid w:val="00111558"/>
    <w:rsid w:val="00111DFC"/>
    <w:rsid w:val="001120C6"/>
    <w:rsid w:val="00112AC2"/>
    <w:rsid w:val="00112C60"/>
    <w:rsid w:val="00112FA2"/>
    <w:rsid w:val="00113700"/>
    <w:rsid w:val="00113AAE"/>
    <w:rsid w:val="0011418B"/>
    <w:rsid w:val="00114351"/>
    <w:rsid w:val="00114689"/>
    <w:rsid w:val="00114894"/>
    <w:rsid w:val="001150B0"/>
    <w:rsid w:val="00115165"/>
    <w:rsid w:val="0011546E"/>
    <w:rsid w:val="00115989"/>
    <w:rsid w:val="00115AB8"/>
    <w:rsid w:val="00116006"/>
    <w:rsid w:val="00116024"/>
    <w:rsid w:val="001161BC"/>
    <w:rsid w:val="0011667D"/>
    <w:rsid w:val="00116A01"/>
    <w:rsid w:val="00116B6D"/>
    <w:rsid w:val="0011789E"/>
    <w:rsid w:val="00117962"/>
    <w:rsid w:val="00117A11"/>
    <w:rsid w:val="00117C1B"/>
    <w:rsid w:val="00117EB0"/>
    <w:rsid w:val="0012089D"/>
    <w:rsid w:val="00120986"/>
    <w:rsid w:val="00121100"/>
    <w:rsid w:val="00121D11"/>
    <w:rsid w:val="00122015"/>
    <w:rsid w:val="001224C0"/>
    <w:rsid w:val="001226FB"/>
    <w:rsid w:val="00122AA7"/>
    <w:rsid w:val="00122B48"/>
    <w:rsid w:val="00122B4F"/>
    <w:rsid w:val="00122D43"/>
    <w:rsid w:val="00123064"/>
    <w:rsid w:val="001231B3"/>
    <w:rsid w:val="0012388F"/>
    <w:rsid w:val="00123D24"/>
    <w:rsid w:val="0012417E"/>
    <w:rsid w:val="00124391"/>
    <w:rsid w:val="001246BD"/>
    <w:rsid w:val="00125214"/>
    <w:rsid w:val="00125C31"/>
    <w:rsid w:val="00125ECC"/>
    <w:rsid w:val="00125EF3"/>
    <w:rsid w:val="0012620D"/>
    <w:rsid w:val="001262F9"/>
    <w:rsid w:val="00126A36"/>
    <w:rsid w:val="00126A48"/>
    <w:rsid w:val="0012760C"/>
    <w:rsid w:val="0012796D"/>
    <w:rsid w:val="00127B77"/>
    <w:rsid w:val="00127C4E"/>
    <w:rsid w:val="00131160"/>
    <w:rsid w:val="0013118F"/>
    <w:rsid w:val="00131F3D"/>
    <w:rsid w:val="0013202B"/>
    <w:rsid w:val="0013283C"/>
    <w:rsid w:val="00132BA7"/>
    <w:rsid w:val="00133389"/>
    <w:rsid w:val="001336A8"/>
    <w:rsid w:val="00133735"/>
    <w:rsid w:val="00133B80"/>
    <w:rsid w:val="00133D64"/>
    <w:rsid w:val="00133E4E"/>
    <w:rsid w:val="00133E66"/>
    <w:rsid w:val="0013465F"/>
    <w:rsid w:val="001348B8"/>
    <w:rsid w:val="001353B1"/>
    <w:rsid w:val="00135C6C"/>
    <w:rsid w:val="0013694C"/>
    <w:rsid w:val="001369EE"/>
    <w:rsid w:val="00137019"/>
    <w:rsid w:val="001377C8"/>
    <w:rsid w:val="001405AF"/>
    <w:rsid w:val="00140B9B"/>
    <w:rsid w:val="00140CD5"/>
    <w:rsid w:val="001410B0"/>
    <w:rsid w:val="00141BD7"/>
    <w:rsid w:val="001420FB"/>
    <w:rsid w:val="001427B4"/>
    <w:rsid w:val="00142A58"/>
    <w:rsid w:val="00142BC6"/>
    <w:rsid w:val="00142D6D"/>
    <w:rsid w:val="00142DBB"/>
    <w:rsid w:val="001436DB"/>
    <w:rsid w:val="00143730"/>
    <w:rsid w:val="00143D18"/>
    <w:rsid w:val="00143D72"/>
    <w:rsid w:val="001441B0"/>
    <w:rsid w:val="00144392"/>
    <w:rsid w:val="001448E4"/>
    <w:rsid w:val="00144E3E"/>
    <w:rsid w:val="00144FE4"/>
    <w:rsid w:val="001452A3"/>
    <w:rsid w:val="00145572"/>
    <w:rsid w:val="001458D9"/>
    <w:rsid w:val="00145ED0"/>
    <w:rsid w:val="00145FA1"/>
    <w:rsid w:val="00146388"/>
    <w:rsid w:val="00146C7E"/>
    <w:rsid w:val="00146E7E"/>
    <w:rsid w:val="0014715D"/>
    <w:rsid w:val="0014787B"/>
    <w:rsid w:val="0015091E"/>
    <w:rsid w:val="00150B31"/>
    <w:rsid w:val="00150B5E"/>
    <w:rsid w:val="0015138C"/>
    <w:rsid w:val="00151CE8"/>
    <w:rsid w:val="001522B4"/>
    <w:rsid w:val="00152356"/>
    <w:rsid w:val="0015249A"/>
    <w:rsid w:val="0015270D"/>
    <w:rsid w:val="00152D10"/>
    <w:rsid w:val="00152E05"/>
    <w:rsid w:val="00152E2B"/>
    <w:rsid w:val="00152FF8"/>
    <w:rsid w:val="00153032"/>
    <w:rsid w:val="001535CE"/>
    <w:rsid w:val="001537BD"/>
    <w:rsid w:val="00153838"/>
    <w:rsid w:val="00153872"/>
    <w:rsid w:val="0015448F"/>
    <w:rsid w:val="00154502"/>
    <w:rsid w:val="00154D31"/>
    <w:rsid w:val="0015527E"/>
    <w:rsid w:val="001552D8"/>
    <w:rsid w:val="0015532E"/>
    <w:rsid w:val="00155A4E"/>
    <w:rsid w:val="00155CF6"/>
    <w:rsid w:val="00155E88"/>
    <w:rsid w:val="00155EC7"/>
    <w:rsid w:val="001561E1"/>
    <w:rsid w:val="0015737C"/>
    <w:rsid w:val="001574CF"/>
    <w:rsid w:val="00157565"/>
    <w:rsid w:val="001576C7"/>
    <w:rsid w:val="001578B9"/>
    <w:rsid w:val="001579C7"/>
    <w:rsid w:val="00157B9A"/>
    <w:rsid w:val="0016080A"/>
    <w:rsid w:val="00160831"/>
    <w:rsid w:val="00160EE1"/>
    <w:rsid w:val="001611A8"/>
    <w:rsid w:val="001619DA"/>
    <w:rsid w:val="001621F6"/>
    <w:rsid w:val="00162543"/>
    <w:rsid w:val="00162696"/>
    <w:rsid w:val="001626D0"/>
    <w:rsid w:val="00162BD9"/>
    <w:rsid w:val="00162C3D"/>
    <w:rsid w:val="00162D61"/>
    <w:rsid w:val="0016306F"/>
    <w:rsid w:val="0016355B"/>
    <w:rsid w:val="001635EC"/>
    <w:rsid w:val="001635ED"/>
    <w:rsid w:val="001636AE"/>
    <w:rsid w:val="00163AF6"/>
    <w:rsid w:val="00163CA7"/>
    <w:rsid w:val="00164677"/>
    <w:rsid w:val="001648F3"/>
    <w:rsid w:val="00164974"/>
    <w:rsid w:val="00165148"/>
    <w:rsid w:val="001651B3"/>
    <w:rsid w:val="0016528C"/>
    <w:rsid w:val="001657D2"/>
    <w:rsid w:val="00165D30"/>
    <w:rsid w:val="00165E70"/>
    <w:rsid w:val="00166566"/>
    <w:rsid w:val="00166B5C"/>
    <w:rsid w:val="00166DC0"/>
    <w:rsid w:val="00166EC3"/>
    <w:rsid w:val="00167296"/>
    <w:rsid w:val="001675BE"/>
    <w:rsid w:val="00170431"/>
    <w:rsid w:val="00170A79"/>
    <w:rsid w:val="00170C88"/>
    <w:rsid w:val="00170CAF"/>
    <w:rsid w:val="00170D26"/>
    <w:rsid w:val="00170DAC"/>
    <w:rsid w:val="00170F6C"/>
    <w:rsid w:val="0017102E"/>
    <w:rsid w:val="0017120A"/>
    <w:rsid w:val="00171329"/>
    <w:rsid w:val="0017184A"/>
    <w:rsid w:val="00171A6F"/>
    <w:rsid w:val="00171C5E"/>
    <w:rsid w:val="00171DFE"/>
    <w:rsid w:val="00171F60"/>
    <w:rsid w:val="00171F98"/>
    <w:rsid w:val="0017263F"/>
    <w:rsid w:val="00172895"/>
    <w:rsid w:val="00172AD4"/>
    <w:rsid w:val="00173051"/>
    <w:rsid w:val="001738A7"/>
    <w:rsid w:val="00173DDD"/>
    <w:rsid w:val="00173FC7"/>
    <w:rsid w:val="001747EC"/>
    <w:rsid w:val="00174D02"/>
    <w:rsid w:val="00174D78"/>
    <w:rsid w:val="00174DA2"/>
    <w:rsid w:val="00174F2E"/>
    <w:rsid w:val="001751F3"/>
    <w:rsid w:val="00175605"/>
    <w:rsid w:val="00175D1B"/>
    <w:rsid w:val="00176B96"/>
    <w:rsid w:val="00176D8B"/>
    <w:rsid w:val="00176E81"/>
    <w:rsid w:val="001775DE"/>
    <w:rsid w:val="001776ED"/>
    <w:rsid w:val="00180151"/>
    <w:rsid w:val="0018085D"/>
    <w:rsid w:val="00180DD4"/>
    <w:rsid w:val="0018120D"/>
    <w:rsid w:val="00181305"/>
    <w:rsid w:val="0018150F"/>
    <w:rsid w:val="00181663"/>
    <w:rsid w:val="00181A48"/>
    <w:rsid w:val="001820F9"/>
    <w:rsid w:val="00182807"/>
    <w:rsid w:val="00182962"/>
    <w:rsid w:val="00182EF7"/>
    <w:rsid w:val="0018399F"/>
    <w:rsid w:val="00183A1A"/>
    <w:rsid w:val="00183EC1"/>
    <w:rsid w:val="00184279"/>
    <w:rsid w:val="00184602"/>
    <w:rsid w:val="001846EB"/>
    <w:rsid w:val="00184A42"/>
    <w:rsid w:val="00184A86"/>
    <w:rsid w:val="0018500E"/>
    <w:rsid w:val="001856B7"/>
    <w:rsid w:val="00185A9E"/>
    <w:rsid w:val="00186186"/>
    <w:rsid w:val="00186261"/>
    <w:rsid w:val="001864A2"/>
    <w:rsid w:val="00186865"/>
    <w:rsid w:val="001869E8"/>
    <w:rsid w:val="00186A3D"/>
    <w:rsid w:val="00186D6B"/>
    <w:rsid w:val="00187041"/>
    <w:rsid w:val="0018730C"/>
    <w:rsid w:val="00187579"/>
    <w:rsid w:val="00187AEA"/>
    <w:rsid w:val="00187F84"/>
    <w:rsid w:val="0019060E"/>
    <w:rsid w:val="001906EC"/>
    <w:rsid w:val="001906F6"/>
    <w:rsid w:val="0019178A"/>
    <w:rsid w:val="00191AED"/>
    <w:rsid w:val="001920DF"/>
    <w:rsid w:val="0019255C"/>
    <w:rsid w:val="00192599"/>
    <w:rsid w:val="0019295E"/>
    <w:rsid w:val="00192EFB"/>
    <w:rsid w:val="0019310B"/>
    <w:rsid w:val="001932DF"/>
    <w:rsid w:val="00193538"/>
    <w:rsid w:val="001938EB"/>
    <w:rsid w:val="0019473A"/>
    <w:rsid w:val="00194885"/>
    <w:rsid w:val="00194ABC"/>
    <w:rsid w:val="00194B81"/>
    <w:rsid w:val="00194DD0"/>
    <w:rsid w:val="0019502B"/>
    <w:rsid w:val="001957E4"/>
    <w:rsid w:val="0019588B"/>
    <w:rsid w:val="00195C0C"/>
    <w:rsid w:val="001961E2"/>
    <w:rsid w:val="0019664B"/>
    <w:rsid w:val="001966D8"/>
    <w:rsid w:val="00196784"/>
    <w:rsid w:val="00196B74"/>
    <w:rsid w:val="00196F65"/>
    <w:rsid w:val="0019723D"/>
    <w:rsid w:val="0019731C"/>
    <w:rsid w:val="001974DF"/>
    <w:rsid w:val="001975C6"/>
    <w:rsid w:val="00197DA4"/>
    <w:rsid w:val="001A03F6"/>
    <w:rsid w:val="001A0EAA"/>
    <w:rsid w:val="001A140E"/>
    <w:rsid w:val="001A1E24"/>
    <w:rsid w:val="001A2265"/>
    <w:rsid w:val="001A24BF"/>
    <w:rsid w:val="001A27D1"/>
    <w:rsid w:val="001A27EA"/>
    <w:rsid w:val="001A2881"/>
    <w:rsid w:val="001A2D8D"/>
    <w:rsid w:val="001A2E74"/>
    <w:rsid w:val="001A3E7F"/>
    <w:rsid w:val="001A4171"/>
    <w:rsid w:val="001A4389"/>
    <w:rsid w:val="001A4B82"/>
    <w:rsid w:val="001A535A"/>
    <w:rsid w:val="001A550F"/>
    <w:rsid w:val="001A5B1A"/>
    <w:rsid w:val="001A5C3F"/>
    <w:rsid w:val="001A5FE2"/>
    <w:rsid w:val="001A6B0E"/>
    <w:rsid w:val="001A6D15"/>
    <w:rsid w:val="001A74B7"/>
    <w:rsid w:val="001A75CA"/>
    <w:rsid w:val="001A7E00"/>
    <w:rsid w:val="001A7F9A"/>
    <w:rsid w:val="001B0183"/>
    <w:rsid w:val="001B0357"/>
    <w:rsid w:val="001B0514"/>
    <w:rsid w:val="001B0524"/>
    <w:rsid w:val="001B0921"/>
    <w:rsid w:val="001B0BBD"/>
    <w:rsid w:val="001B1123"/>
    <w:rsid w:val="001B11AE"/>
    <w:rsid w:val="001B1C5D"/>
    <w:rsid w:val="001B1D5A"/>
    <w:rsid w:val="001B2AA0"/>
    <w:rsid w:val="001B2F8C"/>
    <w:rsid w:val="001B367F"/>
    <w:rsid w:val="001B3ABF"/>
    <w:rsid w:val="001B3D1D"/>
    <w:rsid w:val="001B3FAB"/>
    <w:rsid w:val="001B407D"/>
    <w:rsid w:val="001B4727"/>
    <w:rsid w:val="001B4E00"/>
    <w:rsid w:val="001B55B2"/>
    <w:rsid w:val="001B5811"/>
    <w:rsid w:val="001B5827"/>
    <w:rsid w:val="001B5ACC"/>
    <w:rsid w:val="001B61D8"/>
    <w:rsid w:val="001B62FB"/>
    <w:rsid w:val="001B6362"/>
    <w:rsid w:val="001B69B4"/>
    <w:rsid w:val="001B6AEF"/>
    <w:rsid w:val="001B6F4B"/>
    <w:rsid w:val="001B6F76"/>
    <w:rsid w:val="001B720C"/>
    <w:rsid w:val="001B7619"/>
    <w:rsid w:val="001B79CC"/>
    <w:rsid w:val="001B7B86"/>
    <w:rsid w:val="001B7E42"/>
    <w:rsid w:val="001B7E87"/>
    <w:rsid w:val="001B7E98"/>
    <w:rsid w:val="001C071A"/>
    <w:rsid w:val="001C08C4"/>
    <w:rsid w:val="001C0D27"/>
    <w:rsid w:val="001C10F3"/>
    <w:rsid w:val="001C12BF"/>
    <w:rsid w:val="001C1587"/>
    <w:rsid w:val="001C159A"/>
    <w:rsid w:val="001C1BD6"/>
    <w:rsid w:val="001C1BE9"/>
    <w:rsid w:val="001C1C7C"/>
    <w:rsid w:val="001C22CA"/>
    <w:rsid w:val="001C2589"/>
    <w:rsid w:val="001C2D0C"/>
    <w:rsid w:val="001C2EF9"/>
    <w:rsid w:val="001C30D8"/>
    <w:rsid w:val="001C314A"/>
    <w:rsid w:val="001C3217"/>
    <w:rsid w:val="001C3285"/>
    <w:rsid w:val="001C328D"/>
    <w:rsid w:val="001C33F2"/>
    <w:rsid w:val="001C349D"/>
    <w:rsid w:val="001C3A79"/>
    <w:rsid w:val="001C3E34"/>
    <w:rsid w:val="001C49A8"/>
    <w:rsid w:val="001C4AFD"/>
    <w:rsid w:val="001C504D"/>
    <w:rsid w:val="001C5393"/>
    <w:rsid w:val="001C55F0"/>
    <w:rsid w:val="001C57DA"/>
    <w:rsid w:val="001C5D4F"/>
    <w:rsid w:val="001C6111"/>
    <w:rsid w:val="001C65CE"/>
    <w:rsid w:val="001C66CD"/>
    <w:rsid w:val="001C6DD8"/>
    <w:rsid w:val="001C71F6"/>
    <w:rsid w:val="001C756D"/>
    <w:rsid w:val="001C7841"/>
    <w:rsid w:val="001C7AC7"/>
    <w:rsid w:val="001D0542"/>
    <w:rsid w:val="001D0645"/>
    <w:rsid w:val="001D09EB"/>
    <w:rsid w:val="001D0A17"/>
    <w:rsid w:val="001D0EAC"/>
    <w:rsid w:val="001D14B1"/>
    <w:rsid w:val="001D14F2"/>
    <w:rsid w:val="001D169B"/>
    <w:rsid w:val="001D1D9C"/>
    <w:rsid w:val="001D227B"/>
    <w:rsid w:val="001D2375"/>
    <w:rsid w:val="001D3233"/>
    <w:rsid w:val="001D34B5"/>
    <w:rsid w:val="001D3570"/>
    <w:rsid w:val="001D3591"/>
    <w:rsid w:val="001D36B7"/>
    <w:rsid w:val="001D3E77"/>
    <w:rsid w:val="001D3FAB"/>
    <w:rsid w:val="001D412E"/>
    <w:rsid w:val="001D4189"/>
    <w:rsid w:val="001D427D"/>
    <w:rsid w:val="001D44E6"/>
    <w:rsid w:val="001D4635"/>
    <w:rsid w:val="001D4CCB"/>
    <w:rsid w:val="001D561A"/>
    <w:rsid w:val="001D566D"/>
    <w:rsid w:val="001D5894"/>
    <w:rsid w:val="001D5ABF"/>
    <w:rsid w:val="001D5C8B"/>
    <w:rsid w:val="001D5CA7"/>
    <w:rsid w:val="001D5EB2"/>
    <w:rsid w:val="001D61D1"/>
    <w:rsid w:val="001D6492"/>
    <w:rsid w:val="001D6C04"/>
    <w:rsid w:val="001D6C95"/>
    <w:rsid w:val="001D6F03"/>
    <w:rsid w:val="001D708F"/>
    <w:rsid w:val="001D717C"/>
    <w:rsid w:val="001D733D"/>
    <w:rsid w:val="001D74D0"/>
    <w:rsid w:val="001D75B6"/>
    <w:rsid w:val="001D7F58"/>
    <w:rsid w:val="001D7FA8"/>
    <w:rsid w:val="001E00FF"/>
    <w:rsid w:val="001E028F"/>
    <w:rsid w:val="001E03FF"/>
    <w:rsid w:val="001E0D49"/>
    <w:rsid w:val="001E0EC8"/>
    <w:rsid w:val="001E0FBA"/>
    <w:rsid w:val="001E0FE6"/>
    <w:rsid w:val="001E1575"/>
    <w:rsid w:val="001E1A5F"/>
    <w:rsid w:val="001E1DCD"/>
    <w:rsid w:val="001E24C3"/>
    <w:rsid w:val="001E25C3"/>
    <w:rsid w:val="001E262F"/>
    <w:rsid w:val="001E2795"/>
    <w:rsid w:val="001E309D"/>
    <w:rsid w:val="001E35A7"/>
    <w:rsid w:val="001E3C15"/>
    <w:rsid w:val="001E3CC8"/>
    <w:rsid w:val="001E3DFC"/>
    <w:rsid w:val="001E4650"/>
    <w:rsid w:val="001E4960"/>
    <w:rsid w:val="001E5033"/>
    <w:rsid w:val="001E50DB"/>
    <w:rsid w:val="001E5210"/>
    <w:rsid w:val="001E5A1C"/>
    <w:rsid w:val="001E5E2F"/>
    <w:rsid w:val="001E5EF3"/>
    <w:rsid w:val="001E5F52"/>
    <w:rsid w:val="001E6047"/>
    <w:rsid w:val="001E6189"/>
    <w:rsid w:val="001E6896"/>
    <w:rsid w:val="001E6AE0"/>
    <w:rsid w:val="001E6B4A"/>
    <w:rsid w:val="001E6BED"/>
    <w:rsid w:val="001E6EBD"/>
    <w:rsid w:val="001E7068"/>
    <w:rsid w:val="001E75F4"/>
    <w:rsid w:val="001E7713"/>
    <w:rsid w:val="001E78FB"/>
    <w:rsid w:val="001E7DC2"/>
    <w:rsid w:val="001F0378"/>
    <w:rsid w:val="001F0413"/>
    <w:rsid w:val="001F04A2"/>
    <w:rsid w:val="001F07B3"/>
    <w:rsid w:val="001F0EEB"/>
    <w:rsid w:val="001F0FA0"/>
    <w:rsid w:val="001F110D"/>
    <w:rsid w:val="001F121B"/>
    <w:rsid w:val="001F14FB"/>
    <w:rsid w:val="001F1525"/>
    <w:rsid w:val="001F1CED"/>
    <w:rsid w:val="001F1F46"/>
    <w:rsid w:val="001F209E"/>
    <w:rsid w:val="001F229B"/>
    <w:rsid w:val="001F27C5"/>
    <w:rsid w:val="001F28F6"/>
    <w:rsid w:val="001F28FA"/>
    <w:rsid w:val="001F2A08"/>
    <w:rsid w:val="001F2F75"/>
    <w:rsid w:val="001F2F7C"/>
    <w:rsid w:val="001F3170"/>
    <w:rsid w:val="001F326A"/>
    <w:rsid w:val="001F32D2"/>
    <w:rsid w:val="001F373F"/>
    <w:rsid w:val="001F38E9"/>
    <w:rsid w:val="001F3D2A"/>
    <w:rsid w:val="001F4076"/>
    <w:rsid w:val="001F4313"/>
    <w:rsid w:val="001F4725"/>
    <w:rsid w:val="001F4D98"/>
    <w:rsid w:val="001F50CB"/>
    <w:rsid w:val="001F51D1"/>
    <w:rsid w:val="001F55AB"/>
    <w:rsid w:val="001F5AF9"/>
    <w:rsid w:val="001F5D35"/>
    <w:rsid w:val="001F62D8"/>
    <w:rsid w:val="001F659F"/>
    <w:rsid w:val="001F6713"/>
    <w:rsid w:val="001F6A41"/>
    <w:rsid w:val="001F6B5C"/>
    <w:rsid w:val="001F6C09"/>
    <w:rsid w:val="001F6EA6"/>
    <w:rsid w:val="001F7DC2"/>
    <w:rsid w:val="00200936"/>
    <w:rsid w:val="00200E4E"/>
    <w:rsid w:val="00200E8F"/>
    <w:rsid w:val="00200EA7"/>
    <w:rsid w:val="0020115D"/>
    <w:rsid w:val="0020156D"/>
    <w:rsid w:val="00201E05"/>
    <w:rsid w:val="00201E99"/>
    <w:rsid w:val="00202167"/>
    <w:rsid w:val="002021A0"/>
    <w:rsid w:val="0020250F"/>
    <w:rsid w:val="0020260D"/>
    <w:rsid w:val="00202712"/>
    <w:rsid w:val="0020337E"/>
    <w:rsid w:val="00203398"/>
    <w:rsid w:val="00203A27"/>
    <w:rsid w:val="002042B5"/>
    <w:rsid w:val="00204661"/>
    <w:rsid w:val="00204B6A"/>
    <w:rsid w:val="00204BE8"/>
    <w:rsid w:val="002052D2"/>
    <w:rsid w:val="0020546C"/>
    <w:rsid w:val="002058B3"/>
    <w:rsid w:val="00205A31"/>
    <w:rsid w:val="00205E55"/>
    <w:rsid w:val="00206065"/>
    <w:rsid w:val="002067D9"/>
    <w:rsid w:val="00206DBF"/>
    <w:rsid w:val="002070EA"/>
    <w:rsid w:val="0020737D"/>
    <w:rsid w:val="002073CA"/>
    <w:rsid w:val="002079B9"/>
    <w:rsid w:val="0021062D"/>
    <w:rsid w:val="00210810"/>
    <w:rsid w:val="00210A9C"/>
    <w:rsid w:val="00210B30"/>
    <w:rsid w:val="00210C77"/>
    <w:rsid w:val="00210F51"/>
    <w:rsid w:val="0021130E"/>
    <w:rsid w:val="002113FF"/>
    <w:rsid w:val="002119B6"/>
    <w:rsid w:val="00211C15"/>
    <w:rsid w:val="00211DF6"/>
    <w:rsid w:val="00211E4F"/>
    <w:rsid w:val="00212070"/>
    <w:rsid w:val="0021235E"/>
    <w:rsid w:val="002130FE"/>
    <w:rsid w:val="00213131"/>
    <w:rsid w:val="002132EA"/>
    <w:rsid w:val="00213762"/>
    <w:rsid w:val="002137A3"/>
    <w:rsid w:val="00213AB5"/>
    <w:rsid w:val="00213D0A"/>
    <w:rsid w:val="0021440C"/>
    <w:rsid w:val="002148C3"/>
    <w:rsid w:val="00215105"/>
    <w:rsid w:val="002154CA"/>
    <w:rsid w:val="00215C30"/>
    <w:rsid w:val="00215D61"/>
    <w:rsid w:val="00215EED"/>
    <w:rsid w:val="00216799"/>
    <w:rsid w:val="00216ABF"/>
    <w:rsid w:val="00216B62"/>
    <w:rsid w:val="00216E39"/>
    <w:rsid w:val="00216FAA"/>
    <w:rsid w:val="00216FB8"/>
    <w:rsid w:val="002170DB"/>
    <w:rsid w:val="00217484"/>
    <w:rsid w:val="002175BF"/>
    <w:rsid w:val="00217E9C"/>
    <w:rsid w:val="0022010D"/>
    <w:rsid w:val="002201E8"/>
    <w:rsid w:val="0022050B"/>
    <w:rsid w:val="00220797"/>
    <w:rsid w:val="002209E6"/>
    <w:rsid w:val="00220B03"/>
    <w:rsid w:val="00220BA7"/>
    <w:rsid w:val="00220BEC"/>
    <w:rsid w:val="00220C7B"/>
    <w:rsid w:val="00220EE3"/>
    <w:rsid w:val="00220F0E"/>
    <w:rsid w:val="002212CA"/>
    <w:rsid w:val="00221A93"/>
    <w:rsid w:val="00221CAA"/>
    <w:rsid w:val="00221DEB"/>
    <w:rsid w:val="00221E34"/>
    <w:rsid w:val="0022226B"/>
    <w:rsid w:val="0022301C"/>
    <w:rsid w:val="00223DBE"/>
    <w:rsid w:val="00223F12"/>
    <w:rsid w:val="0022408F"/>
    <w:rsid w:val="0022413A"/>
    <w:rsid w:val="002247BB"/>
    <w:rsid w:val="00224992"/>
    <w:rsid w:val="002257E3"/>
    <w:rsid w:val="00225E36"/>
    <w:rsid w:val="00226F7A"/>
    <w:rsid w:val="00227157"/>
    <w:rsid w:val="0022793F"/>
    <w:rsid w:val="00227FAF"/>
    <w:rsid w:val="002302C2"/>
    <w:rsid w:val="00230FAC"/>
    <w:rsid w:val="00230FCE"/>
    <w:rsid w:val="00231306"/>
    <w:rsid w:val="0023181F"/>
    <w:rsid w:val="00231858"/>
    <w:rsid w:val="002318CF"/>
    <w:rsid w:val="002321FE"/>
    <w:rsid w:val="00232620"/>
    <w:rsid w:val="00232781"/>
    <w:rsid w:val="002329A0"/>
    <w:rsid w:val="00232E1C"/>
    <w:rsid w:val="00234293"/>
    <w:rsid w:val="00234D57"/>
    <w:rsid w:val="002351F4"/>
    <w:rsid w:val="00235531"/>
    <w:rsid w:val="002355C4"/>
    <w:rsid w:val="00235BE4"/>
    <w:rsid w:val="00235EF9"/>
    <w:rsid w:val="00236378"/>
    <w:rsid w:val="0023670C"/>
    <w:rsid w:val="00236BB8"/>
    <w:rsid w:val="00236C61"/>
    <w:rsid w:val="00237016"/>
    <w:rsid w:val="00237454"/>
    <w:rsid w:val="00237CA4"/>
    <w:rsid w:val="00237F72"/>
    <w:rsid w:val="00240059"/>
    <w:rsid w:val="00240514"/>
    <w:rsid w:val="00240AAE"/>
    <w:rsid w:val="00240B5C"/>
    <w:rsid w:val="00240D32"/>
    <w:rsid w:val="00241244"/>
    <w:rsid w:val="0024157A"/>
    <w:rsid w:val="00241677"/>
    <w:rsid w:val="0024299A"/>
    <w:rsid w:val="00242B0A"/>
    <w:rsid w:val="00242C3A"/>
    <w:rsid w:val="002434BF"/>
    <w:rsid w:val="0024365B"/>
    <w:rsid w:val="00243BEC"/>
    <w:rsid w:val="00244371"/>
    <w:rsid w:val="00244399"/>
    <w:rsid w:val="002449ED"/>
    <w:rsid w:val="00244ED6"/>
    <w:rsid w:val="002453CD"/>
    <w:rsid w:val="00245897"/>
    <w:rsid w:val="00245C61"/>
    <w:rsid w:val="00245DB6"/>
    <w:rsid w:val="00246740"/>
    <w:rsid w:val="00246933"/>
    <w:rsid w:val="00246B05"/>
    <w:rsid w:val="00246D91"/>
    <w:rsid w:val="00246DC3"/>
    <w:rsid w:val="00246DFB"/>
    <w:rsid w:val="002471E2"/>
    <w:rsid w:val="00247273"/>
    <w:rsid w:val="0024752B"/>
    <w:rsid w:val="00247AEE"/>
    <w:rsid w:val="00247D7B"/>
    <w:rsid w:val="00247EEC"/>
    <w:rsid w:val="00250674"/>
    <w:rsid w:val="0025091E"/>
    <w:rsid w:val="00250F46"/>
    <w:rsid w:val="002512E6"/>
    <w:rsid w:val="00251528"/>
    <w:rsid w:val="00251618"/>
    <w:rsid w:val="0025162C"/>
    <w:rsid w:val="00251C95"/>
    <w:rsid w:val="00251DCE"/>
    <w:rsid w:val="00252D24"/>
    <w:rsid w:val="00252E2F"/>
    <w:rsid w:val="002536D4"/>
    <w:rsid w:val="00253724"/>
    <w:rsid w:val="00253DE9"/>
    <w:rsid w:val="00253F19"/>
    <w:rsid w:val="0025432D"/>
    <w:rsid w:val="002545B6"/>
    <w:rsid w:val="0025478C"/>
    <w:rsid w:val="00254870"/>
    <w:rsid w:val="00254BB2"/>
    <w:rsid w:val="00254C0C"/>
    <w:rsid w:val="0025506D"/>
    <w:rsid w:val="002553E8"/>
    <w:rsid w:val="00255811"/>
    <w:rsid w:val="00255923"/>
    <w:rsid w:val="00255E77"/>
    <w:rsid w:val="00256036"/>
    <w:rsid w:val="0025625C"/>
    <w:rsid w:val="002563A3"/>
    <w:rsid w:val="0025675C"/>
    <w:rsid w:val="00256A4C"/>
    <w:rsid w:val="00256DF3"/>
    <w:rsid w:val="00257562"/>
    <w:rsid w:val="00257DEF"/>
    <w:rsid w:val="00260033"/>
    <w:rsid w:val="00260AB0"/>
    <w:rsid w:val="00260B1F"/>
    <w:rsid w:val="00260BEF"/>
    <w:rsid w:val="00260D24"/>
    <w:rsid w:val="00261238"/>
    <w:rsid w:val="002614C5"/>
    <w:rsid w:val="0026171D"/>
    <w:rsid w:val="002617DE"/>
    <w:rsid w:val="002618C2"/>
    <w:rsid w:val="00261AF3"/>
    <w:rsid w:val="00261C4D"/>
    <w:rsid w:val="00261C6E"/>
    <w:rsid w:val="00261D7F"/>
    <w:rsid w:val="00261FA0"/>
    <w:rsid w:val="00262B6B"/>
    <w:rsid w:val="00262C21"/>
    <w:rsid w:val="00262DBF"/>
    <w:rsid w:val="00263D97"/>
    <w:rsid w:val="002642F4"/>
    <w:rsid w:val="00264C75"/>
    <w:rsid w:val="0026516C"/>
    <w:rsid w:val="00265B86"/>
    <w:rsid w:val="00265BF0"/>
    <w:rsid w:val="00265E34"/>
    <w:rsid w:val="00265E57"/>
    <w:rsid w:val="00266084"/>
    <w:rsid w:val="002660DD"/>
    <w:rsid w:val="00266A42"/>
    <w:rsid w:val="00266A94"/>
    <w:rsid w:val="00266DF6"/>
    <w:rsid w:val="00266E49"/>
    <w:rsid w:val="002670BE"/>
    <w:rsid w:val="00267A4A"/>
    <w:rsid w:val="00267A7E"/>
    <w:rsid w:val="00267BC4"/>
    <w:rsid w:val="00267C65"/>
    <w:rsid w:val="00270163"/>
    <w:rsid w:val="00270288"/>
    <w:rsid w:val="00270433"/>
    <w:rsid w:val="00270648"/>
    <w:rsid w:val="002707BE"/>
    <w:rsid w:val="00270BE2"/>
    <w:rsid w:val="0027177D"/>
    <w:rsid w:val="002719A9"/>
    <w:rsid w:val="00271E80"/>
    <w:rsid w:val="0027226C"/>
    <w:rsid w:val="002723A6"/>
    <w:rsid w:val="00272C72"/>
    <w:rsid w:val="00272D7E"/>
    <w:rsid w:val="00273488"/>
    <w:rsid w:val="002735A5"/>
    <w:rsid w:val="00273B19"/>
    <w:rsid w:val="002742BA"/>
    <w:rsid w:val="00274351"/>
    <w:rsid w:val="00274454"/>
    <w:rsid w:val="002747FC"/>
    <w:rsid w:val="00274B08"/>
    <w:rsid w:val="00274D08"/>
    <w:rsid w:val="00274F49"/>
    <w:rsid w:val="0027503B"/>
    <w:rsid w:val="0027587A"/>
    <w:rsid w:val="00275AD6"/>
    <w:rsid w:val="002760AD"/>
    <w:rsid w:val="00276448"/>
    <w:rsid w:val="0027644A"/>
    <w:rsid w:val="00276A51"/>
    <w:rsid w:val="0027766C"/>
    <w:rsid w:val="00277859"/>
    <w:rsid w:val="00277B57"/>
    <w:rsid w:val="0028049C"/>
    <w:rsid w:val="00280554"/>
    <w:rsid w:val="002806D0"/>
    <w:rsid w:val="00280981"/>
    <w:rsid w:val="00280A66"/>
    <w:rsid w:val="00280DDF"/>
    <w:rsid w:val="00280E74"/>
    <w:rsid w:val="00281153"/>
    <w:rsid w:val="0028115C"/>
    <w:rsid w:val="00281E2F"/>
    <w:rsid w:val="0028225C"/>
    <w:rsid w:val="0028230C"/>
    <w:rsid w:val="00282457"/>
    <w:rsid w:val="00282753"/>
    <w:rsid w:val="002830B1"/>
    <w:rsid w:val="0028325E"/>
    <w:rsid w:val="00283BB4"/>
    <w:rsid w:val="00284779"/>
    <w:rsid w:val="002847C3"/>
    <w:rsid w:val="00284890"/>
    <w:rsid w:val="00284975"/>
    <w:rsid w:val="00284A39"/>
    <w:rsid w:val="00284A93"/>
    <w:rsid w:val="00284BA0"/>
    <w:rsid w:val="00284D83"/>
    <w:rsid w:val="00284FB2"/>
    <w:rsid w:val="002852CD"/>
    <w:rsid w:val="00285357"/>
    <w:rsid w:val="002854C3"/>
    <w:rsid w:val="00285DA2"/>
    <w:rsid w:val="002860C7"/>
    <w:rsid w:val="00286404"/>
    <w:rsid w:val="0028686D"/>
    <w:rsid w:val="00286AC0"/>
    <w:rsid w:val="00286EF0"/>
    <w:rsid w:val="00286FF8"/>
    <w:rsid w:val="00287575"/>
    <w:rsid w:val="00287960"/>
    <w:rsid w:val="00287AB3"/>
    <w:rsid w:val="00291606"/>
    <w:rsid w:val="00291B92"/>
    <w:rsid w:val="00291EB1"/>
    <w:rsid w:val="00291EE8"/>
    <w:rsid w:val="0029204C"/>
    <w:rsid w:val="002920A1"/>
    <w:rsid w:val="002920CF"/>
    <w:rsid w:val="00292333"/>
    <w:rsid w:val="002925AD"/>
    <w:rsid w:val="002926A8"/>
    <w:rsid w:val="00292836"/>
    <w:rsid w:val="002929C1"/>
    <w:rsid w:val="00292F24"/>
    <w:rsid w:val="002930B7"/>
    <w:rsid w:val="00293357"/>
    <w:rsid w:val="00293400"/>
    <w:rsid w:val="00293809"/>
    <w:rsid w:val="00293C29"/>
    <w:rsid w:val="002941CA"/>
    <w:rsid w:val="00294A72"/>
    <w:rsid w:val="002950CC"/>
    <w:rsid w:val="002952D2"/>
    <w:rsid w:val="00295420"/>
    <w:rsid w:val="00296004"/>
    <w:rsid w:val="0029602F"/>
    <w:rsid w:val="00296092"/>
    <w:rsid w:val="0029615A"/>
    <w:rsid w:val="00296536"/>
    <w:rsid w:val="0029657A"/>
    <w:rsid w:val="00296BAE"/>
    <w:rsid w:val="00297231"/>
    <w:rsid w:val="00297343"/>
    <w:rsid w:val="002973DF"/>
    <w:rsid w:val="002978FB"/>
    <w:rsid w:val="00297B95"/>
    <w:rsid w:val="002A04D1"/>
    <w:rsid w:val="002A079D"/>
    <w:rsid w:val="002A0CF5"/>
    <w:rsid w:val="002A1323"/>
    <w:rsid w:val="002A21DA"/>
    <w:rsid w:val="002A2650"/>
    <w:rsid w:val="002A2C40"/>
    <w:rsid w:val="002A3EE2"/>
    <w:rsid w:val="002A436E"/>
    <w:rsid w:val="002A4486"/>
    <w:rsid w:val="002A44E4"/>
    <w:rsid w:val="002A491F"/>
    <w:rsid w:val="002A5670"/>
    <w:rsid w:val="002A577E"/>
    <w:rsid w:val="002A5925"/>
    <w:rsid w:val="002A61CA"/>
    <w:rsid w:val="002A638C"/>
    <w:rsid w:val="002A65ED"/>
    <w:rsid w:val="002A697B"/>
    <w:rsid w:val="002A6D7A"/>
    <w:rsid w:val="002A709B"/>
    <w:rsid w:val="002A70B1"/>
    <w:rsid w:val="002A753C"/>
    <w:rsid w:val="002A76AA"/>
    <w:rsid w:val="002A7826"/>
    <w:rsid w:val="002A7926"/>
    <w:rsid w:val="002A7D22"/>
    <w:rsid w:val="002B0295"/>
    <w:rsid w:val="002B058F"/>
    <w:rsid w:val="002B06AE"/>
    <w:rsid w:val="002B09BB"/>
    <w:rsid w:val="002B09D2"/>
    <w:rsid w:val="002B1A14"/>
    <w:rsid w:val="002B1A56"/>
    <w:rsid w:val="002B1C4D"/>
    <w:rsid w:val="002B363D"/>
    <w:rsid w:val="002B37DA"/>
    <w:rsid w:val="002B3AEA"/>
    <w:rsid w:val="002B3BA2"/>
    <w:rsid w:val="002B3D9A"/>
    <w:rsid w:val="002B44CC"/>
    <w:rsid w:val="002B45D9"/>
    <w:rsid w:val="002B491F"/>
    <w:rsid w:val="002B4C3E"/>
    <w:rsid w:val="002B5179"/>
    <w:rsid w:val="002B5EC9"/>
    <w:rsid w:val="002B5F8E"/>
    <w:rsid w:val="002B6513"/>
    <w:rsid w:val="002B67CD"/>
    <w:rsid w:val="002B6945"/>
    <w:rsid w:val="002B69FF"/>
    <w:rsid w:val="002B6C50"/>
    <w:rsid w:val="002B6E9C"/>
    <w:rsid w:val="002B7034"/>
    <w:rsid w:val="002B70E5"/>
    <w:rsid w:val="002B712C"/>
    <w:rsid w:val="002C15A7"/>
    <w:rsid w:val="002C1B6F"/>
    <w:rsid w:val="002C1DD7"/>
    <w:rsid w:val="002C20DE"/>
    <w:rsid w:val="002C20E5"/>
    <w:rsid w:val="002C2577"/>
    <w:rsid w:val="002C2C2A"/>
    <w:rsid w:val="002C3578"/>
    <w:rsid w:val="002C3837"/>
    <w:rsid w:val="002C3CB2"/>
    <w:rsid w:val="002C3FBB"/>
    <w:rsid w:val="002C4A04"/>
    <w:rsid w:val="002C52D7"/>
    <w:rsid w:val="002C583B"/>
    <w:rsid w:val="002C60EE"/>
    <w:rsid w:val="002C61D5"/>
    <w:rsid w:val="002C683F"/>
    <w:rsid w:val="002C6B19"/>
    <w:rsid w:val="002C6B2B"/>
    <w:rsid w:val="002C73AD"/>
    <w:rsid w:val="002C7426"/>
    <w:rsid w:val="002C77A9"/>
    <w:rsid w:val="002C7A99"/>
    <w:rsid w:val="002D0197"/>
    <w:rsid w:val="002D09B9"/>
    <w:rsid w:val="002D1126"/>
    <w:rsid w:val="002D14AE"/>
    <w:rsid w:val="002D19D1"/>
    <w:rsid w:val="002D1B8C"/>
    <w:rsid w:val="002D1EB0"/>
    <w:rsid w:val="002D21DD"/>
    <w:rsid w:val="002D262F"/>
    <w:rsid w:val="002D26E3"/>
    <w:rsid w:val="002D27AF"/>
    <w:rsid w:val="002D2BC9"/>
    <w:rsid w:val="002D2F38"/>
    <w:rsid w:val="002D2FE5"/>
    <w:rsid w:val="002D37DE"/>
    <w:rsid w:val="002D39C2"/>
    <w:rsid w:val="002D3C6B"/>
    <w:rsid w:val="002D3CAB"/>
    <w:rsid w:val="002D4031"/>
    <w:rsid w:val="002D486B"/>
    <w:rsid w:val="002D4916"/>
    <w:rsid w:val="002D4B92"/>
    <w:rsid w:val="002D4BA7"/>
    <w:rsid w:val="002D6769"/>
    <w:rsid w:val="002D6AEE"/>
    <w:rsid w:val="002D6B7F"/>
    <w:rsid w:val="002D6DE0"/>
    <w:rsid w:val="002D70A2"/>
    <w:rsid w:val="002D7170"/>
    <w:rsid w:val="002D71FD"/>
    <w:rsid w:val="002E03BA"/>
    <w:rsid w:val="002E04EF"/>
    <w:rsid w:val="002E0694"/>
    <w:rsid w:val="002E0891"/>
    <w:rsid w:val="002E0C3E"/>
    <w:rsid w:val="002E0DF5"/>
    <w:rsid w:val="002E0F81"/>
    <w:rsid w:val="002E1055"/>
    <w:rsid w:val="002E18C4"/>
    <w:rsid w:val="002E1C79"/>
    <w:rsid w:val="002E1D1E"/>
    <w:rsid w:val="002E1D77"/>
    <w:rsid w:val="002E1DAF"/>
    <w:rsid w:val="002E1E9C"/>
    <w:rsid w:val="002E1F3B"/>
    <w:rsid w:val="002E208A"/>
    <w:rsid w:val="002E26D4"/>
    <w:rsid w:val="002E2952"/>
    <w:rsid w:val="002E2989"/>
    <w:rsid w:val="002E29BF"/>
    <w:rsid w:val="002E2CD0"/>
    <w:rsid w:val="002E2E3B"/>
    <w:rsid w:val="002E314B"/>
    <w:rsid w:val="002E3234"/>
    <w:rsid w:val="002E3934"/>
    <w:rsid w:val="002E3EEC"/>
    <w:rsid w:val="002E4056"/>
    <w:rsid w:val="002E4487"/>
    <w:rsid w:val="002E44D5"/>
    <w:rsid w:val="002E4CFC"/>
    <w:rsid w:val="002E5126"/>
    <w:rsid w:val="002E521C"/>
    <w:rsid w:val="002E5BFC"/>
    <w:rsid w:val="002E5E8A"/>
    <w:rsid w:val="002E616B"/>
    <w:rsid w:val="002E69C8"/>
    <w:rsid w:val="002E6C81"/>
    <w:rsid w:val="002E6C94"/>
    <w:rsid w:val="002E6CCE"/>
    <w:rsid w:val="002E7340"/>
    <w:rsid w:val="002E779E"/>
    <w:rsid w:val="002E7A01"/>
    <w:rsid w:val="002E7BDA"/>
    <w:rsid w:val="002E7E53"/>
    <w:rsid w:val="002F0655"/>
    <w:rsid w:val="002F06A7"/>
    <w:rsid w:val="002F0B94"/>
    <w:rsid w:val="002F16BB"/>
    <w:rsid w:val="002F1B20"/>
    <w:rsid w:val="002F1BA6"/>
    <w:rsid w:val="002F1D96"/>
    <w:rsid w:val="002F1F8A"/>
    <w:rsid w:val="002F2008"/>
    <w:rsid w:val="002F2149"/>
    <w:rsid w:val="002F283B"/>
    <w:rsid w:val="002F2924"/>
    <w:rsid w:val="002F296C"/>
    <w:rsid w:val="002F299C"/>
    <w:rsid w:val="002F29D0"/>
    <w:rsid w:val="002F313A"/>
    <w:rsid w:val="002F3268"/>
    <w:rsid w:val="002F383F"/>
    <w:rsid w:val="002F3BD5"/>
    <w:rsid w:val="002F43DC"/>
    <w:rsid w:val="002F480A"/>
    <w:rsid w:val="002F4BE8"/>
    <w:rsid w:val="002F4C4D"/>
    <w:rsid w:val="002F4D70"/>
    <w:rsid w:val="002F52FA"/>
    <w:rsid w:val="002F5404"/>
    <w:rsid w:val="002F5C71"/>
    <w:rsid w:val="002F5DA0"/>
    <w:rsid w:val="002F6094"/>
    <w:rsid w:val="002F6CFE"/>
    <w:rsid w:val="002F6EE9"/>
    <w:rsid w:val="002F74AC"/>
    <w:rsid w:val="002F75DC"/>
    <w:rsid w:val="002F7BFE"/>
    <w:rsid w:val="002F7C01"/>
    <w:rsid w:val="00300275"/>
    <w:rsid w:val="003003CD"/>
    <w:rsid w:val="00300F99"/>
    <w:rsid w:val="0030162F"/>
    <w:rsid w:val="00301643"/>
    <w:rsid w:val="00301775"/>
    <w:rsid w:val="00301C2B"/>
    <w:rsid w:val="0030215B"/>
    <w:rsid w:val="00302587"/>
    <w:rsid w:val="003036B4"/>
    <w:rsid w:val="003039A8"/>
    <w:rsid w:val="00303B5A"/>
    <w:rsid w:val="00303C7A"/>
    <w:rsid w:val="003041C1"/>
    <w:rsid w:val="003046B3"/>
    <w:rsid w:val="0030499C"/>
    <w:rsid w:val="00304BD0"/>
    <w:rsid w:val="00305109"/>
    <w:rsid w:val="00305603"/>
    <w:rsid w:val="00305842"/>
    <w:rsid w:val="00305C81"/>
    <w:rsid w:val="0030663B"/>
    <w:rsid w:val="0030691B"/>
    <w:rsid w:val="00307020"/>
    <w:rsid w:val="00307536"/>
    <w:rsid w:val="003076BD"/>
    <w:rsid w:val="00307A1B"/>
    <w:rsid w:val="00307A49"/>
    <w:rsid w:val="00307B58"/>
    <w:rsid w:val="00310097"/>
    <w:rsid w:val="0031052C"/>
    <w:rsid w:val="0031072F"/>
    <w:rsid w:val="0031196E"/>
    <w:rsid w:val="00311973"/>
    <w:rsid w:val="00311D93"/>
    <w:rsid w:val="00311F2A"/>
    <w:rsid w:val="003124E4"/>
    <w:rsid w:val="00312716"/>
    <w:rsid w:val="0031332F"/>
    <w:rsid w:val="00313A12"/>
    <w:rsid w:val="00313B19"/>
    <w:rsid w:val="003146F4"/>
    <w:rsid w:val="0031519C"/>
    <w:rsid w:val="003158CD"/>
    <w:rsid w:val="00315935"/>
    <w:rsid w:val="00315A92"/>
    <w:rsid w:val="00315B4C"/>
    <w:rsid w:val="00315B56"/>
    <w:rsid w:val="00316140"/>
    <w:rsid w:val="00316411"/>
    <w:rsid w:val="00316713"/>
    <w:rsid w:val="0031693D"/>
    <w:rsid w:val="00316AD0"/>
    <w:rsid w:val="00316AF3"/>
    <w:rsid w:val="00316B81"/>
    <w:rsid w:val="00316FBE"/>
    <w:rsid w:val="00316FD2"/>
    <w:rsid w:val="00317044"/>
    <w:rsid w:val="003174D3"/>
    <w:rsid w:val="00317575"/>
    <w:rsid w:val="0031760B"/>
    <w:rsid w:val="00317F3C"/>
    <w:rsid w:val="00317F62"/>
    <w:rsid w:val="00317FCB"/>
    <w:rsid w:val="003205B4"/>
    <w:rsid w:val="00320882"/>
    <w:rsid w:val="00320EF8"/>
    <w:rsid w:val="003211C7"/>
    <w:rsid w:val="00321599"/>
    <w:rsid w:val="0032173B"/>
    <w:rsid w:val="00321A5C"/>
    <w:rsid w:val="00321EAC"/>
    <w:rsid w:val="00322310"/>
    <w:rsid w:val="00322646"/>
    <w:rsid w:val="00322A0E"/>
    <w:rsid w:val="00322D12"/>
    <w:rsid w:val="003230F7"/>
    <w:rsid w:val="0032349C"/>
    <w:rsid w:val="00323620"/>
    <w:rsid w:val="00323965"/>
    <w:rsid w:val="0032584C"/>
    <w:rsid w:val="00325D28"/>
    <w:rsid w:val="003261D8"/>
    <w:rsid w:val="003273C8"/>
    <w:rsid w:val="0032770B"/>
    <w:rsid w:val="00327817"/>
    <w:rsid w:val="00327CB3"/>
    <w:rsid w:val="00327E5E"/>
    <w:rsid w:val="00327FA1"/>
    <w:rsid w:val="0033034E"/>
    <w:rsid w:val="00330657"/>
    <w:rsid w:val="00330A6C"/>
    <w:rsid w:val="00330B48"/>
    <w:rsid w:val="00330D83"/>
    <w:rsid w:val="0033128A"/>
    <w:rsid w:val="003312B4"/>
    <w:rsid w:val="0033130D"/>
    <w:rsid w:val="0033133A"/>
    <w:rsid w:val="003317CE"/>
    <w:rsid w:val="003319A7"/>
    <w:rsid w:val="00331AFB"/>
    <w:rsid w:val="00331CF7"/>
    <w:rsid w:val="003324CE"/>
    <w:rsid w:val="003331BE"/>
    <w:rsid w:val="003336DE"/>
    <w:rsid w:val="00334102"/>
    <w:rsid w:val="0033420F"/>
    <w:rsid w:val="003343BF"/>
    <w:rsid w:val="00334483"/>
    <w:rsid w:val="0033448F"/>
    <w:rsid w:val="0033483E"/>
    <w:rsid w:val="00334C76"/>
    <w:rsid w:val="00334E20"/>
    <w:rsid w:val="00334E72"/>
    <w:rsid w:val="00334ED7"/>
    <w:rsid w:val="003352B8"/>
    <w:rsid w:val="0033575A"/>
    <w:rsid w:val="00336087"/>
    <w:rsid w:val="003363CD"/>
    <w:rsid w:val="00336665"/>
    <w:rsid w:val="003368DA"/>
    <w:rsid w:val="003368E5"/>
    <w:rsid w:val="00336EA1"/>
    <w:rsid w:val="003370FB"/>
    <w:rsid w:val="0033759E"/>
    <w:rsid w:val="00337D34"/>
    <w:rsid w:val="00337D96"/>
    <w:rsid w:val="003403E6"/>
    <w:rsid w:val="00340876"/>
    <w:rsid w:val="00340A63"/>
    <w:rsid w:val="003411C2"/>
    <w:rsid w:val="003414B8"/>
    <w:rsid w:val="003424F4"/>
    <w:rsid w:val="00342781"/>
    <w:rsid w:val="0034289A"/>
    <w:rsid w:val="00342D04"/>
    <w:rsid w:val="00342D27"/>
    <w:rsid w:val="00342F69"/>
    <w:rsid w:val="00343028"/>
    <w:rsid w:val="0034307C"/>
    <w:rsid w:val="003430C1"/>
    <w:rsid w:val="00343112"/>
    <w:rsid w:val="00343BC4"/>
    <w:rsid w:val="00343C03"/>
    <w:rsid w:val="00343C64"/>
    <w:rsid w:val="00343EBE"/>
    <w:rsid w:val="00344261"/>
    <w:rsid w:val="003447B8"/>
    <w:rsid w:val="003450C6"/>
    <w:rsid w:val="003450F2"/>
    <w:rsid w:val="00345D61"/>
    <w:rsid w:val="00346055"/>
    <w:rsid w:val="00346251"/>
    <w:rsid w:val="00346328"/>
    <w:rsid w:val="00346349"/>
    <w:rsid w:val="003465A6"/>
    <w:rsid w:val="00346669"/>
    <w:rsid w:val="00346CA5"/>
    <w:rsid w:val="003470A6"/>
    <w:rsid w:val="0034747F"/>
    <w:rsid w:val="00350234"/>
    <w:rsid w:val="00350AD0"/>
    <w:rsid w:val="00350BC2"/>
    <w:rsid w:val="003511AF"/>
    <w:rsid w:val="00351568"/>
    <w:rsid w:val="00351889"/>
    <w:rsid w:val="00351F40"/>
    <w:rsid w:val="0035252A"/>
    <w:rsid w:val="003525CD"/>
    <w:rsid w:val="0035264B"/>
    <w:rsid w:val="00352F24"/>
    <w:rsid w:val="003530FB"/>
    <w:rsid w:val="003532A6"/>
    <w:rsid w:val="00353309"/>
    <w:rsid w:val="00353998"/>
    <w:rsid w:val="00353A7D"/>
    <w:rsid w:val="00353D05"/>
    <w:rsid w:val="00353DC5"/>
    <w:rsid w:val="00353F01"/>
    <w:rsid w:val="003543AA"/>
    <w:rsid w:val="003545D4"/>
    <w:rsid w:val="00354698"/>
    <w:rsid w:val="0035496E"/>
    <w:rsid w:val="00354C61"/>
    <w:rsid w:val="00355527"/>
    <w:rsid w:val="00355832"/>
    <w:rsid w:val="00355943"/>
    <w:rsid w:val="00355C9A"/>
    <w:rsid w:val="00355DA3"/>
    <w:rsid w:val="00355F63"/>
    <w:rsid w:val="00356BC1"/>
    <w:rsid w:val="00357031"/>
    <w:rsid w:val="003570FA"/>
    <w:rsid w:val="00357177"/>
    <w:rsid w:val="003571E7"/>
    <w:rsid w:val="003579F1"/>
    <w:rsid w:val="00357C85"/>
    <w:rsid w:val="00357D36"/>
    <w:rsid w:val="00357EDF"/>
    <w:rsid w:val="003600F1"/>
    <w:rsid w:val="00360754"/>
    <w:rsid w:val="00360B6F"/>
    <w:rsid w:val="0036128C"/>
    <w:rsid w:val="00361322"/>
    <w:rsid w:val="003617E5"/>
    <w:rsid w:val="00361890"/>
    <w:rsid w:val="00361D6E"/>
    <w:rsid w:val="00361DDA"/>
    <w:rsid w:val="00361E5E"/>
    <w:rsid w:val="00362087"/>
    <w:rsid w:val="00362262"/>
    <w:rsid w:val="003625F2"/>
    <w:rsid w:val="0036284D"/>
    <w:rsid w:val="00362AA6"/>
    <w:rsid w:val="00362CC0"/>
    <w:rsid w:val="00362D2C"/>
    <w:rsid w:val="00363AC9"/>
    <w:rsid w:val="00363C6E"/>
    <w:rsid w:val="003640EC"/>
    <w:rsid w:val="003641DB"/>
    <w:rsid w:val="0036430C"/>
    <w:rsid w:val="00364765"/>
    <w:rsid w:val="00364AA9"/>
    <w:rsid w:val="00364C10"/>
    <w:rsid w:val="003653D9"/>
    <w:rsid w:val="00366695"/>
    <w:rsid w:val="00366985"/>
    <w:rsid w:val="00366F4A"/>
    <w:rsid w:val="00366F76"/>
    <w:rsid w:val="00367071"/>
    <w:rsid w:val="003670BA"/>
    <w:rsid w:val="003673DE"/>
    <w:rsid w:val="0036741D"/>
    <w:rsid w:val="0036744B"/>
    <w:rsid w:val="00367A6E"/>
    <w:rsid w:val="00367C78"/>
    <w:rsid w:val="00367D8B"/>
    <w:rsid w:val="00367EF0"/>
    <w:rsid w:val="0037045F"/>
    <w:rsid w:val="003704E0"/>
    <w:rsid w:val="00370855"/>
    <w:rsid w:val="00370AAA"/>
    <w:rsid w:val="00370F44"/>
    <w:rsid w:val="00371034"/>
    <w:rsid w:val="00371262"/>
    <w:rsid w:val="0037133B"/>
    <w:rsid w:val="003715C5"/>
    <w:rsid w:val="003718C0"/>
    <w:rsid w:val="00372002"/>
    <w:rsid w:val="00372D67"/>
    <w:rsid w:val="00372DB3"/>
    <w:rsid w:val="00372E81"/>
    <w:rsid w:val="00372EC9"/>
    <w:rsid w:val="003730CD"/>
    <w:rsid w:val="003730E0"/>
    <w:rsid w:val="0037338D"/>
    <w:rsid w:val="003738F1"/>
    <w:rsid w:val="00373A3C"/>
    <w:rsid w:val="00373AA7"/>
    <w:rsid w:val="00373BC5"/>
    <w:rsid w:val="0037406F"/>
    <w:rsid w:val="003740BF"/>
    <w:rsid w:val="00374735"/>
    <w:rsid w:val="003748DF"/>
    <w:rsid w:val="00374A7C"/>
    <w:rsid w:val="0037549A"/>
    <w:rsid w:val="003757A4"/>
    <w:rsid w:val="00375BAF"/>
    <w:rsid w:val="003764BF"/>
    <w:rsid w:val="003767F9"/>
    <w:rsid w:val="003769C3"/>
    <w:rsid w:val="003769DF"/>
    <w:rsid w:val="00377F89"/>
    <w:rsid w:val="003804E5"/>
    <w:rsid w:val="003805F3"/>
    <w:rsid w:val="003809F9"/>
    <w:rsid w:val="003817C7"/>
    <w:rsid w:val="00381937"/>
    <w:rsid w:val="00381C9C"/>
    <w:rsid w:val="00381E36"/>
    <w:rsid w:val="00382419"/>
    <w:rsid w:val="00382683"/>
    <w:rsid w:val="00382C2E"/>
    <w:rsid w:val="00382D81"/>
    <w:rsid w:val="00382DDD"/>
    <w:rsid w:val="00382E01"/>
    <w:rsid w:val="0038318A"/>
    <w:rsid w:val="003832B7"/>
    <w:rsid w:val="00383BFB"/>
    <w:rsid w:val="00383CE8"/>
    <w:rsid w:val="003841B5"/>
    <w:rsid w:val="00384227"/>
    <w:rsid w:val="00384C29"/>
    <w:rsid w:val="00384D25"/>
    <w:rsid w:val="00384F8F"/>
    <w:rsid w:val="00385438"/>
    <w:rsid w:val="0038552D"/>
    <w:rsid w:val="00385D0D"/>
    <w:rsid w:val="00385DA5"/>
    <w:rsid w:val="00386142"/>
    <w:rsid w:val="003867A7"/>
    <w:rsid w:val="0038702A"/>
    <w:rsid w:val="003871BD"/>
    <w:rsid w:val="003874C8"/>
    <w:rsid w:val="003876D7"/>
    <w:rsid w:val="003878EF"/>
    <w:rsid w:val="00387B46"/>
    <w:rsid w:val="00387E8B"/>
    <w:rsid w:val="00387E98"/>
    <w:rsid w:val="00387E9F"/>
    <w:rsid w:val="0039083A"/>
    <w:rsid w:val="00390982"/>
    <w:rsid w:val="00390D3E"/>
    <w:rsid w:val="00390D78"/>
    <w:rsid w:val="00390D88"/>
    <w:rsid w:val="00391335"/>
    <w:rsid w:val="00391444"/>
    <w:rsid w:val="003914DD"/>
    <w:rsid w:val="003917F2"/>
    <w:rsid w:val="00391B04"/>
    <w:rsid w:val="00391BAC"/>
    <w:rsid w:val="00391D59"/>
    <w:rsid w:val="00391EC5"/>
    <w:rsid w:val="00391F48"/>
    <w:rsid w:val="003921D4"/>
    <w:rsid w:val="003926E1"/>
    <w:rsid w:val="00392E38"/>
    <w:rsid w:val="00392EB1"/>
    <w:rsid w:val="003931CE"/>
    <w:rsid w:val="00393268"/>
    <w:rsid w:val="0039328B"/>
    <w:rsid w:val="00393333"/>
    <w:rsid w:val="00393375"/>
    <w:rsid w:val="00393DEE"/>
    <w:rsid w:val="00394067"/>
    <w:rsid w:val="00394924"/>
    <w:rsid w:val="00395696"/>
    <w:rsid w:val="0039570C"/>
    <w:rsid w:val="00395759"/>
    <w:rsid w:val="00395AF2"/>
    <w:rsid w:val="0039668D"/>
    <w:rsid w:val="003967E6"/>
    <w:rsid w:val="00396ECC"/>
    <w:rsid w:val="003970DE"/>
    <w:rsid w:val="00397209"/>
    <w:rsid w:val="0039736F"/>
    <w:rsid w:val="003973BB"/>
    <w:rsid w:val="00397437"/>
    <w:rsid w:val="00397556"/>
    <w:rsid w:val="00397A3B"/>
    <w:rsid w:val="00397E70"/>
    <w:rsid w:val="003A0494"/>
    <w:rsid w:val="003A0512"/>
    <w:rsid w:val="003A05A4"/>
    <w:rsid w:val="003A0770"/>
    <w:rsid w:val="003A0DFF"/>
    <w:rsid w:val="003A12D6"/>
    <w:rsid w:val="003A1336"/>
    <w:rsid w:val="003A149B"/>
    <w:rsid w:val="003A1567"/>
    <w:rsid w:val="003A1F50"/>
    <w:rsid w:val="003A27CB"/>
    <w:rsid w:val="003A2D41"/>
    <w:rsid w:val="003A30FA"/>
    <w:rsid w:val="003A3197"/>
    <w:rsid w:val="003A3CEF"/>
    <w:rsid w:val="003A3E72"/>
    <w:rsid w:val="003A3F0D"/>
    <w:rsid w:val="003A4567"/>
    <w:rsid w:val="003A4C88"/>
    <w:rsid w:val="003A4CBC"/>
    <w:rsid w:val="003A4EAE"/>
    <w:rsid w:val="003A5279"/>
    <w:rsid w:val="003A5486"/>
    <w:rsid w:val="003A5985"/>
    <w:rsid w:val="003A5AE3"/>
    <w:rsid w:val="003A5EBD"/>
    <w:rsid w:val="003A631A"/>
    <w:rsid w:val="003A677C"/>
    <w:rsid w:val="003A6810"/>
    <w:rsid w:val="003A6FDE"/>
    <w:rsid w:val="003A7130"/>
    <w:rsid w:val="003A720F"/>
    <w:rsid w:val="003A724E"/>
    <w:rsid w:val="003A7D1D"/>
    <w:rsid w:val="003A7FB2"/>
    <w:rsid w:val="003B0148"/>
    <w:rsid w:val="003B085F"/>
    <w:rsid w:val="003B0FA9"/>
    <w:rsid w:val="003B110F"/>
    <w:rsid w:val="003B146D"/>
    <w:rsid w:val="003B1655"/>
    <w:rsid w:val="003B1D1F"/>
    <w:rsid w:val="003B240F"/>
    <w:rsid w:val="003B25E8"/>
    <w:rsid w:val="003B269A"/>
    <w:rsid w:val="003B3037"/>
    <w:rsid w:val="003B3162"/>
    <w:rsid w:val="003B33C4"/>
    <w:rsid w:val="003B3974"/>
    <w:rsid w:val="003B3AA4"/>
    <w:rsid w:val="003B4026"/>
    <w:rsid w:val="003B424C"/>
    <w:rsid w:val="003B457C"/>
    <w:rsid w:val="003B4835"/>
    <w:rsid w:val="003B4866"/>
    <w:rsid w:val="003B4AB2"/>
    <w:rsid w:val="003B4DC4"/>
    <w:rsid w:val="003B4F89"/>
    <w:rsid w:val="003B57E7"/>
    <w:rsid w:val="003B59D3"/>
    <w:rsid w:val="003B5CD1"/>
    <w:rsid w:val="003B6066"/>
    <w:rsid w:val="003B60AB"/>
    <w:rsid w:val="003B63DE"/>
    <w:rsid w:val="003B65F9"/>
    <w:rsid w:val="003B6DE1"/>
    <w:rsid w:val="003B6EA7"/>
    <w:rsid w:val="003B6EB4"/>
    <w:rsid w:val="003B6F5C"/>
    <w:rsid w:val="003B72D0"/>
    <w:rsid w:val="003C00BA"/>
    <w:rsid w:val="003C05D1"/>
    <w:rsid w:val="003C0B0E"/>
    <w:rsid w:val="003C0BA0"/>
    <w:rsid w:val="003C0C2C"/>
    <w:rsid w:val="003C0D82"/>
    <w:rsid w:val="003C0DD9"/>
    <w:rsid w:val="003C1509"/>
    <w:rsid w:val="003C15FB"/>
    <w:rsid w:val="003C1650"/>
    <w:rsid w:val="003C1BCE"/>
    <w:rsid w:val="003C1CFD"/>
    <w:rsid w:val="003C3075"/>
    <w:rsid w:val="003C332E"/>
    <w:rsid w:val="003C39A2"/>
    <w:rsid w:val="003C3E50"/>
    <w:rsid w:val="003C43B8"/>
    <w:rsid w:val="003C444B"/>
    <w:rsid w:val="003C45A1"/>
    <w:rsid w:val="003C4DA6"/>
    <w:rsid w:val="003C4FE3"/>
    <w:rsid w:val="003C5291"/>
    <w:rsid w:val="003C529B"/>
    <w:rsid w:val="003C5D70"/>
    <w:rsid w:val="003C6A4F"/>
    <w:rsid w:val="003C748B"/>
    <w:rsid w:val="003C7A46"/>
    <w:rsid w:val="003C7FDC"/>
    <w:rsid w:val="003D0177"/>
    <w:rsid w:val="003D068F"/>
    <w:rsid w:val="003D0A11"/>
    <w:rsid w:val="003D0BEB"/>
    <w:rsid w:val="003D0C41"/>
    <w:rsid w:val="003D12E2"/>
    <w:rsid w:val="003D16F5"/>
    <w:rsid w:val="003D1BF5"/>
    <w:rsid w:val="003D1EEA"/>
    <w:rsid w:val="003D223A"/>
    <w:rsid w:val="003D2390"/>
    <w:rsid w:val="003D2756"/>
    <w:rsid w:val="003D2A08"/>
    <w:rsid w:val="003D2C6E"/>
    <w:rsid w:val="003D2F07"/>
    <w:rsid w:val="003D32A5"/>
    <w:rsid w:val="003D3305"/>
    <w:rsid w:val="003D36B7"/>
    <w:rsid w:val="003D373D"/>
    <w:rsid w:val="003D3859"/>
    <w:rsid w:val="003D3A14"/>
    <w:rsid w:val="003D3D02"/>
    <w:rsid w:val="003D3F98"/>
    <w:rsid w:val="003D3FEB"/>
    <w:rsid w:val="003D4035"/>
    <w:rsid w:val="003D4D38"/>
    <w:rsid w:val="003D4D87"/>
    <w:rsid w:val="003D4F34"/>
    <w:rsid w:val="003D53E3"/>
    <w:rsid w:val="003D5752"/>
    <w:rsid w:val="003D5D45"/>
    <w:rsid w:val="003D600C"/>
    <w:rsid w:val="003D6561"/>
    <w:rsid w:val="003D6634"/>
    <w:rsid w:val="003D6CD6"/>
    <w:rsid w:val="003D6E1F"/>
    <w:rsid w:val="003D6E2C"/>
    <w:rsid w:val="003D6F50"/>
    <w:rsid w:val="003D736D"/>
    <w:rsid w:val="003D738E"/>
    <w:rsid w:val="003D747C"/>
    <w:rsid w:val="003D75AF"/>
    <w:rsid w:val="003D7E13"/>
    <w:rsid w:val="003D7F0A"/>
    <w:rsid w:val="003E07C1"/>
    <w:rsid w:val="003E0C99"/>
    <w:rsid w:val="003E0C9C"/>
    <w:rsid w:val="003E143D"/>
    <w:rsid w:val="003E1773"/>
    <w:rsid w:val="003E19C0"/>
    <w:rsid w:val="003E1EB5"/>
    <w:rsid w:val="003E1FA7"/>
    <w:rsid w:val="003E23A9"/>
    <w:rsid w:val="003E243A"/>
    <w:rsid w:val="003E2509"/>
    <w:rsid w:val="003E2729"/>
    <w:rsid w:val="003E299B"/>
    <w:rsid w:val="003E2AE3"/>
    <w:rsid w:val="003E2E9C"/>
    <w:rsid w:val="003E30D2"/>
    <w:rsid w:val="003E3500"/>
    <w:rsid w:val="003E36EE"/>
    <w:rsid w:val="003E3B38"/>
    <w:rsid w:val="003E3C30"/>
    <w:rsid w:val="003E3CAD"/>
    <w:rsid w:val="003E3F88"/>
    <w:rsid w:val="003E47B2"/>
    <w:rsid w:val="003E4B46"/>
    <w:rsid w:val="003E4F40"/>
    <w:rsid w:val="003E5218"/>
    <w:rsid w:val="003E5CC7"/>
    <w:rsid w:val="003E6157"/>
    <w:rsid w:val="003E704F"/>
    <w:rsid w:val="003E77F5"/>
    <w:rsid w:val="003F0314"/>
    <w:rsid w:val="003F03E6"/>
    <w:rsid w:val="003F051B"/>
    <w:rsid w:val="003F091D"/>
    <w:rsid w:val="003F0AB5"/>
    <w:rsid w:val="003F0AE4"/>
    <w:rsid w:val="003F10E1"/>
    <w:rsid w:val="003F1334"/>
    <w:rsid w:val="003F2204"/>
    <w:rsid w:val="003F247C"/>
    <w:rsid w:val="003F26B4"/>
    <w:rsid w:val="003F2D7F"/>
    <w:rsid w:val="003F2D81"/>
    <w:rsid w:val="003F2DD0"/>
    <w:rsid w:val="003F2E40"/>
    <w:rsid w:val="003F2FF9"/>
    <w:rsid w:val="003F30BE"/>
    <w:rsid w:val="003F320F"/>
    <w:rsid w:val="003F3B9D"/>
    <w:rsid w:val="003F3C3C"/>
    <w:rsid w:val="003F3F59"/>
    <w:rsid w:val="003F43D5"/>
    <w:rsid w:val="003F4A24"/>
    <w:rsid w:val="003F4C4D"/>
    <w:rsid w:val="003F4CEF"/>
    <w:rsid w:val="003F4E05"/>
    <w:rsid w:val="003F522B"/>
    <w:rsid w:val="003F52CE"/>
    <w:rsid w:val="003F569F"/>
    <w:rsid w:val="003F579E"/>
    <w:rsid w:val="003F5C1D"/>
    <w:rsid w:val="003F5DFA"/>
    <w:rsid w:val="003F6250"/>
    <w:rsid w:val="003F630B"/>
    <w:rsid w:val="003F6429"/>
    <w:rsid w:val="003F64A3"/>
    <w:rsid w:val="003F64B9"/>
    <w:rsid w:val="003F64EB"/>
    <w:rsid w:val="003F6600"/>
    <w:rsid w:val="003F6621"/>
    <w:rsid w:val="003F6A2E"/>
    <w:rsid w:val="003F6E79"/>
    <w:rsid w:val="003F6E8B"/>
    <w:rsid w:val="003F714D"/>
    <w:rsid w:val="003F732B"/>
    <w:rsid w:val="003F7527"/>
    <w:rsid w:val="003F7781"/>
    <w:rsid w:val="003F7A74"/>
    <w:rsid w:val="00400078"/>
    <w:rsid w:val="0040040F"/>
    <w:rsid w:val="00401060"/>
    <w:rsid w:val="004015C7"/>
    <w:rsid w:val="0040178C"/>
    <w:rsid w:val="00401EE8"/>
    <w:rsid w:val="00402571"/>
    <w:rsid w:val="00402AE7"/>
    <w:rsid w:val="004034BD"/>
    <w:rsid w:val="004036A1"/>
    <w:rsid w:val="004036DF"/>
    <w:rsid w:val="00403921"/>
    <w:rsid w:val="00403ED5"/>
    <w:rsid w:val="00404194"/>
    <w:rsid w:val="0040429C"/>
    <w:rsid w:val="00404550"/>
    <w:rsid w:val="0040486E"/>
    <w:rsid w:val="004051EA"/>
    <w:rsid w:val="00405915"/>
    <w:rsid w:val="00405A32"/>
    <w:rsid w:val="00405CCB"/>
    <w:rsid w:val="00405CE9"/>
    <w:rsid w:val="004061C3"/>
    <w:rsid w:val="00406374"/>
    <w:rsid w:val="00406716"/>
    <w:rsid w:val="004068F8"/>
    <w:rsid w:val="00406996"/>
    <w:rsid w:val="004069CF"/>
    <w:rsid w:val="00406ECD"/>
    <w:rsid w:val="00407269"/>
    <w:rsid w:val="004079D0"/>
    <w:rsid w:val="00407AB0"/>
    <w:rsid w:val="00407AC2"/>
    <w:rsid w:val="004108F0"/>
    <w:rsid w:val="004109A4"/>
    <w:rsid w:val="00410BCD"/>
    <w:rsid w:val="00410BFC"/>
    <w:rsid w:val="00410E3E"/>
    <w:rsid w:val="00411058"/>
    <w:rsid w:val="004110DE"/>
    <w:rsid w:val="00411331"/>
    <w:rsid w:val="00411411"/>
    <w:rsid w:val="00411A95"/>
    <w:rsid w:val="004120B9"/>
    <w:rsid w:val="004122BA"/>
    <w:rsid w:val="004122FD"/>
    <w:rsid w:val="00412774"/>
    <w:rsid w:val="00412A62"/>
    <w:rsid w:val="00412B2C"/>
    <w:rsid w:val="00413821"/>
    <w:rsid w:val="004140C4"/>
    <w:rsid w:val="00414321"/>
    <w:rsid w:val="00414396"/>
    <w:rsid w:val="00414ECF"/>
    <w:rsid w:val="00414F2C"/>
    <w:rsid w:val="0041502A"/>
    <w:rsid w:val="004152AC"/>
    <w:rsid w:val="00415464"/>
    <w:rsid w:val="0041563D"/>
    <w:rsid w:val="004158FF"/>
    <w:rsid w:val="0041590F"/>
    <w:rsid w:val="00415ACF"/>
    <w:rsid w:val="00415CD4"/>
    <w:rsid w:val="00416008"/>
    <w:rsid w:val="00416381"/>
    <w:rsid w:val="004167FD"/>
    <w:rsid w:val="00416A17"/>
    <w:rsid w:val="00416F7B"/>
    <w:rsid w:val="004176B5"/>
    <w:rsid w:val="00417797"/>
    <w:rsid w:val="00417960"/>
    <w:rsid w:val="00417D46"/>
    <w:rsid w:val="0042014E"/>
    <w:rsid w:val="0042053B"/>
    <w:rsid w:val="00420624"/>
    <w:rsid w:val="00420E17"/>
    <w:rsid w:val="004211C2"/>
    <w:rsid w:val="00421479"/>
    <w:rsid w:val="0042158B"/>
    <w:rsid w:val="004216B7"/>
    <w:rsid w:val="00421A6B"/>
    <w:rsid w:val="00421EDD"/>
    <w:rsid w:val="00422112"/>
    <w:rsid w:val="004226A0"/>
    <w:rsid w:val="004227BC"/>
    <w:rsid w:val="00422885"/>
    <w:rsid w:val="00422BB1"/>
    <w:rsid w:val="00422FEA"/>
    <w:rsid w:val="00423464"/>
    <w:rsid w:val="00423D66"/>
    <w:rsid w:val="004241C6"/>
    <w:rsid w:val="004247FB"/>
    <w:rsid w:val="00424C67"/>
    <w:rsid w:val="00425137"/>
    <w:rsid w:val="004255B0"/>
    <w:rsid w:val="00426444"/>
    <w:rsid w:val="004264FF"/>
    <w:rsid w:val="00426AD4"/>
    <w:rsid w:val="00426E58"/>
    <w:rsid w:val="0042701F"/>
    <w:rsid w:val="004272DA"/>
    <w:rsid w:val="0042795E"/>
    <w:rsid w:val="00427AD1"/>
    <w:rsid w:val="00427F97"/>
    <w:rsid w:val="0043034B"/>
    <w:rsid w:val="004306A7"/>
    <w:rsid w:val="0043147E"/>
    <w:rsid w:val="00431696"/>
    <w:rsid w:val="00431806"/>
    <w:rsid w:val="00431838"/>
    <w:rsid w:val="00431B84"/>
    <w:rsid w:val="00431C85"/>
    <w:rsid w:val="004320A9"/>
    <w:rsid w:val="00432301"/>
    <w:rsid w:val="00432797"/>
    <w:rsid w:val="004327C4"/>
    <w:rsid w:val="00432E58"/>
    <w:rsid w:val="00432FE4"/>
    <w:rsid w:val="00433462"/>
    <w:rsid w:val="004336A6"/>
    <w:rsid w:val="004339BA"/>
    <w:rsid w:val="00433B6E"/>
    <w:rsid w:val="00433CA8"/>
    <w:rsid w:val="00433E6A"/>
    <w:rsid w:val="004342B1"/>
    <w:rsid w:val="00434982"/>
    <w:rsid w:val="00434DE7"/>
    <w:rsid w:val="00434F75"/>
    <w:rsid w:val="004351B6"/>
    <w:rsid w:val="0043585E"/>
    <w:rsid w:val="00436992"/>
    <w:rsid w:val="00436E08"/>
    <w:rsid w:val="00436E61"/>
    <w:rsid w:val="00436F5A"/>
    <w:rsid w:val="004370CC"/>
    <w:rsid w:val="0043758A"/>
    <w:rsid w:val="004377DA"/>
    <w:rsid w:val="00437D3F"/>
    <w:rsid w:val="00437FB7"/>
    <w:rsid w:val="00440288"/>
    <w:rsid w:val="00440538"/>
    <w:rsid w:val="00440C1D"/>
    <w:rsid w:val="004412DB"/>
    <w:rsid w:val="00441B84"/>
    <w:rsid w:val="00441BA6"/>
    <w:rsid w:val="00441DBE"/>
    <w:rsid w:val="004428C3"/>
    <w:rsid w:val="00442D43"/>
    <w:rsid w:val="00443735"/>
    <w:rsid w:val="0044396F"/>
    <w:rsid w:val="00443C55"/>
    <w:rsid w:val="00444189"/>
    <w:rsid w:val="00444564"/>
    <w:rsid w:val="00444649"/>
    <w:rsid w:val="00444906"/>
    <w:rsid w:val="00444FDD"/>
    <w:rsid w:val="00445187"/>
    <w:rsid w:val="004452BF"/>
    <w:rsid w:val="00445306"/>
    <w:rsid w:val="00445AE9"/>
    <w:rsid w:val="00445AF9"/>
    <w:rsid w:val="00446702"/>
    <w:rsid w:val="00446A2F"/>
    <w:rsid w:val="004475A6"/>
    <w:rsid w:val="00447B8C"/>
    <w:rsid w:val="004500A5"/>
    <w:rsid w:val="0045046C"/>
    <w:rsid w:val="00450A9F"/>
    <w:rsid w:val="00450C24"/>
    <w:rsid w:val="00450FAB"/>
    <w:rsid w:val="00450FC5"/>
    <w:rsid w:val="00451589"/>
    <w:rsid w:val="00451A00"/>
    <w:rsid w:val="00451D5B"/>
    <w:rsid w:val="00451ED5"/>
    <w:rsid w:val="00452114"/>
    <w:rsid w:val="00452832"/>
    <w:rsid w:val="00452891"/>
    <w:rsid w:val="00452BEF"/>
    <w:rsid w:val="0045332D"/>
    <w:rsid w:val="00453346"/>
    <w:rsid w:val="00453D8C"/>
    <w:rsid w:val="00453EDA"/>
    <w:rsid w:val="00453F69"/>
    <w:rsid w:val="00454526"/>
    <w:rsid w:val="0045497F"/>
    <w:rsid w:val="00454A52"/>
    <w:rsid w:val="00454AD5"/>
    <w:rsid w:val="00454B20"/>
    <w:rsid w:val="00454BC7"/>
    <w:rsid w:val="00454CBC"/>
    <w:rsid w:val="00454D9C"/>
    <w:rsid w:val="00455040"/>
    <w:rsid w:val="00455817"/>
    <w:rsid w:val="0045584F"/>
    <w:rsid w:val="00455964"/>
    <w:rsid w:val="00455ED0"/>
    <w:rsid w:val="0045646A"/>
    <w:rsid w:val="00456475"/>
    <w:rsid w:val="00456844"/>
    <w:rsid w:val="00456B1A"/>
    <w:rsid w:val="0045709C"/>
    <w:rsid w:val="00457795"/>
    <w:rsid w:val="00457867"/>
    <w:rsid w:val="00457A01"/>
    <w:rsid w:val="004604A1"/>
    <w:rsid w:val="00460723"/>
    <w:rsid w:val="00460A47"/>
    <w:rsid w:val="00460D09"/>
    <w:rsid w:val="00460E14"/>
    <w:rsid w:val="004614A2"/>
    <w:rsid w:val="004614AE"/>
    <w:rsid w:val="00462542"/>
    <w:rsid w:val="00462DFB"/>
    <w:rsid w:val="00462E30"/>
    <w:rsid w:val="004639B2"/>
    <w:rsid w:val="0046407C"/>
    <w:rsid w:val="0046470A"/>
    <w:rsid w:val="004649AE"/>
    <w:rsid w:val="00465379"/>
    <w:rsid w:val="00465516"/>
    <w:rsid w:val="0046557C"/>
    <w:rsid w:val="00465824"/>
    <w:rsid w:val="00465C4C"/>
    <w:rsid w:val="00465F33"/>
    <w:rsid w:val="00466323"/>
    <w:rsid w:val="00466524"/>
    <w:rsid w:val="00470207"/>
    <w:rsid w:val="004702F2"/>
    <w:rsid w:val="004703E8"/>
    <w:rsid w:val="00470977"/>
    <w:rsid w:val="00470E69"/>
    <w:rsid w:val="004714B6"/>
    <w:rsid w:val="00471C29"/>
    <w:rsid w:val="00471E95"/>
    <w:rsid w:val="004720D4"/>
    <w:rsid w:val="00472A11"/>
    <w:rsid w:val="00472CCB"/>
    <w:rsid w:val="004731C9"/>
    <w:rsid w:val="004732D3"/>
    <w:rsid w:val="0047352C"/>
    <w:rsid w:val="0047471B"/>
    <w:rsid w:val="00474ADE"/>
    <w:rsid w:val="00474E41"/>
    <w:rsid w:val="004755EF"/>
    <w:rsid w:val="00475785"/>
    <w:rsid w:val="0047579F"/>
    <w:rsid w:val="004757A5"/>
    <w:rsid w:val="004757C0"/>
    <w:rsid w:val="00475A90"/>
    <w:rsid w:val="004768D7"/>
    <w:rsid w:val="00476D03"/>
    <w:rsid w:val="00476EDD"/>
    <w:rsid w:val="00477119"/>
    <w:rsid w:val="0047717D"/>
    <w:rsid w:val="0047748A"/>
    <w:rsid w:val="004776B2"/>
    <w:rsid w:val="00477E3F"/>
    <w:rsid w:val="0048022A"/>
    <w:rsid w:val="00480483"/>
    <w:rsid w:val="00480E2D"/>
    <w:rsid w:val="00480ECC"/>
    <w:rsid w:val="0048107D"/>
    <w:rsid w:val="0048129B"/>
    <w:rsid w:val="0048136B"/>
    <w:rsid w:val="0048236F"/>
    <w:rsid w:val="004829A5"/>
    <w:rsid w:val="00482CCB"/>
    <w:rsid w:val="00483187"/>
    <w:rsid w:val="004831FA"/>
    <w:rsid w:val="004832D9"/>
    <w:rsid w:val="004837C2"/>
    <w:rsid w:val="00483EB1"/>
    <w:rsid w:val="00483EC6"/>
    <w:rsid w:val="00484075"/>
    <w:rsid w:val="004841DC"/>
    <w:rsid w:val="00484B04"/>
    <w:rsid w:val="00484BE7"/>
    <w:rsid w:val="00484D4C"/>
    <w:rsid w:val="00485008"/>
    <w:rsid w:val="004850F4"/>
    <w:rsid w:val="00485126"/>
    <w:rsid w:val="00485322"/>
    <w:rsid w:val="004854B8"/>
    <w:rsid w:val="004854D9"/>
    <w:rsid w:val="004854E3"/>
    <w:rsid w:val="00485610"/>
    <w:rsid w:val="00485935"/>
    <w:rsid w:val="00486008"/>
    <w:rsid w:val="00486159"/>
    <w:rsid w:val="00486AF9"/>
    <w:rsid w:val="00486DDC"/>
    <w:rsid w:val="0048711C"/>
    <w:rsid w:val="00487441"/>
    <w:rsid w:val="0048788B"/>
    <w:rsid w:val="00487BEA"/>
    <w:rsid w:val="004903E7"/>
    <w:rsid w:val="00490F61"/>
    <w:rsid w:val="00490F82"/>
    <w:rsid w:val="0049109C"/>
    <w:rsid w:val="0049140D"/>
    <w:rsid w:val="00491752"/>
    <w:rsid w:val="00491950"/>
    <w:rsid w:val="00491E37"/>
    <w:rsid w:val="00492239"/>
    <w:rsid w:val="0049258C"/>
    <w:rsid w:val="004926DE"/>
    <w:rsid w:val="004947E2"/>
    <w:rsid w:val="00494B3D"/>
    <w:rsid w:val="00494E52"/>
    <w:rsid w:val="00495562"/>
    <w:rsid w:val="00495B24"/>
    <w:rsid w:val="00495C5B"/>
    <w:rsid w:val="00495CD3"/>
    <w:rsid w:val="00495D6B"/>
    <w:rsid w:val="004965BE"/>
    <w:rsid w:val="0049699B"/>
    <w:rsid w:val="00496B46"/>
    <w:rsid w:val="00496DE8"/>
    <w:rsid w:val="004973D1"/>
    <w:rsid w:val="004979AD"/>
    <w:rsid w:val="004A07EB"/>
    <w:rsid w:val="004A0CDB"/>
    <w:rsid w:val="004A0DB5"/>
    <w:rsid w:val="004A0DB6"/>
    <w:rsid w:val="004A0FFA"/>
    <w:rsid w:val="004A1CEF"/>
    <w:rsid w:val="004A1D74"/>
    <w:rsid w:val="004A1FD6"/>
    <w:rsid w:val="004A20AC"/>
    <w:rsid w:val="004A2340"/>
    <w:rsid w:val="004A24C0"/>
    <w:rsid w:val="004A260D"/>
    <w:rsid w:val="004A281E"/>
    <w:rsid w:val="004A2D46"/>
    <w:rsid w:val="004A3856"/>
    <w:rsid w:val="004A38EE"/>
    <w:rsid w:val="004A39E5"/>
    <w:rsid w:val="004A3FE7"/>
    <w:rsid w:val="004A40DA"/>
    <w:rsid w:val="004A45CC"/>
    <w:rsid w:val="004A509B"/>
    <w:rsid w:val="004A529F"/>
    <w:rsid w:val="004A5B2C"/>
    <w:rsid w:val="004A5C23"/>
    <w:rsid w:val="004A5C37"/>
    <w:rsid w:val="004A65D4"/>
    <w:rsid w:val="004A6961"/>
    <w:rsid w:val="004A6C5E"/>
    <w:rsid w:val="004A6D29"/>
    <w:rsid w:val="004A755D"/>
    <w:rsid w:val="004A77FC"/>
    <w:rsid w:val="004A7BFE"/>
    <w:rsid w:val="004A7C5F"/>
    <w:rsid w:val="004A7C77"/>
    <w:rsid w:val="004A7D2C"/>
    <w:rsid w:val="004B0092"/>
    <w:rsid w:val="004B04FE"/>
    <w:rsid w:val="004B10B9"/>
    <w:rsid w:val="004B142A"/>
    <w:rsid w:val="004B175E"/>
    <w:rsid w:val="004B17AD"/>
    <w:rsid w:val="004B1B86"/>
    <w:rsid w:val="004B1E42"/>
    <w:rsid w:val="004B1F4D"/>
    <w:rsid w:val="004B2700"/>
    <w:rsid w:val="004B287D"/>
    <w:rsid w:val="004B2947"/>
    <w:rsid w:val="004B2AA8"/>
    <w:rsid w:val="004B2EB6"/>
    <w:rsid w:val="004B3D14"/>
    <w:rsid w:val="004B3E16"/>
    <w:rsid w:val="004B41E4"/>
    <w:rsid w:val="004B440C"/>
    <w:rsid w:val="004B44A4"/>
    <w:rsid w:val="004B4580"/>
    <w:rsid w:val="004B474D"/>
    <w:rsid w:val="004B4B6F"/>
    <w:rsid w:val="004B4C58"/>
    <w:rsid w:val="004B4D32"/>
    <w:rsid w:val="004B4D6F"/>
    <w:rsid w:val="004B5955"/>
    <w:rsid w:val="004B5B56"/>
    <w:rsid w:val="004B5C93"/>
    <w:rsid w:val="004B638B"/>
    <w:rsid w:val="004B6A2F"/>
    <w:rsid w:val="004B6B79"/>
    <w:rsid w:val="004B6C42"/>
    <w:rsid w:val="004B707C"/>
    <w:rsid w:val="004B7118"/>
    <w:rsid w:val="004B755A"/>
    <w:rsid w:val="004B7598"/>
    <w:rsid w:val="004B762E"/>
    <w:rsid w:val="004B7A4E"/>
    <w:rsid w:val="004B7B7C"/>
    <w:rsid w:val="004C0146"/>
    <w:rsid w:val="004C01D6"/>
    <w:rsid w:val="004C03A4"/>
    <w:rsid w:val="004C059A"/>
    <w:rsid w:val="004C0785"/>
    <w:rsid w:val="004C0C04"/>
    <w:rsid w:val="004C1391"/>
    <w:rsid w:val="004C1971"/>
    <w:rsid w:val="004C1E80"/>
    <w:rsid w:val="004C2735"/>
    <w:rsid w:val="004C314B"/>
    <w:rsid w:val="004C321B"/>
    <w:rsid w:val="004C35E9"/>
    <w:rsid w:val="004C3D82"/>
    <w:rsid w:val="004C411D"/>
    <w:rsid w:val="004C4564"/>
    <w:rsid w:val="004C4649"/>
    <w:rsid w:val="004C46B9"/>
    <w:rsid w:val="004C479A"/>
    <w:rsid w:val="004C48E7"/>
    <w:rsid w:val="004C4918"/>
    <w:rsid w:val="004C4A46"/>
    <w:rsid w:val="004C506F"/>
    <w:rsid w:val="004C526D"/>
    <w:rsid w:val="004C537C"/>
    <w:rsid w:val="004C559C"/>
    <w:rsid w:val="004C5856"/>
    <w:rsid w:val="004C5B0F"/>
    <w:rsid w:val="004C5B43"/>
    <w:rsid w:val="004C5CC9"/>
    <w:rsid w:val="004C6048"/>
    <w:rsid w:val="004C63C8"/>
    <w:rsid w:val="004C69E9"/>
    <w:rsid w:val="004C6A00"/>
    <w:rsid w:val="004C6B15"/>
    <w:rsid w:val="004C73A8"/>
    <w:rsid w:val="004C7631"/>
    <w:rsid w:val="004C7A87"/>
    <w:rsid w:val="004C7B5D"/>
    <w:rsid w:val="004C7DDB"/>
    <w:rsid w:val="004D00BA"/>
    <w:rsid w:val="004D0254"/>
    <w:rsid w:val="004D07D7"/>
    <w:rsid w:val="004D16B4"/>
    <w:rsid w:val="004D1C8F"/>
    <w:rsid w:val="004D21D8"/>
    <w:rsid w:val="004D25E2"/>
    <w:rsid w:val="004D353A"/>
    <w:rsid w:val="004D3A0C"/>
    <w:rsid w:val="004D3BBD"/>
    <w:rsid w:val="004D3E3E"/>
    <w:rsid w:val="004D4035"/>
    <w:rsid w:val="004D4701"/>
    <w:rsid w:val="004D4A32"/>
    <w:rsid w:val="004D53D9"/>
    <w:rsid w:val="004D564B"/>
    <w:rsid w:val="004D573C"/>
    <w:rsid w:val="004D5814"/>
    <w:rsid w:val="004D5A5B"/>
    <w:rsid w:val="004D663D"/>
    <w:rsid w:val="004D67B7"/>
    <w:rsid w:val="004D6A92"/>
    <w:rsid w:val="004D6AB3"/>
    <w:rsid w:val="004D6BBB"/>
    <w:rsid w:val="004D6F20"/>
    <w:rsid w:val="004D734D"/>
    <w:rsid w:val="004D7743"/>
    <w:rsid w:val="004D7AB9"/>
    <w:rsid w:val="004D7D94"/>
    <w:rsid w:val="004D7DBD"/>
    <w:rsid w:val="004E0243"/>
    <w:rsid w:val="004E02C7"/>
    <w:rsid w:val="004E0938"/>
    <w:rsid w:val="004E0FAA"/>
    <w:rsid w:val="004E12A5"/>
    <w:rsid w:val="004E149D"/>
    <w:rsid w:val="004E14D9"/>
    <w:rsid w:val="004E177A"/>
    <w:rsid w:val="004E1A61"/>
    <w:rsid w:val="004E20D6"/>
    <w:rsid w:val="004E219B"/>
    <w:rsid w:val="004E25AD"/>
    <w:rsid w:val="004E25C3"/>
    <w:rsid w:val="004E27E1"/>
    <w:rsid w:val="004E2F32"/>
    <w:rsid w:val="004E3C0B"/>
    <w:rsid w:val="004E3CD0"/>
    <w:rsid w:val="004E3EA1"/>
    <w:rsid w:val="004E41DE"/>
    <w:rsid w:val="004E42BF"/>
    <w:rsid w:val="004E4DAB"/>
    <w:rsid w:val="004E52B8"/>
    <w:rsid w:val="004E597E"/>
    <w:rsid w:val="004E5B15"/>
    <w:rsid w:val="004E5F81"/>
    <w:rsid w:val="004E61A9"/>
    <w:rsid w:val="004E66F8"/>
    <w:rsid w:val="004E67E4"/>
    <w:rsid w:val="004E67EB"/>
    <w:rsid w:val="004E69E5"/>
    <w:rsid w:val="004E6DE2"/>
    <w:rsid w:val="004E7066"/>
    <w:rsid w:val="004E7225"/>
    <w:rsid w:val="004E7FE9"/>
    <w:rsid w:val="004F01F2"/>
    <w:rsid w:val="004F0212"/>
    <w:rsid w:val="004F04F2"/>
    <w:rsid w:val="004F05B2"/>
    <w:rsid w:val="004F082E"/>
    <w:rsid w:val="004F0D19"/>
    <w:rsid w:val="004F0DAF"/>
    <w:rsid w:val="004F182E"/>
    <w:rsid w:val="004F188B"/>
    <w:rsid w:val="004F1D41"/>
    <w:rsid w:val="004F1DC2"/>
    <w:rsid w:val="004F2011"/>
    <w:rsid w:val="004F2579"/>
    <w:rsid w:val="004F28D8"/>
    <w:rsid w:val="004F2941"/>
    <w:rsid w:val="004F2A87"/>
    <w:rsid w:val="004F2D1E"/>
    <w:rsid w:val="004F2DF7"/>
    <w:rsid w:val="004F30BE"/>
    <w:rsid w:val="004F3F27"/>
    <w:rsid w:val="004F4078"/>
    <w:rsid w:val="004F4201"/>
    <w:rsid w:val="004F4FCE"/>
    <w:rsid w:val="004F5121"/>
    <w:rsid w:val="004F52D2"/>
    <w:rsid w:val="004F54F7"/>
    <w:rsid w:val="004F5640"/>
    <w:rsid w:val="004F6112"/>
    <w:rsid w:val="004F6378"/>
    <w:rsid w:val="004F6461"/>
    <w:rsid w:val="004F68BE"/>
    <w:rsid w:val="004F6A34"/>
    <w:rsid w:val="004F6C11"/>
    <w:rsid w:val="004F6D56"/>
    <w:rsid w:val="004F7068"/>
    <w:rsid w:val="004F7190"/>
    <w:rsid w:val="004F788F"/>
    <w:rsid w:val="004F7975"/>
    <w:rsid w:val="004F7EAB"/>
    <w:rsid w:val="004F7FD4"/>
    <w:rsid w:val="005002E6"/>
    <w:rsid w:val="00500782"/>
    <w:rsid w:val="0050132F"/>
    <w:rsid w:val="00501647"/>
    <w:rsid w:val="00501D74"/>
    <w:rsid w:val="00501D84"/>
    <w:rsid w:val="00501E1E"/>
    <w:rsid w:val="00502085"/>
    <w:rsid w:val="00503399"/>
    <w:rsid w:val="005033C1"/>
    <w:rsid w:val="005036B2"/>
    <w:rsid w:val="00503ABF"/>
    <w:rsid w:val="00503C4A"/>
    <w:rsid w:val="00503CC2"/>
    <w:rsid w:val="00503D9A"/>
    <w:rsid w:val="005043BE"/>
    <w:rsid w:val="00504986"/>
    <w:rsid w:val="00505DF9"/>
    <w:rsid w:val="0050666E"/>
    <w:rsid w:val="00506721"/>
    <w:rsid w:val="00506B31"/>
    <w:rsid w:val="00506EC0"/>
    <w:rsid w:val="0050741C"/>
    <w:rsid w:val="005074C0"/>
    <w:rsid w:val="005075F5"/>
    <w:rsid w:val="00507931"/>
    <w:rsid w:val="00507C7D"/>
    <w:rsid w:val="00507DFE"/>
    <w:rsid w:val="00507FBE"/>
    <w:rsid w:val="00510021"/>
    <w:rsid w:val="00510264"/>
    <w:rsid w:val="00510861"/>
    <w:rsid w:val="00510B80"/>
    <w:rsid w:val="00510F6F"/>
    <w:rsid w:val="00511391"/>
    <w:rsid w:val="005115F4"/>
    <w:rsid w:val="00511C4E"/>
    <w:rsid w:val="00511E28"/>
    <w:rsid w:val="00512179"/>
    <w:rsid w:val="0051224B"/>
    <w:rsid w:val="00512872"/>
    <w:rsid w:val="005129F6"/>
    <w:rsid w:val="00512AF7"/>
    <w:rsid w:val="00512C44"/>
    <w:rsid w:val="00512F3A"/>
    <w:rsid w:val="00513031"/>
    <w:rsid w:val="005131C4"/>
    <w:rsid w:val="005143D2"/>
    <w:rsid w:val="00514605"/>
    <w:rsid w:val="0051486B"/>
    <w:rsid w:val="00514B81"/>
    <w:rsid w:val="00514E08"/>
    <w:rsid w:val="005151CE"/>
    <w:rsid w:val="005156FF"/>
    <w:rsid w:val="0051594A"/>
    <w:rsid w:val="005159ED"/>
    <w:rsid w:val="00515C4E"/>
    <w:rsid w:val="00515CFA"/>
    <w:rsid w:val="005160D6"/>
    <w:rsid w:val="00516693"/>
    <w:rsid w:val="005168F0"/>
    <w:rsid w:val="0051690E"/>
    <w:rsid w:val="00517114"/>
    <w:rsid w:val="0052041E"/>
    <w:rsid w:val="005206D5"/>
    <w:rsid w:val="00520F87"/>
    <w:rsid w:val="00521534"/>
    <w:rsid w:val="005215D0"/>
    <w:rsid w:val="00521615"/>
    <w:rsid w:val="005217FF"/>
    <w:rsid w:val="00521AC4"/>
    <w:rsid w:val="005220C7"/>
    <w:rsid w:val="00522593"/>
    <w:rsid w:val="00522B4B"/>
    <w:rsid w:val="00522E16"/>
    <w:rsid w:val="00522F55"/>
    <w:rsid w:val="005237FE"/>
    <w:rsid w:val="0052391B"/>
    <w:rsid w:val="00523C2A"/>
    <w:rsid w:val="005242AD"/>
    <w:rsid w:val="005248BD"/>
    <w:rsid w:val="005249BE"/>
    <w:rsid w:val="00524FE0"/>
    <w:rsid w:val="00525248"/>
    <w:rsid w:val="005257E8"/>
    <w:rsid w:val="00525D5A"/>
    <w:rsid w:val="00526235"/>
    <w:rsid w:val="00526552"/>
    <w:rsid w:val="005266A5"/>
    <w:rsid w:val="00526D4D"/>
    <w:rsid w:val="00526D91"/>
    <w:rsid w:val="00526F95"/>
    <w:rsid w:val="00527143"/>
    <w:rsid w:val="00527EB8"/>
    <w:rsid w:val="00530037"/>
    <w:rsid w:val="00530B88"/>
    <w:rsid w:val="0053157C"/>
    <w:rsid w:val="005319C9"/>
    <w:rsid w:val="00531CAC"/>
    <w:rsid w:val="00532DEB"/>
    <w:rsid w:val="0053345C"/>
    <w:rsid w:val="00533940"/>
    <w:rsid w:val="00533C31"/>
    <w:rsid w:val="00533C41"/>
    <w:rsid w:val="005344A4"/>
    <w:rsid w:val="00534C6E"/>
    <w:rsid w:val="00534D0E"/>
    <w:rsid w:val="00535410"/>
    <w:rsid w:val="0053570E"/>
    <w:rsid w:val="00535B89"/>
    <w:rsid w:val="00535BDF"/>
    <w:rsid w:val="00535C3D"/>
    <w:rsid w:val="0053665F"/>
    <w:rsid w:val="0053680F"/>
    <w:rsid w:val="00536836"/>
    <w:rsid w:val="005368BC"/>
    <w:rsid w:val="005368F0"/>
    <w:rsid w:val="00536A8A"/>
    <w:rsid w:val="00536CEE"/>
    <w:rsid w:val="00536FB2"/>
    <w:rsid w:val="00536FFA"/>
    <w:rsid w:val="005372C3"/>
    <w:rsid w:val="0053746F"/>
    <w:rsid w:val="005400A9"/>
    <w:rsid w:val="00540211"/>
    <w:rsid w:val="005402D1"/>
    <w:rsid w:val="0054063C"/>
    <w:rsid w:val="00540D67"/>
    <w:rsid w:val="00541004"/>
    <w:rsid w:val="00541454"/>
    <w:rsid w:val="005414AF"/>
    <w:rsid w:val="00541AEF"/>
    <w:rsid w:val="00541C3F"/>
    <w:rsid w:val="00542141"/>
    <w:rsid w:val="00542363"/>
    <w:rsid w:val="00542C22"/>
    <w:rsid w:val="00542D07"/>
    <w:rsid w:val="00543016"/>
    <w:rsid w:val="0054302C"/>
    <w:rsid w:val="00543135"/>
    <w:rsid w:val="00543286"/>
    <w:rsid w:val="005433B2"/>
    <w:rsid w:val="00543598"/>
    <w:rsid w:val="00543F53"/>
    <w:rsid w:val="005440F5"/>
    <w:rsid w:val="005440FD"/>
    <w:rsid w:val="0054454C"/>
    <w:rsid w:val="00544600"/>
    <w:rsid w:val="00544678"/>
    <w:rsid w:val="00544A2E"/>
    <w:rsid w:val="00544BC8"/>
    <w:rsid w:val="0054515A"/>
    <w:rsid w:val="005456E8"/>
    <w:rsid w:val="00545B8E"/>
    <w:rsid w:val="00545C55"/>
    <w:rsid w:val="00545E54"/>
    <w:rsid w:val="00546681"/>
    <w:rsid w:val="0054691E"/>
    <w:rsid w:val="00546B66"/>
    <w:rsid w:val="00546D48"/>
    <w:rsid w:val="00546D77"/>
    <w:rsid w:val="00547072"/>
    <w:rsid w:val="005475B2"/>
    <w:rsid w:val="0054798D"/>
    <w:rsid w:val="00547A2F"/>
    <w:rsid w:val="00547B9B"/>
    <w:rsid w:val="00547E15"/>
    <w:rsid w:val="005506A1"/>
    <w:rsid w:val="005506D0"/>
    <w:rsid w:val="00550932"/>
    <w:rsid w:val="00550AE4"/>
    <w:rsid w:val="00550C81"/>
    <w:rsid w:val="0055117E"/>
    <w:rsid w:val="005511A0"/>
    <w:rsid w:val="005511F7"/>
    <w:rsid w:val="005513FB"/>
    <w:rsid w:val="005514CC"/>
    <w:rsid w:val="005517B0"/>
    <w:rsid w:val="005519FA"/>
    <w:rsid w:val="00551AD0"/>
    <w:rsid w:val="00551AD7"/>
    <w:rsid w:val="005523F4"/>
    <w:rsid w:val="00552485"/>
    <w:rsid w:val="00552603"/>
    <w:rsid w:val="00552749"/>
    <w:rsid w:val="00552B24"/>
    <w:rsid w:val="00552DAE"/>
    <w:rsid w:val="00552DEC"/>
    <w:rsid w:val="00552FF5"/>
    <w:rsid w:val="00553101"/>
    <w:rsid w:val="005531DA"/>
    <w:rsid w:val="00553967"/>
    <w:rsid w:val="00553C2B"/>
    <w:rsid w:val="00553D9F"/>
    <w:rsid w:val="00554324"/>
    <w:rsid w:val="00554514"/>
    <w:rsid w:val="00554ED4"/>
    <w:rsid w:val="0055545B"/>
    <w:rsid w:val="00555634"/>
    <w:rsid w:val="005560C6"/>
    <w:rsid w:val="00556296"/>
    <w:rsid w:val="00556405"/>
    <w:rsid w:val="0055673E"/>
    <w:rsid w:val="005567FE"/>
    <w:rsid w:val="0055690C"/>
    <w:rsid w:val="00556F18"/>
    <w:rsid w:val="0055765D"/>
    <w:rsid w:val="00557694"/>
    <w:rsid w:val="00557888"/>
    <w:rsid w:val="0055794B"/>
    <w:rsid w:val="00557955"/>
    <w:rsid w:val="00557AC9"/>
    <w:rsid w:val="00557BFD"/>
    <w:rsid w:val="00557EFE"/>
    <w:rsid w:val="005601B1"/>
    <w:rsid w:val="005606EF"/>
    <w:rsid w:val="00560716"/>
    <w:rsid w:val="0056081A"/>
    <w:rsid w:val="00560CC3"/>
    <w:rsid w:val="00560E02"/>
    <w:rsid w:val="00561387"/>
    <w:rsid w:val="00561853"/>
    <w:rsid w:val="00561D02"/>
    <w:rsid w:val="00561E8F"/>
    <w:rsid w:val="00562129"/>
    <w:rsid w:val="005622B2"/>
    <w:rsid w:val="0056266E"/>
    <w:rsid w:val="005628CF"/>
    <w:rsid w:val="00562CCA"/>
    <w:rsid w:val="00563125"/>
    <w:rsid w:val="00563D59"/>
    <w:rsid w:val="00563DEE"/>
    <w:rsid w:val="00563F8F"/>
    <w:rsid w:val="0056437C"/>
    <w:rsid w:val="00564628"/>
    <w:rsid w:val="00564D34"/>
    <w:rsid w:val="00564E00"/>
    <w:rsid w:val="005650B0"/>
    <w:rsid w:val="005655F4"/>
    <w:rsid w:val="005659BE"/>
    <w:rsid w:val="00565DFA"/>
    <w:rsid w:val="005661B5"/>
    <w:rsid w:val="0056645E"/>
    <w:rsid w:val="005665B6"/>
    <w:rsid w:val="00566B2C"/>
    <w:rsid w:val="00567462"/>
    <w:rsid w:val="00567576"/>
    <w:rsid w:val="00567C07"/>
    <w:rsid w:val="00567FFD"/>
    <w:rsid w:val="0057018D"/>
    <w:rsid w:val="00570BCA"/>
    <w:rsid w:val="00571712"/>
    <w:rsid w:val="00571749"/>
    <w:rsid w:val="005717F9"/>
    <w:rsid w:val="005725D9"/>
    <w:rsid w:val="0057289D"/>
    <w:rsid w:val="00572DAA"/>
    <w:rsid w:val="005730AD"/>
    <w:rsid w:val="005730BA"/>
    <w:rsid w:val="0057315D"/>
    <w:rsid w:val="0057326C"/>
    <w:rsid w:val="005732A7"/>
    <w:rsid w:val="00573314"/>
    <w:rsid w:val="0057401C"/>
    <w:rsid w:val="005740DF"/>
    <w:rsid w:val="005743AC"/>
    <w:rsid w:val="00574427"/>
    <w:rsid w:val="0057472C"/>
    <w:rsid w:val="00574893"/>
    <w:rsid w:val="00574A37"/>
    <w:rsid w:val="00574AB5"/>
    <w:rsid w:val="0057510B"/>
    <w:rsid w:val="00575366"/>
    <w:rsid w:val="005755DD"/>
    <w:rsid w:val="00575C77"/>
    <w:rsid w:val="0057643C"/>
    <w:rsid w:val="005764E7"/>
    <w:rsid w:val="005769F2"/>
    <w:rsid w:val="00577085"/>
    <w:rsid w:val="005770ED"/>
    <w:rsid w:val="0057739B"/>
    <w:rsid w:val="00577754"/>
    <w:rsid w:val="00577AE2"/>
    <w:rsid w:val="00577B79"/>
    <w:rsid w:val="00577C86"/>
    <w:rsid w:val="00577CD9"/>
    <w:rsid w:val="00577D3F"/>
    <w:rsid w:val="0058007E"/>
    <w:rsid w:val="00580CC6"/>
    <w:rsid w:val="0058133A"/>
    <w:rsid w:val="00581D46"/>
    <w:rsid w:val="00582869"/>
    <w:rsid w:val="005828F9"/>
    <w:rsid w:val="00582E8C"/>
    <w:rsid w:val="00582EF8"/>
    <w:rsid w:val="005830FE"/>
    <w:rsid w:val="00583756"/>
    <w:rsid w:val="00583DD2"/>
    <w:rsid w:val="00584011"/>
    <w:rsid w:val="00584A48"/>
    <w:rsid w:val="00584C4E"/>
    <w:rsid w:val="00585559"/>
    <w:rsid w:val="00585734"/>
    <w:rsid w:val="00586FA3"/>
    <w:rsid w:val="00587A29"/>
    <w:rsid w:val="00587B55"/>
    <w:rsid w:val="0059003D"/>
    <w:rsid w:val="0059020B"/>
    <w:rsid w:val="00590301"/>
    <w:rsid w:val="005906FF"/>
    <w:rsid w:val="0059082B"/>
    <w:rsid w:val="00590851"/>
    <w:rsid w:val="00590CA7"/>
    <w:rsid w:val="005910CE"/>
    <w:rsid w:val="0059112A"/>
    <w:rsid w:val="00591FC0"/>
    <w:rsid w:val="005921E0"/>
    <w:rsid w:val="005930BD"/>
    <w:rsid w:val="00593643"/>
    <w:rsid w:val="00593665"/>
    <w:rsid w:val="005937D6"/>
    <w:rsid w:val="0059382D"/>
    <w:rsid w:val="0059395C"/>
    <w:rsid w:val="00593FEE"/>
    <w:rsid w:val="00594116"/>
    <w:rsid w:val="0059532B"/>
    <w:rsid w:val="00595567"/>
    <w:rsid w:val="0059590C"/>
    <w:rsid w:val="00595C39"/>
    <w:rsid w:val="005962B9"/>
    <w:rsid w:val="00596D39"/>
    <w:rsid w:val="005970F3"/>
    <w:rsid w:val="00597471"/>
    <w:rsid w:val="00597B5F"/>
    <w:rsid w:val="005A0E76"/>
    <w:rsid w:val="005A0E96"/>
    <w:rsid w:val="005A10A2"/>
    <w:rsid w:val="005A11A0"/>
    <w:rsid w:val="005A16D7"/>
    <w:rsid w:val="005A1E4D"/>
    <w:rsid w:val="005A1EF7"/>
    <w:rsid w:val="005A1F81"/>
    <w:rsid w:val="005A2371"/>
    <w:rsid w:val="005A2500"/>
    <w:rsid w:val="005A27C4"/>
    <w:rsid w:val="005A299E"/>
    <w:rsid w:val="005A2AD7"/>
    <w:rsid w:val="005A32F0"/>
    <w:rsid w:val="005A3CC6"/>
    <w:rsid w:val="005A44BB"/>
    <w:rsid w:val="005A48E2"/>
    <w:rsid w:val="005A499A"/>
    <w:rsid w:val="005A49C1"/>
    <w:rsid w:val="005A5037"/>
    <w:rsid w:val="005A574E"/>
    <w:rsid w:val="005A5AEB"/>
    <w:rsid w:val="005A5BFE"/>
    <w:rsid w:val="005A5D08"/>
    <w:rsid w:val="005A68E9"/>
    <w:rsid w:val="005A6908"/>
    <w:rsid w:val="005A6D86"/>
    <w:rsid w:val="005A6E39"/>
    <w:rsid w:val="005A7927"/>
    <w:rsid w:val="005A7EC9"/>
    <w:rsid w:val="005A7F1B"/>
    <w:rsid w:val="005B0153"/>
    <w:rsid w:val="005B05E2"/>
    <w:rsid w:val="005B066C"/>
    <w:rsid w:val="005B088A"/>
    <w:rsid w:val="005B0A5C"/>
    <w:rsid w:val="005B0AE2"/>
    <w:rsid w:val="005B0F6E"/>
    <w:rsid w:val="005B14FD"/>
    <w:rsid w:val="005B20B1"/>
    <w:rsid w:val="005B236A"/>
    <w:rsid w:val="005B25C5"/>
    <w:rsid w:val="005B27A0"/>
    <w:rsid w:val="005B2BC3"/>
    <w:rsid w:val="005B2C3C"/>
    <w:rsid w:val="005B2F97"/>
    <w:rsid w:val="005B31F6"/>
    <w:rsid w:val="005B3384"/>
    <w:rsid w:val="005B3F9F"/>
    <w:rsid w:val="005B3FF4"/>
    <w:rsid w:val="005B40FB"/>
    <w:rsid w:val="005B4469"/>
    <w:rsid w:val="005B4E55"/>
    <w:rsid w:val="005B5551"/>
    <w:rsid w:val="005B580D"/>
    <w:rsid w:val="005B58D2"/>
    <w:rsid w:val="005B5930"/>
    <w:rsid w:val="005B5D8E"/>
    <w:rsid w:val="005B6180"/>
    <w:rsid w:val="005B6585"/>
    <w:rsid w:val="005B66F8"/>
    <w:rsid w:val="005B6797"/>
    <w:rsid w:val="005B7127"/>
    <w:rsid w:val="005B719F"/>
    <w:rsid w:val="005B755E"/>
    <w:rsid w:val="005B7C13"/>
    <w:rsid w:val="005B7F96"/>
    <w:rsid w:val="005C02CA"/>
    <w:rsid w:val="005C14A2"/>
    <w:rsid w:val="005C1A37"/>
    <w:rsid w:val="005C1C79"/>
    <w:rsid w:val="005C2D6C"/>
    <w:rsid w:val="005C31F0"/>
    <w:rsid w:val="005C3263"/>
    <w:rsid w:val="005C36F4"/>
    <w:rsid w:val="005C38DE"/>
    <w:rsid w:val="005C39D5"/>
    <w:rsid w:val="005C3A72"/>
    <w:rsid w:val="005C3FE4"/>
    <w:rsid w:val="005C4F06"/>
    <w:rsid w:val="005C5099"/>
    <w:rsid w:val="005C53F3"/>
    <w:rsid w:val="005C5968"/>
    <w:rsid w:val="005C61A9"/>
    <w:rsid w:val="005C62AB"/>
    <w:rsid w:val="005C6760"/>
    <w:rsid w:val="005C6B17"/>
    <w:rsid w:val="005C6E86"/>
    <w:rsid w:val="005C6ECE"/>
    <w:rsid w:val="005C7114"/>
    <w:rsid w:val="005C72DC"/>
    <w:rsid w:val="005C74BA"/>
    <w:rsid w:val="005C75C5"/>
    <w:rsid w:val="005D0219"/>
    <w:rsid w:val="005D02C6"/>
    <w:rsid w:val="005D0392"/>
    <w:rsid w:val="005D08A6"/>
    <w:rsid w:val="005D09EF"/>
    <w:rsid w:val="005D1473"/>
    <w:rsid w:val="005D1517"/>
    <w:rsid w:val="005D1847"/>
    <w:rsid w:val="005D205B"/>
    <w:rsid w:val="005D25A5"/>
    <w:rsid w:val="005D2A08"/>
    <w:rsid w:val="005D2A59"/>
    <w:rsid w:val="005D2CE4"/>
    <w:rsid w:val="005D2D9A"/>
    <w:rsid w:val="005D2DD9"/>
    <w:rsid w:val="005D31E3"/>
    <w:rsid w:val="005D3598"/>
    <w:rsid w:val="005D3C18"/>
    <w:rsid w:val="005D3F9B"/>
    <w:rsid w:val="005D4415"/>
    <w:rsid w:val="005D49E8"/>
    <w:rsid w:val="005D5181"/>
    <w:rsid w:val="005D5B29"/>
    <w:rsid w:val="005D5D9B"/>
    <w:rsid w:val="005D60BC"/>
    <w:rsid w:val="005D6222"/>
    <w:rsid w:val="005D6373"/>
    <w:rsid w:val="005D694B"/>
    <w:rsid w:val="005D6B81"/>
    <w:rsid w:val="005D6FEB"/>
    <w:rsid w:val="005D72E9"/>
    <w:rsid w:val="005D786B"/>
    <w:rsid w:val="005D7F27"/>
    <w:rsid w:val="005E01F1"/>
    <w:rsid w:val="005E0886"/>
    <w:rsid w:val="005E0CFD"/>
    <w:rsid w:val="005E0E87"/>
    <w:rsid w:val="005E0F4D"/>
    <w:rsid w:val="005E0F73"/>
    <w:rsid w:val="005E13BF"/>
    <w:rsid w:val="005E1456"/>
    <w:rsid w:val="005E152F"/>
    <w:rsid w:val="005E19EA"/>
    <w:rsid w:val="005E1A0B"/>
    <w:rsid w:val="005E1B6E"/>
    <w:rsid w:val="005E1C32"/>
    <w:rsid w:val="005E1C60"/>
    <w:rsid w:val="005E1DDE"/>
    <w:rsid w:val="005E20E8"/>
    <w:rsid w:val="005E21BC"/>
    <w:rsid w:val="005E2203"/>
    <w:rsid w:val="005E24A3"/>
    <w:rsid w:val="005E290C"/>
    <w:rsid w:val="005E2B81"/>
    <w:rsid w:val="005E2DD8"/>
    <w:rsid w:val="005E2E7A"/>
    <w:rsid w:val="005E35FE"/>
    <w:rsid w:val="005E3790"/>
    <w:rsid w:val="005E37B5"/>
    <w:rsid w:val="005E3810"/>
    <w:rsid w:val="005E45A6"/>
    <w:rsid w:val="005E496D"/>
    <w:rsid w:val="005E4E95"/>
    <w:rsid w:val="005E5860"/>
    <w:rsid w:val="005E5ECC"/>
    <w:rsid w:val="005E5F20"/>
    <w:rsid w:val="005E6155"/>
    <w:rsid w:val="005E615A"/>
    <w:rsid w:val="005E62C1"/>
    <w:rsid w:val="005E630A"/>
    <w:rsid w:val="005E69A2"/>
    <w:rsid w:val="005E70F5"/>
    <w:rsid w:val="005E71CF"/>
    <w:rsid w:val="005E7858"/>
    <w:rsid w:val="005E7B5B"/>
    <w:rsid w:val="005F0137"/>
    <w:rsid w:val="005F0343"/>
    <w:rsid w:val="005F0368"/>
    <w:rsid w:val="005F062C"/>
    <w:rsid w:val="005F09AD"/>
    <w:rsid w:val="005F0D7B"/>
    <w:rsid w:val="005F138D"/>
    <w:rsid w:val="005F1902"/>
    <w:rsid w:val="005F1A15"/>
    <w:rsid w:val="005F1FB9"/>
    <w:rsid w:val="005F2343"/>
    <w:rsid w:val="005F236D"/>
    <w:rsid w:val="005F27BC"/>
    <w:rsid w:val="005F283B"/>
    <w:rsid w:val="005F2930"/>
    <w:rsid w:val="005F2B78"/>
    <w:rsid w:val="005F2F50"/>
    <w:rsid w:val="005F309D"/>
    <w:rsid w:val="005F3D5F"/>
    <w:rsid w:val="005F3F92"/>
    <w:rsid w:val="005F4202"/>
    <w:rsid w:val="005F4396"/>
    <w:rsid w:val="005F4470"/>
    <w:rsid w:val="005F4787"/>
    <w:rsid w:val="005F48B3"/>
    <w:rsid w:val="005F4AC3"/>
    <w:rsid w:val="005F5066"/>
    <w:rsid w:val="005F507A"/>
    <w:rsid w:val="005F553B"/>
    <w:rsid w:val="005F5AE5"/>
    <w:rsid w:val="005F5D40"/>
    <w:rsid w:val="005F5E23"/>
    <w:rsid w:val="005F5E2C"/>
    <w:rsid w:val="005F5E62"/>
    <w:rsid w:val="005F60EC"/>
    <w:rsid w:val="005F629D"/>
    <w:rsid w:val="005F6706"/>
    <w:rsid w:val="005F687D"/>
    <w:rsid w:val="005F6C6F"/>
    <w:rsid w:val="005F713C"/>
    <w:rsid w:val="005F75BB"/>
    <w:rsid w:val="005F7951"/>
    <w:rsid w:val="005F7D76"/>
    <w:rsid w:val="00600350"/>
    <w:rsid w:val="00600419"/>
    <w:rsid w:val="00600703"/>
    <w:rsid w:val="00600C43"/>
    <w:rsid w:val="00600DFA"/>
    <w:rsid w:val="00601301"/>
    <w:rsid w:val="006016BE"/>
    <w:rsid w:val="006018EB"/>
    <w:rsid w:val="00601A5F"/>
    <w:rsid w:val="00601ADE"/>
    <w:rsid w:val="00601B43"/>
    <w:rsid w:val="00602825"/>
    <w:rsid w:val="00602A04"/>
    <w:rsid w:val="00602C2C"/>
    <w:rsid w:val="00602EA4"/>
    <w:rsid w:val="00602EE2"/>
    <w:rsid w:val="00602F7B"/>
    <w:rsid w:val="00603383"/>
    <w:rsid w:val="0060377E"/>
    <w:rsid w:val="00603842"/>
    <w:rsid w:val="00603C4D"/>
    <w:rsid w:val="00604224"/>
    <w:rsid w:val="00604384"/>
    <w:rsid w:val="00604C84"/>
    <w:rsid w:val="006052CA"/>
    <w:rsid w:val="00605821"/>
    <w:rsid w:val="006059D3"/>
    <w:rsid w:val="00606233"/>
    <w:rsid w:val="0060640A"/>
    <w:rsid w:val="006067B2"/>
    <w:rsid w:val="0060691F"/>
    <w:rsid w:val="00606E96"/>
    <w:rsid w:val="006071D8"/>
    <w:rsid w:val="006072D8"/>
    <w:rsid w:val="00607643"/>
    <w:rsid w:val="006077F2"/>
    <w:rsid w:val="00607B58"/>
    <w:rsid w:val="00611455"/>
    <w:rsid w:val="006117A8"/>
    <w:rsid w:val="00612405"/>
    <w:rsid w:val="00612694"/>
    <w:rsid w:val="00612A28"/>
    <w:rsid w:val="00612F2A"/>
    <w:rsid w:val="00613202"/>
    <w:rsid w:val="006138BC"/>
    <w:rsid w:val="00613923"/>
    <w:rsid w:val="00615356"/>
    <w:rsid w:val="006154D2"/>
    <w:rsid w:val="00615A1E"/>
    <w:rsid w:val="00615DCC"/>
    <w:rsid w:val="006164F7"/>
    <w:rsid w:val="0061654C"/>
    <w:rsid w:val="00617184"/>
    <w:rsid w:val="006174D7"/>
    <w:rsid w:val="0062083A"/>
    <w:rsid w:val="006208F9"/>
    <w:rsid w:val="00620BE8"/>
    <w:rsid w:val="00620E4F"/>
    <w:rsid w:val="00620E93"/>
    <w:rsid w:val="00621075"/>
    <w:rsid w:val="00621AA8"/>
    <w:rsid w:val="00621CDA"/>
    <w:rsid w:val="00621CEE"/>
    <w:rsid w:val="00622273"/>
    <w:rsid w:val="00622628"/>
    <w:rsid w:val="00622BD0"/>
    <w:rsid w:val="00623022"/>
    <w:rsid w:val="00623394"/>
    <w:rsid w:val="00623448"/>
    <w:rsid w:val="006239DA"/>
    <w:rsid w:val="00624081"/>
    <w:rsid w:val="00624B6F"/>
    <w:rsid w:val="00624BB3"/>
    <w:rsid w:val="00624C3D"/>
    <w:rsid w:val="00625631"/>
    <w:rsid w:val="006261EC"/>
    <w:rsid w:val="006264FA"/>
    <w:rsid w:val="006266CD"/>
    <w:rsid w:val="00626E05"/>
    <w:rsid w:val="006272B9"/>
    <w:rsid w:val="00627452"/>
    <w:rsid w:val="00627456"/>
    <w:rsid w:val="00627870"/>
    <w:rsid w:val="00627894"/>
    <w:rsid w:val="00627A13"/>
    <w:rsid w:val="00627B33"/>
    <w:rsid w:val="00627EF6"/>
    <w:rsid w:val="00630413"/>
    <w:rsid w:val="0063043D"/>
    <w:rsid w:val="006304DC"/>
    <w:rsid w:val="00630747"/>
    <w:rsid w:val="00630885"/>
    <w:rsid w:val="0063088A"/>
    <w:rsid w:val="00630C52"/>
    <w:rsid w:val="0063142E"/>
    <w:rsid w:val="0063146E"/>
    <w:rsid w:val="006314A2"/>
    <w:rsid w:val="00631789"/>
    <w:rsid w:val="00632016"/>
    <w:rsid w:val="00632066"/>
    <w:rsid w:val="006322CA"/>
    <w:rsid w:val="00632502"/>
    <w:rsid w:val="0063298D"/>
    <w:rsid w:val="00633DBD"/>
    <w:rsid w:val="0063441C"/>
    <w:rsid w:val="006349D5"/>
    <w:rsid w:val="00634B0C"/>
    <w:rsid w:val="00634EE0"/>
    <w:rsid w:val="00634FAA"/>
    <w:rsid w:val="00635069"/>
    <w:rsid w:val="0063570D"/>
    <w:rsid w:val="00635B42"/>
    <w:rsid w:val="00635CAA"/>
    <w:rsid w:val="00635D0D"/>
    <w:rsid w:val="00635F97"/>
    <w:rsid w:val="0063675B"/>
    <w:rsid w:val="006369AF"/>
    <w:rsid w:val="00637298"/>
    <w:rsid w:val="0063762E"/>
    <w:rsid w:val="00637FD6"/>
    <w:rsid w:val="00640108"/>
    <w:rsid w:val="00640188"/>
    <w:rsid w:val="0064047E"/>
    <w:rsid w:val="0064048D"/>
    <w:rsid w:val="006406BA"/>
    <w:rsid w:val="006408FF"/>
    <w:rsid w:val="00640CB2"/>
    <w:rsid w:val="006414DE"/>
    <w:rsid w:val="0064171E"/>
    <w:rsid w:val="0064172F"/>
    <w:rsid w:val="00641730"/>
    <w:rsid w:val="0064185C"/>
    <w:rsid w:val="006419C7"/>
    <w:rsid w:val="00641E14"/>
    <w:rsid w:val="00641E27"/>
    <w:rsid w:val="00641E8E"/>
    <w:rsid w:val="00642340"/>
    <w:rsid w:val="00642563"/>
    <w:rsid w:val="0064269B"/>
    <w:rsid w:val="0064272A"/>
    <w:rsid w:val="00642DC8"/>
    <w:rsid w:val="00643680"/>
    <w:rsid w:val="00643968"/>
    <w:rsid w:val="00643CD7"/>
    <w:rsid w:val="00643E15"/>
    <w:rsid w:val="00644118"/>
    <w:rsid w:val="00644932"/>
    <w:rsid w:val="00644A6C"/>
    <w:rsid w:val="00644E05"/>
    <w:rsid w:val="00644EFB"/>
    <w:rsid w:val="00644FDD"/>
    <w:rsid w:val="00645101"/>
    <w:rsid w:val="006453A4"/>
    <w:rsid w:val="006454F6"/>
    <w:rsid w:val="00645908"/>
    <w:rsid w:val="00645AC9"/>
    <w:rsid w:val="006475F7"/>
    <w:rsid w:val="0064782D"/>
    <w:rsid w:val="00647D51"/>
    <w:rsid w:val="0065079A"/>
    <w:rsid w:val="0065083C"/>
    <w:rsid w:val="006509CD"/>
    <w:rsid w:val="00650B3F"/>
    <w:rsid w:val="00650F7B"/>
    <w:rsid w:val="00651ADB"/>
    <w:rsid w:val="00651D98"/>
    <w:rsid w:val="00651EC0"/>
    <w:rsid w:val="00652091"/>
    <w:rsid w:val="0065239B"/>
    <w:rsid w:val="006526ED"/>
    <w:rsid w:val="00652850"/>
    <w:rsid w:val="00652D83"/>
    <w:rsid w:val="00652FC7"/>
    <w:rsid w:val="00653B83"/>
    <w:rsid w:val="00653D74"/>
    <w:rsid w:val="00653FE4"/>
    <w:rsid w:val="006540A8"/>
    <w:rsid w:val="006547DA"/>
    <w:rsid w:val="00654C65"/>
    <w:rsid w:val="00654F4E"/>
    <w:rsid w:val="006552EB"/>
    <w:rsid w:val="00655C06"/>
    <w:rsid w:val="00655FE2"/>
    <w:rsid w:val="00656E17"/>
    <w:rsid w:val="006574DB"/>
    <w:rsid w:val="00657DA1"/>
    <w:rsid w:val="00660A69"/>
    <w:rsid w:val="00660B3E"/>
    <w:rsid w:val="00660B48"/>
    <w:rsid w:val="00661286"/>
    <w:rsid w:val="0066139E"/>
    <w:rsid w:val="006618CD"/>
    <w:rsid w:val="00661C34"/>
    <w:rsid w:val="00663137"/>
    <w:rsid w:val="00663348"/>
    <w:rsid w:val="00663426"/>
    <w:rsid w:val="00663586"/>
    <w:rsid w:val="00663696"/>
    <w:rsid w:val="00663A57"/>
    <w:rsid w:val="00663C3A"/>
    <w:rsid w:val="00663C9B"/>
    <w:rsid w:val="00663F9D"/>
    <w:rsid w:val="0066401C"/>
    <w:rsid w:val="006640E8"/>
    <w:rsid w:val="006641A2"/>
    <w:rsid w:val="006642D9"/>
    <w:rsid w:val="00664544"/>
    <w:rsid w:val="00664DC8"/>
    <w:rsid w:val="00664E9F"/>
    <w:rsid w:val="006653B8"/>
    <w:rsid w:val="006658F1"/>
    <w:rsid w:val="00665966"/>
    <w:rsid w:val="006660F9"/>
    <w:rsid w:val="00666135"/>
    <w:rsid w:val="006661DE"/>
    <w:rsid w:val="0066678A"/>
    <w:rsid w:val="00666B33"/>
    <w:rsid w:val="006674A5"/>
    <w:rsid w:val="006675CB"/>
    <w:rsid w:val="00667ACC"/>
    <w:rsid w:val="0067004A"/>
    <w:rsid w:val="00670190"/>
    <w:rsid w:val="00671727"/>
    <w:rsid w:val="006717A4"/>
    <w:rsid w:val="00671809"/>
    <w:rsid w:val="00671971"/>
    <w:rsid w:val="006719F8"/>
    <w:rsid w:val="00671F7B"/>
    <w:rsid w:val="00673287"/>
    <w:rsid w:val="00674181"/>
    <w:rsid w:val="00674832"/>
    <w:rsid w:val="00674C3C"/>
    <w:rsid w:val="006751F8"/>
    <w:rsid w:val="006752A6"/>
    <w:rsid w:val="00675B49"/>
    <w:rsid w:val="00675DED"/>
    <w:rsid w:val="00675E35"/>
    <w:rsid w:val="00676295"/>
    <w:rsid w:val="006765CF"/>
    <w:rsid w:val="006766E3"/>
    <w:rsid w:val="0067721E"/>
    <w:rsid w:val="0067743A"/>
    <w:rsid w:val="00677636"/>
    <w:rsid w:val="006779A9"/>
    <w:rsid w:val="00677BF8"/>
    <w:rsid w:val="00677E1C"/>
    <w:rsid w:val="006800C5"/>
    <w:rsid w:val="006807B5"/>
    <w:rsid w:val="00680954"/>
    <w:rsid w:val="00680D86"/>
    <w:rsid w:val="006810B9"/>
    <w:rsid w:val="00681103"/>
    <w:rsid w:val="00681383"/>
    <w:rsid w:val="00682604"/>
    <w:rsid w:val="006829BB"/>
    <w:rsid w:val="00682A14"/>
    <w:rsid w:val="00682E44"/>
    <w:rsid w:val="00683093"/>
    <w:rsid w:val="00683475"/>
    <w:rsid w:val="0068366E"/>
    <w:rsid w:val="0068389D"/>
    <w:rsid w:val="00683B69"/>
    <w:rsid w:val="00683F5F"/>
    <w:rsid w:val="0068403A"/>
    <w:rsid w:val="006852CC"/>
    <w:rsid w:val="00685436"/>
    <w:rsid w:val="00685590"/>
    <w:rsid w:val="006856C1"/>
    <w:rsid w:val="006856D5"/>
    <w:rsid w:val="00685C0E"/>
    <w:rsid w:val="00685DF1"/>
    <w:rsid w:val="00685EEF"/>
    <w:rsid w:val="00685FF7"/>
    <w:rsid w:val="006863A6"/>
    <w:rsid w:val="00686618"/>
    <w:rsid w:val="00686A20"/>
    <w:rsid w:val="00687315"/>
    <w:rsid w:val="006874A6"/>
    <w:rsid w:val="006874DB"/>
    <w:rsid w:val="00687913"/>
    <w:rsid w:val="0068799A"/>
    <w:rsid w:val="006901B8"/>
    <w:rsid w:val="006901BC"/>
    <w:rsid w:val="00690508"/>
    <w:rsid w:val="00690664"/>
    <w:rsid w:val="0069077F"/>
    <w:rsid w:val="00690B56"/>
    <w:rsid w:val="00690D11"/>
    <w:rsid w:val="00690E35"/>
    <w:rsid w:val="00690F62"/>
    <w:rsid w:val="00691449"/>
    <w:rsid w:val="00691516"/>
    <w:rsid w:val="0069184A"/>
    <w:rsid w:val="00691B97"/>
    <w:rsid w:val="00691E50"/>
    <w:rsid w:val="006923DD"/>
    <w:rsid w:val="0069247F"/>
    <w:rsid w:val="00692739"/>
    <w:rsid w:val="00692FA7"/>
    <w:rsid w:val="00693BE5"/>
    <w:rsid w:val="006947A3"/>
    <w:rsid w:val="00694AFD"/>
    <w:rsid w:val="00694EFB"/>
    <w:rsid w:val="006956FA"/>
    <w:rsid w:val="00696047"/>
    <w:rsid w:val="00696174"/>
    <w:rsid w:val="006961FF"/>
    <w:rsid w:val="00696365"/>
    <w:rsid w:val="00696514"/>
    <w:rsid w:val="006966A7"/>
    <w:rsid w:val="006968D4"/>
    <w:rsid w:val="006969F7"/>
    <w:rsid w:val="00696B31"/>
    <w:rsid w:val="00696F98"/>
    <w:rsid w:val="0069728B"/>
    <w:rsid w:val="0069730C"/>
    <w:rsid w:val="0069769C"/>
    <w:rsid w:val="00697AAC"/>
    <w:rsid w:val="00697B10"/>
    <w:rsid w:val="00697D6D"/>
    <w:rsid w:val="00697EDF"/>
    <w:rsid w:val="006A00F9"/>
    <w:rsid w:val="006A03A7"/>
    <w:rsid w:val="006A07B9"/>
    <w:rsid w:val="006A0C22"/>
    <w:rsid w:val="006A0EFD"/>
    <w:rsid w:val="006A0FC7"/>
    <w:rsid w:val="006A1085"/>
    <w:rsid w:val="006A1E6F"/>
    <w:rsid w:val="006A1E89"/>
    <w:rsid w:val="006A205F"/>
    <w:rsid w:val="006A2134"/>
    <w:rsid w:val="006A250D"/>
    <w:rsid w:val="006A2A0D"/>
    <w:rsid w:val="006A2ACA"/>
    <w:rsid w:val="006A2BD2"/>
    <w:rsid w:val="006A2C46"/>
    <w:rsid w:val="006A2D79"/>
    <w:rsid w:val="006A3005"/>
    <w:rsid w:val="006A32A6"/>
    <w:rsid w:val="006A37D3"/>
    <w:rsid w:val="006A4618"/>
    <w:rsid w:val="006A54C8"/>
    <w:rsid w:val="006A55B3"/>
    <w:rsid w:val="006A5A00"/>
    <w:rsid w:val="006A68FC"/>
    <w:rsid w:val="006A6A77"/>
    <w:rsid w:val="006A6C24"/>
    <w:rsid w:val="006A70BF"/>
    <w:rsid w:val="006A718F"/>
    <w:rsid w:val="006A794C"/>
    <w:rsid w:val="006A7A0B"/>
    <w:rsid w:val="006A7B47"/>
    <w:rsid w:val="006B018F"/>
    <w:rsid w:val="006B0609"/>
    <w:rsid w:val="006B07F5"/>
    <w:rsid w:val="006B0D2D"/>
    <w:rsid w:val="006B100A"/>
    <w:rsid w:val="006B123D"/>
    <w:rsid w:val="006B168C"/>
    <w:rsid w:val="006B1958"/>
    <w:rsid w:val="006B1B22"/>
    <w:rsid w:val="006B2486"/>
    <w:rsid w:val="006B24C0"/>
    <w:rsid w:val="006B2ADF"/>
    <w:rsid w:val="006B3529"/>
    <w:rsid w:val="006B3551"/>
    <w:rsid w:val="006B379A"/>
    <w:rsid w:val="006B3D09"/>
    <w:rsid w:val="006B3DCD"/>
    <w:rsid w:val="006B3DF7"/>
    <w:rsid w:val="006B3F6E"/>
    <w:rsid w:val="006B40AF"/>
    <w:rsid w:val="006B4126"/>
    <w:rsid w:val="006B4B32"/>
    <w:rsid w:val="006B5726"/>
    <w:rsid w:val="006B57C6"/>
    <w:rsid w:val="006B5BDD"/>
    <w:rsid w:val="006B5C1B"/>
    <w:rsid w:val="006B60DE"/>
    <w:rsid w:val="006B61AB"/>
    <w:rsid w:val="006B66D7"/>
    <w:rsid w:val="006B6AA3"/>
    <w:rsid w:val="006B6D9F"/>
    <w:rsid w:val="006B7658"/>
    <w:rsid w:val="006B79A9"/>
    <w:rsid w:val="006B7A26"/>
    <w:rsid w:val="006B7BDB"/>
    <w:rsid w:val="006C015F"/>
    <w:rsid w:val="006C0270"/>
    <w:rsid w:val="006C0514"/>
    <w:rsid w:val="006C07E7"/>
    <w:rsid w:val="006C0A96"/>
    <w:rsid w:val="006C0C81"/>
    <w:rsid w:val="006C1060"/>
    <w:rsid w:val="006C15E2"/>
    <w:rsid w:val="006C1705"/>
    <w:rsid w:val="006C1A91"/>
    <w:rsid w:val="006C1EAF"/>
    <w:rsid w:val="006C24E1"/>
    <w:rsid w:val="006C2882"/>
    <w:rsid w:val="006C295B"/>
    <w:rsid w:val="006C3593"/>
    <w:rsid w:val="006C3836"/>
    <w:rsid w:val="006C3901"/>
    <w:rsid w:val="006C3B22"/>
    <w:rsid w:val="006C3D20"/>
    <w:rsid w:val="006C3EF7"/>
    <w:rsid w:val="006C423E"/>
    <w:rsid w:val="006C490C"/>
    <w:rsid w:val="006C4977"/>
    <w:rsid w:val="006C4B6A"/>
    <w:rsid w:val="006C4D04"/>
    <w:rsid w:val="006C4E2D"/>
    <w:rsid w:val="006C4EDB"/>
    <w:rsid w:val="006C5003"/>
    <w:rsid w:val="006C5021"/>
    <w:rsid w:val="006C5415"/>
    <w:rsid w:val="006C546B"/>
    <w:rsid w:val="006C583C"/>
    <w:rsid w:val="006C5AB4"/>
    <w:rsid w:val="006C627A"/>
    <w:rsid w:val="006C62EE"/>
    <w:rsid w:val="006C64F3"/>
    <w:rsid w:val="006C65ED"/>
    <w:rsid w:val="006C6E0B"/>
    <w:rsid w:val="006C6E6A"/>
    <w:rsid w:val="006C7490"/>
    <w:rsid w:val="006C772F"/>
    <w:rsid w:val="006C7A20"/>
    <w:rsid w:val="006C7B12"/>
    <w:rsid w:val="006C7B80"/>
    <w:rsid w:val="006C7C1E"/>
    <w:rsid w:val="006C7E0F"/>
    <w:rsid w:val="006C7EF7"/>
    <w:rsid w:val="006D059D"/>
    <w:rsid w:val="006D0AD4"/>
    <w:rsid w:val="006D0AFE"/>
    <w:rsid w:val="006D0FB6"/>
    <w:rsid w:val="006D111F"/>
    <w:rsid w:val="006D14F1"/>
    <w:rsid w:val="006D18FD"/>
    <w:rsid w:val="006D19CD"/>
    <w:rsid w:val="006D2138"/>
    <w:rsid w:val="006D2A7B"/>
    <w:rsid w:val="006D2A87"/>
    <w:rsid w:val="006D2C82"/>
    <w:rsid w:val="006D306C"/>
    <w:rsid w:val="006D32B0"/>
    <w:rsid w:val="006D3987"/>
    <w:rsid w:val="006D39C6"/>
    <w:rsid w:val="006D3CD8"/>
    <w:rsid w:val="006D3D0D"/>
    <w:rsid w:val="006D3FA0"/>
    <w:rsid w:val="006D4082"/>
    <w:rsid w:val="006D4189"/>
    <w:rsid w:val="006D4228"/>
    <w:rsid w:val="006D488D"/>
    <w:rsid w:val="006D4899"/>
    <w:rsid w:val="006D5328"/>
    <w:rsid w:val="006D561C"/>
    <w:rsid w:val="006D58D3"/>
    <w:rsid w:val="006D62C2"/>
    <w:rsid w:val="006D6D9B"/>
    <w:rsid w:val="006D70A4"/>
    <w:rsid w:val="006D7133"/>
    <w:rsid w:val="006D76CB"/>
    <w:rsid w:val="006D77CE"/>
    <w:rsid w:val="006D7C54"/>
    <w:rsid w:val="006D7C89"/>
    <w:rsid w:val="006E0144"/>
    <w:rsid w:val="006E1147"/>
    <w:rsid w:val="006E1189"/>
    <w:rsid w:val="006E13B0"/>
    <w:rsid w:val="006E14C8"/>
    <w:rsid w:val="006E1731"/>
    <w:rsid w:val="006E186F"/>
    <w:rsid w:val="006E1C40"/>
    <w:rsid w:val="006E1E55"/>
    <w:rsid w:val="006E1E99"/>
    <w:rsid w:val="006E22BB"/>
    <w:rsid w:val="006E2698"/>
    <w:rsid w:val="006E2699"/>
    <w:rsid w:val="006E289B"/>
    <w:rsid w:val="006E30F3"/>
    <w:rsid w:val="006E348E"/>
    <w:rsid w:val="006E351A"/>
    <w:rsid w:val="006E3BF3"/>
    <w:rsid w:val="006E4A1A"/>
    <w:rsid w:val="006E5A45"/>
    <w:rsid w:val="006E5A7E"/>
    <w:rsid w:val="006E5C98"/>
    <w:rsid w:val="006E5FB9"/>
    <w:rsid w:val="006E6069"/>
    <w:rsid w:val="006E63D0"/>
    <w:rsid w:val="006E672D"/>
    <w:rsid w:val="006E6786"/>
    <w:rsid w:val="006E681C"/>
    <w:rsid w:val="006E6AC7"/>
    <w:rsid w:val="006E6BCF"/>
    <w:rsid w:val="006E6EFB"/>
    <w:rsid w:val="006E7789"/>
    <w:rsid w:val="006E792D"/>
    <w:rsid w:val="006E7A60"/>
    <w:rsid w:val="006E7B8C"/>
    <w:rsid w:val="006E7BE8"/>
    <w:rsid w:val="006F082E"/>
    <w:rsid w:val="006F0882"/>
    <w:rsid w:val="006F0C01"/>
    <w:rsid w:val="006F1100"/>
    <w:rsid w:val="006F161E"/>
    <w:rsid w:val="006F26A5"/>
    <w:rsid w:val="006F2730"/>
    <w:rsid w:val="006F2926"/>
    <w:rsid w:val="006F2F42"/>
    <w:rsid w:val="006F3238"/>
    <w:rsid w:val="006F3613"/>
    <w:rsid w:val="006F3AAC"/>
    <w:rsid w:val="006F3B39"/>
    <w:rsid w:val="006F46E9"/>
    <w:rsid w:val="006F4A78"/>
    <w:rsid w:val="006F4D21"/>
    <w:rsid w:val="006F51E6"/>
    <w:rsid w:val="006F52CD"/>
    <w:rsid w:val="006F55CA"/>
    <w:rsid w:val="006F5BCC"/>
    <w:rsid w:val="006F5E73"/>
    <w:rsid w:val="006F60F0"/>
    <w:rsid w:val="006F62C4"/>
    <w:rsid w:val="006F67C5"/>
    <w:rsid w:val="006F69F9"/>
    <w:rsid w:val="006F6B6F"/>
    <w:rsid w:val="006F6F0C"/>
    <w:rsid w:val="006F710E"/>
    <w:rsid w:val="006F7322"/>
    <w:rsid w:val="006F7443"/>
    <w:rsid w:val="006F75BF"/>
    <w:rsid w:val="006F7BEF"/>
    <w:rsid w:val="00700145"/>
    <w:rsid w:val="00700AC6"/>
    <w:rsid w:val="00700B56"/>
    <w:rsid w:val="00702606"/>
    <w:rsid w:val="007028FC"/>
    <w:rsid w:val="0070291F"/>
    <w:rsid w:val="00702B79"/>
    <w:rsid w:val="00702DC0"/>
    <w:rsid w:val="00702E78"/>
    <w:rsid w:val="00702EBA"/>
    <w:rsid w:val="00703881"/>
    <w:rsid w:val="007040D3"/>
    <w:rsid w:val="0070551F"/>
    <w:rsid w:val="0070571E"/>
    <w:rsid w:val="0070590C"/>
    <w:rsid w:val="00706445"/>
    <w:rsid w:val="007067FC"/>
    <w:rsid w:val="00706A32"/>
    <w:rsid w:val="00706A88"/>
    <w:rsid w:val="0070705A"/>
    <w:rsid w:val="007077DA"/>
    <w:rsid w:val="007101EB"/>
    <w:rsid w:val="007106AE"/>
    <w:rsid w:val="0071072C"/>
    <w:rsid w:val="00710811"/>
    <w:rsid w:val="00710BA3"/>
    <w:rsid w:val="00710C62"/>
    <w:rsid w:val="007111FC"/>
    <w:rsid w:val="00711993"/>
    <w:rsid w:val="00711B35"/>
    <w:rsid w:val="00711C99"/>
    <w:rsid w:val="00711EE1"/>
    <w:rsid w:val="00712B0F"/>
    <w:rsid w:val="007132BA"/>
    <w:rsid w:val="00714821"/>
    <w:rsid w:val="007149EE"/>
    <w:rsid w:val="00714B69"/>
    <w:rsid w:val="00714BE6"/>
    <w:rsid w:val="00714C1D"/>
    <w:rsid w:val="00714DF2"/>
    <w:rsid w:val="00714F04"/>
    <w:rsid w:val="00714F3F"/>
    <w:rsid w:val="00714FFF"/>
    <w:rsid w:val="007153A1"/>
    <w:rsid w:val="0071558B"/>
    <w:rsid w:val="00715E11"/>
    <w:rsid w:val="00715E46"/>
    <w:rsid w:val="0071622B"/>
    <w:rsid w:val="007164DF"/>
    <w:rsid w:val="007166EB"/>
    <w:rsid w:val="00716C1F"/>
    <w:rsid w:val="00717BEC"/>
    <w:rsid w:val="0072048D"/>
    <w:rsid w:val="007209A4"/>
    <w:rsid w:val="00720A41"/>
    <w:rsid w:val="00720AB2"/>
    <w:rsid w:val="00720B61"/>
    <w:rsid w:val="00721112"/>
    <w:rsid w:val="00721121"/>
    <w:rsid w:val="00721ADB"/>
    <w:rsid w:val="00721C40"/>
    <w:rsid w:val="00721E8B"/>
    <w:rsid w:val="00722170"/>
    <w:rsid w:val="00722541"/>
    <w:rsid w:val="00722651"/>
    <w:rsid w:val="00722F80"/>
    <w:rsid w:val="007230B3"/>
    <w:rsid w:val="00723305"/>
    <w:rsid w:val="00723356"/>
    <w:rsid w:val="007234EF"/>
    <w:rsid w:val="007235CB"/>
    <w:rsid w:val="00723821"/>
    <w:rsid w:val="00723F6C"/>
    <w:rsid w:val="00724187"/>
    <w:rsid w:val="007241B1"/>
    <w:rsid w:val="0072484E"/>
    <w:rsid w:val="00724903"/>
    <w:rsid w:val="00724CDC"/>
    <w:rsid w:val="00724E82"/>
    <w:rsid w:val="00725471"/>
    <w:rsid w:val="0072553A"/>
    <w:rsid w:val="00725D45"/>
    <w:rsid w:val="00725E69"/>
    <w:rsid w:val="00726041"/>
    <w:rsid w:val="0072650F"/>
    <w:rsid w:val="00726E97"/>
    <w:rsid w:val="007271D8"/>
    <w:rsid w:val="00727304"/>
    <w:rsid w:val="00727440"/>
    <w:rsid w:val="007275C9"/>
    <w:rsid w:val="0072763E"/>
    <w:rsid w:val="00727650"/>
    <w:rsid w:val="00727E9F"/>
    <w:rsid w:val="00727F14"/>
    <w:rsid w:val="007301C2"/>
    <w:rsid w:val="00730804"/>
    <w:rsid w:val="00730B91"/>
    <w:rsid w:val="00730D56"/>
    <w:rsid w:val="00730E17"/>
    <w:rsid w:val="007311B8"/>
    <w:rsid w:val="00731241"/>
    <w:rsid w:val="007315B7"/>
    <w:rsid w:val="007315BC"/>
    <w:rsid w:val="00731ABF"/>
    <w:rsid w:val="00731D5A"/>
    <w:rsid w:val="00732284"/>
    <w:rsid w:val="0073251A"/>
    <w:rsid w:val="007326AC"/>
    <w:rsid w:val="00732797"/>
    <w:rsid w:val="00732C26"/>
    <w:rsid w:val="00732D31"/>
    <w:rsid w:val="00732D92"/>
    <w:rsid w:val="0073305C"/>
    <w:rsid w:val="007332DB"/>
    <w:rsid w:val="00733DBA"/>
    <w:rsid w:val="00733F9D"/>
    <w:rsid w:val="0073419F"/>
    <w:rsid w:val="00734251"/>
    <w:rsid w:val="00734257"/>
    <w:rsid w:val="0073460C"/>
    <w:rsid w:val="007346EE"/>
    <w:rsid w:val="00734995"/>
    <w:rsid w:val="00734B1E"/>
    <w:rsid w:val="007353B6"/>
    <w:rsid w:val="0073549A"/>
    <w:rsid w:val="00735536"/>
    <w:rsid w:val="00735B54"/>
    <w:rsid w:val="007365E7"/>
    <w:rsid w:val="007368E1"/>
    <w:rsid w:val="00736966"/>
    <w:rsid w:val="00737295"/>
    <w:rsid w:val="0073732C"/>
    <w:rsid w:val="007375AC"/>
    <w:rsid w:val="0073760B"/>
    <w:rsid w:val="007376E0"/>
    <w:rsid w:val="00737776"/>
    <w:rsid w:val="00737A3B"/>
    <w:rsid w:val="007402BD"/>
    <w:rsid w:val="00740920"/>
    <w:rsid w:val="00740D81"/>
    <w:rsid w:val="00742565"/>
    <w:rsid w:val="00742824"/>
    <w:rsid w:val="007433DA"/>
    <w:rsid w:val="00743593"/>
    <w:rsid w:val="0074462D"/>
    <w:rsid w:val="00744891"/>
    <w:rsid w:val="00744E81"/>
    <w:rsid w:val="00745220"/>
    <w:rsid w:val="0074589D"/>
    <w:rsid w:val="007458E7"/>
    <w:rsid w:val="00745F75"/>
    <w:rsid w:val="00745F7A"/>
    <w:rsid w:val="007464AE"/>
    <w:rsid w:val="007464FB"/>
    <w:rsid w:val="00746D73"/>
    <w:rsid w:val="00747326"/>
    <w:rsid w:val="00747370"/>
    <w:rsid w:val="00747A3B"/>
    <w:rsid w:val="00747BC9"/>
    <w:rsid w:val="00747DE2"/>
    <w:rsid w:val="00747E2D"/>
    <w:rsid w:val="00750E95"/>
    <w:rsid w:val="00750F38"/>
    <w:rsid w:val="00751529"/>
    <w:rsid w:val="00751576"/>
    <w:rsid w:val="00751947"/>
    <w:rsid w:val="00751ABF"/>
    <w:rsid w:val="007520FC"/>
    <w:rsid w:val="007524C1"/>
    <w:rsid w:val="0075259F"/>
    <w:rsid w:val="00752627"/>
    <w:rsid w:val="0075279C"/>
    <w:rsid w:val="00752CBE"/>
    <w:rsid w:val="00752E1F"/>
    <w:rsid w:val="00753022"/>
    <w:rsid w:val="007531B1"/>
    <w:rsid w:val="007536F9"/>
    <w:rsid w:val="00753730"/>
    <w:rsid w:val="00753A63"/>
    <w:rsid w:val="00753E3D"/>
    <w:rsid w:val="00754021"/>
    <w:rsid w:val="007541D4"/>
    <w:rsid w:val="00754323"/>
    <w:rsid w:val="00754421"/>
    <w:rsid w:val="00754454"/>
    <w:rsid w:val="00754B44"/>
    <w:rsid w:val="00754BF4"/>
    <w:rsid w:val="0075505E"/>
    <w:rsid w:val="007553DF"/>
    <w:rsid w:val="0075601C"/>
    <w:rsid w:val="00756194"/>
    <w:rsid w:val="00756236"/>
    <w:rsid w:val="00756594"/>
    <w:rsid w:val="0075662A"/>
    <w:rsid w:val="0075680E"/>
    <w:rsid w:val="00756AB0"/>
    <w:rsid w:val="00757519"/>
    <w:rsid w:val="00757951"/>
    <w:rsid w:val="00757B72"/>
    <w:rsid w:val="00757B81"/>
    <w:rsid w:val="00757E8D"/>
    <w:rsid w:val="00757FE5"/>
    <w:rsid w:val="0076009C"/>
    <w:rsid w:val="0076021A"/>
    <w:rsid w:val="007603C8"/>
    <w:rsid w:val="007604AA"/>
    <w:rsid w:val="007608DD"/>
    <w:rsid w:val="00760CFD"/>
    <w:rsid w:val="007610C2"/>
    <w:rsid w:val="0076173B"/>
    <w:rsid w:val="007619F5"/>
    <w:rsid w:val="00761E86"/>
    <w:rsid w:val="00761ED7"/>
    <w:rsid w:val="00761FC0"/>
    <w:rsid w:val="007623BF"/>
    <w:rsid w:val="00762757"/>
    <w:rsid w:val="00762C51"/>
    <w:rsid w:val="00762F68"/>
    <w:rsid w:val="00763079"/>
    <w:rsid w:val="00763119"/>
    <w:rsid w:val="0076335B"/>
    <w:rsid w:val="00763461"/>
    <w:rsid w:val="00763A1A"/>
    <w:rsid w:val="00764103"/>
    <w:rsid w:val="00764231"/>
    <w:rsid w:val="00764779"/>
    <w:rsid w:val="007647AA"/>
    <w:rsid w:val="00764819"/>
    <w:rsid w:val="00764A7A"/>
    <w:rsid w:val="00764BFC"/>
    <w:rsid w:val="00764EEA"/>
    <w:rsid w:val="0076502C"/>
    <w:rsid w:val="007654ED"/>
    <w:rsid w:val="00765C0E"/>
    <w:rsid w:val="00765C5E"/>
    <w:rsid w:val="00765C80"/>
    <w:rsid w:val="00765F13"/>
    <w:rsid w:val="007663F6"/>
    <w:rsid w:val="0076651E"/>
    <w:rsid w:val="00766D5D"/>
    <w:rsid w:val="0077077E"/>
    <w:rsid w:val="00770A3D"/>
    <w:rsid w:val="00770AA3"/>
    <w:rsid w:val="00770F35"/>
    <w:rsid w:val="00771050"/>
    <w:rsid w:val="00771073"/>
    <w:rsid w:val="00771111"/>
    <w:rsid w:val="00771D16"/>
    <w:rsid w:val="00771E72"/>
    <w:rsid w:val="00771EC0"/>
    <w:rsid w:val="00772090"/>
    <w:rsid w:val="0077248E"/>
    <w:rsid w:val="00772693"/>
    <w:rsid w:val="00772894"/>
    <w:rsid w:val="00772A7C"/>
    <w:rsid w:val="00772EC9"/>
    <w:rsid w:val="00773410"/>
    <w:rsid w:val="00773755"/>
    <w:rsid w:val="007742CF"/>
    <w:rsid w:val="0077436E"/>
    <w:rsid w:val="007743D7"/>
    <w:rsid w:val="00774D7F"/>
    <w:rsid w:val="00774E29"/>
    <w:rsid w:val="00774FA7"/>
    <w:rsid w:val="00775274"/>
    <w:rsid w:val="007753F9"/>
    <w:rsid w:val="00775801"/>
    <w:rsid w:val="00775B48"/>
    <w:rsid w:val="00776088"/>
    <w:rsid w:val="007760FE"/>
    <w:rsid w:val="0077637F"/>
    <w:rsid w:val="007767CF"/>
    <w:rsid w:val="00776E49"/>
    <w:rsid w:val="00776E9A"/>
    <w:rsid w:val="00777376"/>
    <w:rsid w:val="0077761B"/>
    <w:rsid w:val="007779CF"/>
    <w:rsid w:val="007803DA"/>
    <w:rsid w:val="00780908"/>
    <w:rsid w:val="007809C1"/>
    <w:rsid w:val="007811E2"/>
    <w:rsid w:val="00781518"/>
    <w:rsid w:val="00781837"/>
    <w:rsid w:val="0078197E"/>
    <w:rsid w:val="00781AC1"/>
    <w:rsid w:val="00781F18"/>
    <w:rsid w:val="0078271F"/>
    <w:rsid w:val="007827DE"/>
    <w:rsid w:val="00782CB4"/>
    <w:rsid w:val="00783B27"/>
    <w:rsid w:val="00783F45"/>
    <w:rsid w:val="007841A1"/>
    <w:rsid w:val="0078461D"/>
    <w:rsid w:val="007846EE"/>
    <w:rsid w:val="007849B5"/>
    <w:rsid w:val="0078579B"/>
    <w:rsid w:val="007857F1"/>
    <w:rsid w:val="00785AD0"/>
    <w:rsid w:val="00786416"/>
    <w:rsid w:val="00786839"/>
    <w:rsid w:val="00786CB2"/>
    <w:rsid w:val="00786D7B"/>
    <w:rsid w:val="00786FE7"/>
    <w:rsid w:val="007874A8"/>
    <w:rsid w:val="00787DF3"/>
    <w:rsid w:val="00787E5D"/>
    <w:rsid w:val="00787EB7"/>
    <w:rsid w:val="00790019"/>
    <w:rsid w:val="0079004A"/>
    <w:rsid w:val="00790091"/>
    <w:rsid w:val="0079022A"/>
    <w:rsid w:val="0079029C"/>
    <w:rsid w:val="007906F9"/>
    <w:rsid w:val="00790748"/>
    <w:rsid w:val="00790B91"/>
    <w:rsid w:val="00790CFE"/>
    <w:rsid w:val="00790D61"/>
    <w:rsid w:val="0079141D"/>
    <w:rsid w:val="007915C6"/>
    <w:rsid w:val="00791870"/>
    <w:rsid w:val="007918C6"/>
    <w:rsid w:val="00791A1F"/>
    <w:rsid w:val="00791DA5"/>
    <w:rsid w:val="00791F82"/>
    <w:rsid w:val="007923C7"/>
    <w:rsid w:val="0079247B"/>
    <w:rsid w:val="007924C2"/>
    <w:rsid w:val="007929AC"/>
    <w:rsid w:val="00792AD0"/>
    <w:rsid w:val="00792B98"/>
    <w:rsid w:val="00792F44"/>
    <w:rsid w:val="00793393"/>
    <w:rsid w:val="007933DF"/>
    <w:rsid w:val="0079389E"/>
    <w:rsid w:val="00793985"/>
    <w:rsid w:val="00793A67"/>
    <w:rsid w:val="00793E05"/>
    <w:rsid w:val="007945D2"/>
    <w:rsid w:val="00794B18"/>
    <w:rsid w:val="00794EE6"/>
    <w:rsid w:val="0079533B"/>
    <w:rsid w:val="00795B4B"/>
    <w:rsid w:val="00796246"/>
    <w:rsid w:val="0079667D"/>
    <w:rsid w:val="00796F62"/>
    <w:rsid w:val="007971A0"/>
    <w:rsid w:val="007973E7"/>
    <w:rsid w:val="007976D9"/>
    <w:rsid w:val="00797786"/>
    <w:rsid w:val="00797A1C"/>
    <w:rsid w:val="00797A92"/>
    <w:rsid w:val="00797D7F"/>
    <w:rsid w:val="007A001F"/>
    <w:rsid w:val="007A0040"/>
    <w:rsid w:val="007A0118"/>
    <w:rsid w:val="007A031F"/>
    <w:rsid w:val="007A03C0"/>
    <w:rsid w:val="007A06AB"/>
    <w:rsid w:val="007A077A"/>
    <w:rsid w:val="007A083D"/>
    <w:rsid w:val="007A0B48"/>
    <w:rsid w:val="007A0B56"/>
    <w:rsid w:val="007A116A"/>
    <w:rsid w:val="007A13CE"/>
    <w:rsid w:val="007A16E6"/>
    <w:rsid w:val="007A1D50"/>
    <w:rsid w:val="007A1FC3"/>
    <w:rsid w:val="007A1FEC"/>
    <w:rsid w:val="007A273C"/>
    <w:rsid w:val="007A28F2"/>
    <w:rsid w:val="007A2A17"/>
    <w:rsid w:val="007A3082"/>
    <w:rsid w:val="007A3ADE"/>
    <w:rsid w:val="007A43C0"/>
    <w:rsid w:val="007A4FD9"/>
    <w:rsid w:val="007A62BB"/>
    <w:rsid w:val="007A6B8D"/>
    <w:rsid w:val="007A71A4"/>
    <w:rsid w:val="007A734F"/>
    <w:rsid w:val="007A7501"/>
    <w:rsid w:val="007A7538"/>
    <w:rsid w:val="007A7ACE"/>
    <w:rsid w:val="007A7C0E"/>
    <w:rsid w:val="007B0061"/>
    <w:rsid w:val="007B0411"/>
    <w:rsid w:val="007B088F"/>
    <w:rsid w:val="007B1116"/>
    <w:rsid w:val="007B1475"/>
    <w:rsid w:val="007B171B"/>
    <w:rsid w:val="007B1A09"/>
    <w:rsid w:val="007B1BB6"/>
    <w:rsid w:val="007B1F11"/>
    <w:rsid w:val="007B23EC"/>
    <w:rsid w:val="007B2673"/>
    <w:rsid w:val="007B27B2"/>
    <w:rsid w:val="007B2867"/>
    <w:rsid w:val="007B292F"/>
    <w:rsid w:val="007B2DC1"/>
    <w:rsid w:val="007B2E36"/>
    <w:rsid w:val="007B30E4"/>
    <w:rsid w:val="007B34DD"/>
    <w:rsid w:val="007B38C5"/>
    <w:rsid w:val="007B4219"/>
    <w:rsid w:val="007B4278"/>
    <w:rsid w:val="007B4526"/>
    <w:rsid w:val="007B47CF"/>
    <w:rsid w:val="007B4CAB"/>
    <w:rsid w:val="007B4FAD"/>
    <w:rsid w:val="007B5189"/>
    <w:rsid w:val="007B562B"/>
    <w:rsid w:val="007B571D"/>
    <w:rsid w:val="007B5FBD"/>
    <w:rsid w:val="007B615E"/>
    <w:rsid w:val="007B6E7E"/>
    <w:rsid w:val="007B703C"/>
    <w:rsid w:val="007B7297"/>
    <w:rsid w:val="007B7AA6"/>
    <w:rsid w:val="007B7B48"/>
    <w:rsid w:val="007C0310"/>
    <w:rsid w:val="007C038B"/>
    <w:rsid w:val="007C0F1F"/>
    <w:rsid w:val="007C102B"/>
    <w:rsid w:val="007C10F9"/>
    <w:rsid w:val="007C192A"/>
    <w:rsid w:val="007C1957"/>
    <w:rsid w:val="007C1FFF"/>
    <w:rsid w:val="007C20F9"/>
    <w:rsid w:val="007C2548"/>
    <w:rsid w:val="007C2CE6"/>
    <w:rsid w:val="007C2EA3"/>
    <w:rsid w:val="007C2EE4"/>
    <w:rsid w:val="007C3654"/>
    <w:rsid w:val="007C373A"/>
    <w:rsid w:val="007C3A6B"/>
    <w:rsid w:val="007C3D66"/>
    <w:rsid w:val="007C3ED7"/>
    <w:rsid w:val="007C46A5"/>
    <w:rsid w:val="007C4D84"/>
    <w:rsid w:val="007C4F6B"/>
    <w:rsid w:val="007C5113"/>
    <w:rsid w:val="007C51EE"/>
    <w:rsid w:val="007C5C4D"/>
    <w:rsid w:val="007C6245"/>
    <w:rsid w:val="007C6682"/>
    <w:rsid w:val="007C6930"/>
    <w:rsid w:val="007C6A4B"/>
    <w:rsid w:val="007C6AE0"/>
    <w:rsid w:val="007C6B96"/>
    <w:rsid w:val="007C6FA4"/>
    <w:rsid w:val="007C70AB"/>
    <w:rsid w:val="007C75D8"/>
    <w:rsid w:val="007C7640"/>
    <w:rsid w:val="007C7E43"/>
    <w:rsid w:val="007D09BD"/>
    <w:rsid w:val="007D0B5D"/>
    <w:rsid w:val="007D13D3"/>
    <w:rsid w:val="007D1868"/>
    <w:rsid w:val="007D1DE4"/>
    <w:rsid w:val="007D21CA"/>
    <w:rsid w:val="007D23AD"/>
    <w:rsid w:val="007D260A"/>
    <w:rsid w:val="007D26E5"/>
    <w:rsid w:val="007D2E8A"/>
    <w:rsid w:val="007D2FFF"/>
    <w:rsid w:val="007D3129"/>
    <w:rsid w:val="007D3333"/>
    <w:rsid w:val="007D362B"/>
    <w:rsid w:val="007D3F5F"/>
    <w:rsid w:val="007D4E09"/>
    <w:rsid w:val="007D56B8"/>
    <w:rsid w:val="007D575C"/>
    <w:rsid w:val="007D5CDB"/>
    <w:rsid w:val="007D5FF6"/>
    <w:rsid w:val="007D646B"/>
    <w:rsid w:val="007D6841"/>
    <w:rsid w:val="007D693F"/>
    <w:rsid w:val="007D6D34"/>
    <w:rsid w:val="007D7F93"/>
    <w:rsid w:val="007E02E0"/>
    <w:rsid w:val="007E05DA"/>
    <w:rsid w:val="007E0FFF"/>
    <w:rsid w:val="007E106A"/>
    <w:rsid w:val="007E13E4"/>
    <w:rsid w:val="007E1439"/>
    <w:rsid w:val="007E2288"/>
    <w:rsid w:val="007E2460"/>
    <w:rsid w:val="007E2596"/>
    <w:rsid w:val="007E289B"/>
    <w:rsid w:val="007E2FC8"/>
    <w:rsid w:val="007E3064"/>
    <w:rsid w:val="007E3795"/>
    <w:rsid w:val="007E3A5F"/>
    <w:rsid w:val="007E3AA9"/>
    <w:rsid w:val="007E3E23"/>
    <w:rsid w:val="007E3FBD"/>
    <w:rsid w:val="007E42B6"/>
    <w:rsid w:val="007E4353"/>
    <w:rsid w:val="007E4449"/>
    <w:rsid w:val="007E447E"/>
    <w:rsid w:val="007E4791"/>
    <w:rsid w:val="007E4996"/>
    <w:rsid w:val="007E4DA8"/>
    <w:rsid w:val="007E4E12"/>
    <w:rsid w:val="007E50A6"/>
    <w:rsid w:val="007E532E"/>
    <w:rsid w:val="007E553C"/>
    <w:rsid w:val="007E576A"/>
    <w:rsid w:val="007E6027"/>
    <w:rsid w:val="007E6346"/>
    <w:rsid w:val="007E66D2"/>
    <w:rsid w:val="007E6AEA"/>
    <w:rsid w:val="007E7473"/>
    <w:rsid w:val="007F02F6"/>
    <w:rsid w:val="007F0661"/>
    <w:rsid w:val="007F0783"/>
    <w:rsid w:val="007F0912"/>
    <w:rsid w:val="007F0A25"/>
    <w:rsid w:val="007F0DD0"/>
    <w:rsid w:val="007F0F9C"/>
    <w:rsid w:val="007F1319"/>
    <w:rsid w:val="007F138F"/>
    <w:rsid w:val="007F1504"/>
    <w:rsid w:val="007F1530"/>
    <w:rsid w:val="007F16E1"/>
    <w:rsid w:val="007F16E3"/>
    <w:rsid w:val="007F1950"/>
    <w:rsid w:val="007F1A32"/>
    <w:rsid w:val="007F1BD8"/>
    <w:rsid w:val="007F1DE8"/>
    <w:rsid w:val="007F1FE5"/>
    <w:rsid w:val="007F23D2"/>
    <w:rsid w:val="007F25B2"/>
    <w:rsid w:val="007F2947"/>
    <w:rsid w:val="007F2C25"/>
    <w:rsid w:val="007F3911"/>
    <w:rsid w:val="007F4045"/>
    <w:rsid w:val="007F450E"/>
    <w:rsid w:val="007F4565"/>
    <w:rsid w:val="007F465D"/>
    <w:rsid w:val="007F485B"/>
    <w:rsid w:val="007F4D90"/>
    <w:rsid w:val="007F4EA3"/>
    <w:rsid w:val="007F52E7"/>
    <w:rsid w:val="007F5338"/>
    <w:rsid w:val="007F636A"/>
    <w:rsid w:val="007F6D9C"/>
    <w:rsid w:val="007F706A"/>
    <w:rsid w:val="007F73FB"/>
    <w:rsid w:val="007F77B6"/>
    <w:rsid w:val="007F7977"/>
    <w:rsid w:val="008001D8"/>
    <w:rsid w:val="00800265"/>
    <w:rsid w:val="008004D6"/>
    <w:rsid w:val="00800A6D"/>
    <w:rsid w:val="00800AA4"/>
    <w:rsid w:val="008011DF"/>
    <w:rsid w:val="00801218"/>
    <w:rsid w:val="0080143D"/>
    <w:rsid w:val="00801D0C"/>
    <w:rsid w:val="00802089"/>
    <w:rsid w:val="00802117"/>
    <w:rsid w:val="00802325"/>
    <w:rsid w:val="008024DD"/>
    <w:rsid w:val="008025CB"/>
    <w:rsid w:val="008027E8"/>
    <w:rsid w:val="00802CD3"/>
    <w:rsid w:val="008031BD"/>
    <w:rsid w:val="008034D2"/>
    <w:rsid w:val="0080364F"/>
    <w:rsid w:val="00803D13"/>
    <w:rsid w:val="0080427A"/>
    <w:rsid w:val="00804354"/>
    <w:rsid w:val="00804428"/>
    <w:rsid w:val="00804459"/>
    <w:rsid w:val="00804B2F"/>
    <w:rsid w:val="00804D6B"/>
    <w:rsid w:val="00804DE8"/>
    <w:rsid w:val="00805243"/>
    <w:rsid w:val="00805747"/>
    <w:rsid w:val="008057BC"/>
    <w:rsid w:val="00805CD2"/>
    <w:rsid w:val="00805DF1"/>
    <w:rsid w:val="008062F3"/>
    <w:rsid w:val="008069AF"/>
    <w:rsid w:val="008069BC"/>
    <w:rsid w:val="00806C24"/>
    <w:rsid w:val="00806CA3"/>
    <w:rsid w:val="00806F0D"/>
    <w:rsid w:val="008076FD"/>
    <w:rsid w:val="008077AB"/>
    <w:rsid w:val="00807E10"/>
    <w:rsid w:val="0081057C"/>
    <w:rsid w:val="00810689"/>
    <w:rsid w:val="008106CF"/>
    <w:rsid w:val="0081075D"/>
    <w:rsid w:val="008107A8"/>
    <w:rsid w:val="00810BBF"/>
    <w:rsid w:val="00810C32"/>
    <w:rsid w:val="00810C5D"/>
    <w:rsid w:val="00810F7D"/>
    <w:rsid w:val="00811006"/>
    <w:rsid w:val="008112FE"/>
    <w:rsid w:val="00811DB2"/>
    <w:rsid w:val="00812775"/>
    <w:rsid w:val="008127BA"/>
    <w:rsid w:val="00812BD9"/>
    <w:rsid w:val="00812C2C"/>
    <w:rsid w:val="00812E83"/>
    <w:rsid w:val="00813260"/>
    <w:rsid w:val="00813B68"/>
    <w:rsid w:val="00813B9B"/>
    <w:rsid w:val="00813D9D"/>
    <w:rsid w:val="00814066"/>
    <w:rsid w:val="00814688"/>
    <w:rsid w:val="00814777"/>
    <w:rsid w:val="00814BE3"/>
    <w:rsid w:val="00814E64"/>
    <w:rsid w:val="0081527F"/>
    <w:rsid w:val="00815295"/>
    <w:rsid w:val="00815579"/>
    <w:rsid w:val="00815BD0"/>
    <w:rsid w:val="0081698B"/>
    <w:rsid w:val="0081704D"/>
    <w:rsid w:val="008172F8"/>
    <w:rsid w:val="00817367"/>
    <w:rsid w:val="008178D5"/>
    <w:rsid w:val="00817D71"/>
    <w:rsid w:val="00820137"/>
    <w:rsid w:val="00820170"/>
    <w:rsid w:val="008202E9"/>
    <w:rsid w:val="008203AD"/>
    <w:rsid w:val="0082040F"/>
    <w:rsid w:val="00820A06"/>
    <w:rsid w:val="00820E52"/>
    <w:rsid w:val="00822876"/>
    <w:rsid w:val="008228E3"/>
    <w:rsid w:val="008229A3"/>
    <w:rsid w:val="00823190"/>
    <w:rsid w:val="00823521"/>
    <w:rsid w:val="00823926"/>
    <w:rsid w:val="00823AA1"/>
    <w:rsid w:val="00823B4C"/>
    <w:rsid w:val="008248C5"/>
    <w:rsid w:val="008248C6"/>
    <w:rsid w:val="00824B05"/>
    <w:rsid w:val="00824BA4"/>
    <w:rsid w:val="0082502B"/>
    <w:rsid w:val="0082512D"/>
    <w:rsid w:val="008252D9"/>
    <w:rsid w:val="008253D1"/>
    <w:rsid w:val="0082587D"/>
    <w:rsid w:val="00825C30"/>
    <w:rsid w:val="00826226"/>
    <w:rsid w:val="008262D0"/>
    <w:rsid w:val="008269B3"/>
    <w:rsid w:val="00826C65"/>
    <w:rsid w:val="00826F0A"/>
    <w:rsid w:val="0082752E"/>
    <w:rsid w:val="0082779C"/>
    <w:rsid w:val="00827853"/>
    <w:rsid w:val="00827C46"/>
    <w:rsid w:val="008301AF"/>
    <w:rsid w:val="0083055A"/>
    <w:rsid w:val="008305AE"/>
    <w:rsid w:val="008306C7"/>
    <w:rsid w:val="00830893"/>
    <w:rsid w:val="00830A2E"/>
    <w:rsid w:val="00830BDD"/>
    <w:rsid w:val="00831038"/>
    <w:rsid w:val="00831ADF"/>
    <w:rsid w:val="00831BEE"/>
    <w:rsid w:val="00831D4C"/>
    <w:rsid w:val="00832062"/>
    <w:rsid w:val="008328BD"/>
    <w:rsid w:val="00832D0D"/>
    <w:rsid w:val="00832DB0"/>
    <w:rsid w:val="008331DC"/>
    <w:rsid w:val="008335BD"/>
    <w:rsid w:val="00833BFB"/>
    <w:rsid w:val="00833C85"/>
    <w:rsid w:val="00833FD0"/>
    <w:rsid w:val="00834244"/>
    <w:rsid w:val="008346DB"/>
    <w:rsid w:val="00834EDA"/>
    <w:rsid w:val="008351A9"/>
    <w:rsid w:val="0083524C"/>
    <w:rsid w:val="00835C7B"/>
    <w:rsid w:val="00836986"/>
    <w:rsid w:val="00836D1A"/>
    <w:rsid w:val="00836E35"/>
    <w:rsid w:val="00837174"/>
    <w:rsid w:val="0083718F"/>
    <w:rsid w:val="00837965"/>
    <w:rsid w:val="00837AA2"/>
    <w:rsid w:val="0084001B"/>
    <w:rsid w:val="008402C1"/>
    <w:rsid w:val="00840434"/>
    <w:rsid w:val="008405EB"/>
    <w:rsid w:val="008406C1"/>
    <w:rsid w:val="008406F3"/>
    <w:rsid w:val="0084077F"/>
    <w:rsid w:val="00840808"/>
    <w:rsid w:val="00840B26"/>
    <w:rsid w:val="0084114C"/>
    <w:rsid w:val="00841530"/>
    <w:rsid w:val="00841AFF"/>
    <w:rsid w:val="00841D18"/>
    <w:rsid w:val="008420C1"/>
    <w:rsid w:val="00842663"/>
    <w:rsid w:val="00842B00"/>
    <w:rsid w:val="00842B41"/>
    <w:rsid w:val="00842ED8"/>
    <w:rsid w:val="00842F90"/>
    <w:rsid w:val="0084309C"/>
    <w:rsid w:val="00843152"/>
    <w:rsid w:val="00843A8F"/>
    <w:rsid w:val="00843D66"/>
    <w:rsid w:val="00844427"/>
    <w:rsid w:val="00844833"/>
    <w:rsid w:val="00844D16"/>
    <w:rsid w:val="00844EC0"/>
    <w:rsid w:val="00845C99"/>
    <w:rsid w:val="00845D2A"/>
    <w:rsid w:val="008463FC"/>
    <w:rsid w:val="008465A5"/>
    <w:rsid w:val="00846AF7"/>
    <w:rsid w:val="00846AFD"/>
    <w:rsid w:val="00846C56"/>
    <w:rsid w:val="008470D0"/>
    <w:rsid w:val="00847180"/>
    <w:rsid w:val="00847248"/>
    <w:rsid w:val="00847655"/>
    <w:rsid w:val="00847DA1"/>
    <w:rsid w:val="00847EFD"/>
    <w:rsid w:val="00847FFB"/>
    <w:rsid w:val="00850697"/>
    <w:rsid w:val="008508E0"/>
    <w:rsid w:val="008509C9"/>
    <w:rsid w:val="0085102A"/>
    <w:rsid w:val="0085118B"/>
    <w:rsid w:val="00851249"/>
    <w:rsid w:val="0085197D"/>
    <w:rsid w:val="00851AF0"/>
    <w:rsid w:val="00851C9E"/>
    <w:rsid w:val="00851F71"/>
    <w:rsid w:val="00852396"/>
    <w:rsid w:val="00852506"/>
    <w:rsid w:val="0085272E"/>
    <w:rsid w:val="00852748"/>
    <w:rsid w:val="008527DB"/>
    <w:rsid w:val="00852ACF"/>
    <w:rsid w:val="00852B63"/>
    <w:rsid w:val="00852F2A"/>
    <w:rsid w:val="0085313D"/>
    <w:rsid w:val="00853776"/>
    <w:rsid w:val="00853B93"/>
    <w:rsid w:val="00853CD0"/>
    <w:rsid w:val="00854280"/>
    <w:rsid w:val="00854398"/>
    <w:rsid w:val="00854531"/>
    <w:rsid w:val="00854608"/>
    <w:rsid w:val="008546B0"/>
    <w:rsid w:val="00854AA0"/>
    <w:rsid w:val="00854AD2"/>
    <w:rsid w:val="00854B1E"/>
    <w:rsid w:val="00854C3C"/>
    <w:rsid w:val="00854FB2"/>
    <w:rsid w:val="0085537F"/>
    <w:rsid w:val="00855574"/>
    <w:rsid w:val="008556EC"/>
    <w:rsid w:val="008559C5"/>
    <w:rsid w:val="00855E2B"/>
    <w:rsid w:val="00855FC2"/>
    <w:rsid w:val="0085613E"/>
    <w:rsid w:val="00856176"/>
    <w:rsid w:val="00856589"/>
    <w:rsid w:val="00857A5F"/>
    <w:rsid w:val="00857B6B"/>
    <w:rsid w:val="00857BEA"/>
    <w:rsid w:val="00857FD0"/>
    <w:rsid w:val="00860041"/>
    <w:rsid w:val="0086020B"/>
    <w:rsid w:val="00860503"/>
    <w:rsid w:val="0086068F"/>
    <w:rsid w:val="00860798"/>
    <w:rsid w:val="00860843"/>
    <w:rsid w:val="00860C01"/>
    <w:rsid w:val="00860D53"/>
    <w:rsid w:val="00860EBC"/>
    <w:rsid w:val="008618DC"/>
    <w:rsid w:val="00861D2B"/>
    <w:rsid w:val="00861F51"/>
    <w:rsid w:val="0086217D"/>
    <w:rsid w:val="00862BC8"/>
    <w:rsid w:val="00862F47"/>
    <w:rsid w:val="008630AB"/>
    <w:rsid w:val="00863188"/>
    <w:rsid w:val="0086331B"/>
    <w:rsid w:val="00863438"/>
    <w:rsid w:val="0086385D"/>
    <w:rsid w:val="00863B85"/>
    <w:rsid w:val="00863DD7"/>
    <w:rsid w:val="008642BA"/>
    <w:rsid w:val="008646E8"/>
    <w:rsid w:val="00864795"/>
    <w:rsid w:val="00864B78"/>
    <w:rsid w:val="00864F96"/>
    <w:rsid w:val="0086506B"/>
    <w:rsid w:val="008652E4"/>
    <w:rsid w:val="0086575E"/>
    <w:rsid w:val="00866381"/>
    <w:rsid w:val="00866600"/>
    <w:rsid w:val="008666F6"/>
    <w:rsid w:val="00866824"/>
    <w:rsid w:val="00866A08"/>
    <w:rsid w:val="00867009"/>
    <w:rsid w:val="00867272"/>
    <w:rsid w:val="0086733C"/>
    <w:rsid w:val="00867573"/>
    <w:rsid w:val="008709C5"/>
    <w:rsid w:val="00870B04"/>
    <w:rsid w:val="00870E70"/>
    <w:rsid w:val="008712C6"/>
    <w:rsid w:val="0087180D"/>
    <w:rsid w:val="00871D46"/>
    <w:rsid w:val="00872252"/>
    <w:rsid w:val="00872267"/>
    <w:rsid w:val="0087290F"/>
    <w:rsid w:val="00872A15"/>
    <w:rsid w:val="00872D18"/>
    <w:rsid w:val="00872D4F"/>
    <w:rsid w:val="00872E2A"/>
    <w:rsid w:val="00873285"/>
    <w:rsid w:val="00873742"/>
    <w:rsid w:val="00873787"/>
    <w:rsid w:val="0087381D"/>
    <w:rsid w:val="00873982"/>
    <w:rsid w:val="00873B6C"/>
    <w:rsid w:val="00873B9B"/>
    <w:rsid w:val="00873BAB"/>
    <w:rsid w:val="00874812"/>
    <w:rsid w:val="008749B8"/>
    <w:rsid w:val="00874D8A"/>
    <w:rsid w:val="0087504D"/>
    <w:rsid w:val="00875631"/>
    <w:rsid w:val="008758DA"/>
    <w:rsid w:val="00875C01"/>
    <w:rsid w:val="008766B6"/>
    <w:rsid w:val="00876903"/>
    <w:rsid w:val="008769C0"/>
    <w:rsid w:val="00876A74"/>
    <w:rsid w:val="00876DE1"/>
    <w:rsid w:val="00876DF5"/>
    <w:rsid w:val="00877011"/>
    <w:rsid w:val="00877023"/>
    <w:rsid w:val="0087728B"/>
    <w:rsid w:val="00877548"/>
    <w:rsid w:val="00877809"/>
    <w:rsid w:val="00877903"/>
    <w:rsid w:val="00877B6F"/>
    <w:rsid w:val="00877C7A"/>
    <w:rsid w:val="00880485"/>
    <w:rsid w:val="00880582"/>
    <w:rsid w:val="0088063A"/>
    <w:rsid w:val="00880B61"/>
    <w:rsid w:val="00880E98"/>
    <w:rsid w:val="0088205C"/>
    <w:rsid w:val="00882287"/>
    <w:rsid w:val="008825B2"/>
    <w:rsid w:val="00882FFF"/>
    <w:rsid w:val="008832AE"/>
    <w:rsid w:val="00883410"/>
    <w:rsid w:val="00883435"/>
    <w:rsid w:val="00883ACD"/>
    <w:rsid w:val="008843AD"/>
    <w:rsid w:val="00884DF8"/>
    <w:rsid w:val="00885774"/>
    <w:rsid w:val="00885BA2"/>
    <w:rsid w:val="00885BB0"/>
    <w:rsid w:val="008864B7"/>
    <w:rsid w:val="00886681"/>
    <w:rsid w:val="00886C24"/>
    <w:rsid w:val="00886FE9"/>
    <w:rsid w:val="00887618"/>
    <w:rsid w:val="00887708"/>
    <w:rsid w:val="0088790F"/>
    <w:rsid w:val="00887E0A"/>
    <w:rsid w:val="00890447"/>
    <w:rsid w:val="00890799"/>
    <w:rsid w:val="00890908"/>
    <w:rsid w:val="0089099F"/>
    <w:rsid w:val="00890ADA"/>
    <w:rsid w:val="00890EC4"/>
    <w:rsid w:val="008914A7"/>
    <w:rsid w:val="00891608"/>
    <w:rsid w:val="0089171F"/>
    <w:rsid w:val="00891733"/>
    <w:rsid w:val="00891B11"/>
    <w:rsid w:val="00891B96"/>
    <w:rsid w:val="00891E67"/>
    <w:rsid w:val="00891FAE"/>
    <w:rsid w:val="008926D2"/>
    <w:rsid w:val="00892B40"/>
    <w:rsid w:val="00892BF3"/>
    <w:rsid w:val="008938F7"/>
    <w:rsid w:val="00893B95"/>
    <w:rsid w:val="00893BC1"/>
    <w:rsid w:val="00893C90"/>
    <w:rsid w:val="00893D84"/>
    <w:rsid w:val="00893DCC"/>
    <w:rsid w:val="00895D28"/>
    <w:rsid w:val="00895FDF"/>
    <w:rsid w:val="0089607C"/>
    <w:rsid w:val="00896DE0"/>
    <w:rsid w:val="00896EB7"/>
    <w:rsid w:val="00896F04"/>
    <w:rsid w:val="00897393"/>
    <w:rsid w:val="0089742F"/>
    <w:rsid w:val="00897449"/>
    <w:rsid w:val="00897539"/>
    <w:rsid w:val="0089766B"/>
    <w:rsid w:val="00897A00"/>
    <w:rsid w:val="00897A8C"/>
    <w:rsid w:val="00897C01"/>
    <w:rsid w:val="008A09C0"/>
    <w:rsid w:val="008A09CB"/>
    <w:rsid w:val="008A0B79"/>
    <w:rsid w:val="008A0E1E"/>
    <w:rsid w:val="008A1BBE"/>
    <w:rsid w:val="008A1C2E"/>
    <w:rsid w:val="008A20B1"/>
    <w:rsid w:val="008A2775"/>
    <w:rsid w:val="008A2F48"/>
    <w:rsid w:val="008A31FB"/>
    <w:rsid w:val="008A3361"/>
    <w:rsid w:val="008A3A1C"/>
    <w:rsid w:val="008A3AA2"/>
    <w:rsid w:val="008A3DAA"/>
    <w:rsid w:val="008A4061"/>
    <w:rsid w:val="008A492D"/>
    <w:rsid w:val="008A4A54"/>
    <w:rsid w:val="008A4B69"/>
    <w:rsid w:val="008A4B6C"/>
    <w:rsid w:val="008A4BDA"/>
    <w:rsid w:val="008A4C2C"/>
    <w:rsid w:val="008A4DC7"/>
    <w:rsid w:val="008A4F03"/>
    <w:rsid w:val="008A5019"/>
    <w:rsid w:val="008A53D9"/>
    <w:rsid w:val="008A5841"/>
    <w:rsid w:val="008A5FC4"/>
    <w:rsid w:val="008A6178"/>
    <w:rsid w:val="008A6229"/>
    <w:rsid w:val="008A656B"/>
    <w:rsid w:val="008A6805"/>
    <w:rsid w:val="008A6934"/>
    <w:rsid w:val="008A69B3"/>
    <w:rsid w:val="008A6B21"/>
    <w:rsid w:val="008A6CCE"/>
    <w:rsid w:val="008A706A"/>
    <w:rsid w:val="008A72FC"/>
    <w:rsid w:val="008A7B6A"/>
    <w:rsid w:val="008A7D32"/>
    <w:rsid w:val="008B020C"/>
    <w:rsid w:val="008B0635"/>
    <w:rsid w:val="008B1079"/>
    <w:rsid w:val="008B14E7"/>
    <w:rsid w:val="008B1671"/>
    <w:rsid w:val="008B2285"/>
    <w:rsid w:val="008B247E"/>
    <w:rsid w:val="008B2685"/>
    <w:rsid w:val="008B2A50"/>
    <w:rsid w:val="008B32E8"/>
    <w:rsid w:val="008B34C7"/>
    <w:rsid w:val="008B3653"/>
    <w:rsid w:val="008B37E5"/>
    <w:rsid w:val="008B3AC4"/>
    <w:rsid w:val="008B3F8A"/>
    <w:rsid w:val="008B44E3"/>
    <w:rsid w:val="008B4503"/>
    <w:rsid w:val="008B461D"/>
    <w:rsid w:val="008B4782"/>
    <w:rsid w:val="008B4D71"/>
    <w:rsid w:val="008B575B"/>
    <w:rsid w:val="008B5F48"/>
    <w:rsid w:val="008B6569"/>
    <w:rsid w:val="008B6995"/>
    <w:rsid w:val="008B6C77"/>
    <w:rsid w:val="008B6FC4"/>
    <w:rsid w:val="008B7251"/>
    <w:rsid w:val="008C01A0"/>
    <w:rsid w:val="008C0538"/>
    <w:rsid w:val="008C0608"/>
    <w:rsid w:val="008C0740"/>
    <w:rsid w:val="008C1012"/>
    <w:rsid w:val="008C1333"/>
    <w:rsid w:val="008C281F"/>
    <w:rsid w:val="008C28ED"/>
    <w:rsid w:val="008C2CEA"/>
    <w:rsid w:val="008C2D22"/>
    <w:rsid w:val="008C2D5B"/>
    <w:rsid w:val="008C2E34"/>
    <w:rsid w:val="008C3353"/>
    <w:rsid w:val="008C339B"/>
    <w:rsid w:val="008C3456"/>
    <w:rsid w:val="008C3600"/>
    <w:rsid w:val="008C3F81"/>
    <w:rsid w:val="008C4210"/>
    <w:rsid w:val="008C4227"/>
    <w:rsid w:val="008C45FC"/>
    <w:rsid w:val="008C578B"/>
    <w:rsid w:val="008C596F"/>
    <w:rsid w:val="008C6510"/>
    <w:rsid w:val="008C75C3"/>
    <w:rsid w:val="008C77B9"/>
    <w:rsid w:val="008C7ABF"/>
    <w:rsid w:val="008C7CEB"/>
    <w:rsid w:val="008D0174"/>
    <w:rsid w:val="008D0382"/>
    <w:rsid w:val="008D0567"/>
    <w:rsid w:val="008D07D1"/>
    <w:rsid w:val="008D0A98"/>
    <w:rsid w:val="008D0AA2"/>
    <w:rsid w:val="008D0DF6"/>
    <w:rsid w:val="008D10B2"/>
    <w:rsid w:val="008D205B"/>
    <w:rsid w:val="008D2377"/>
    <w:rsid w:val="008D2460"/>
    <w:rsid w:val="008D28C8"/>
    <w:rsid w:val="008D29BB"/>
    <w:rsid w:val="008D2EF3"/>
    <w:rsid w:val="008D3714"/>
    <w:rsid w:val="008D3C04"/>
    <w:rsid w:val="008D3F92"/>
    <w:rsid w:val="008D428B"/>
    <w:rsid w:val="008D43F5"/>
    <w:rsid w:val="008D44AD"/>
    <w:rsid w:val="008D4502"/>
    <w:rsid w:val="008D489A"/>
    <w:rsid w:val="008D4E06"/>
    <w:rsid w:val="008D4E1E"/>
    <w:rsid w:val="008D4E2C"/>
    <w:rsid w:val="008D521F"/>
    <w:rsid w:val="008D5D8B"/>
    <w:rsid w:val="008D64E6"/>
    <w:rsid w:val="008D6C11"/>
    <w:rsid w:val="008D6C2A"/>
    <w:rsid w:val="008D7205"/>
    <w:rsid w:val="008D762F"/>
    <w:rsid w:val="008D7A77"/>
    <w:rsid w:val="008D7FD0"/>
    <w:rsid w:val="008E0269"/>
    <w:rsid w:val="008E05DD"/>
    <w:rsid w:val="008E0733"/>
    <w:rsid w:val="008E0DBC"/>
    <w:rsid w:val="008E0F0B"/>
    <w:rsid w:val="008E1F4D"/>
    <w:rsid w:val="008E209B"/>
    <w:rsid w:val="008E21A2"/>
    <w:rsid w:val="008E23A9"/>
    <w:rsid w:val="008E2A27"/>
    <w:rsid w:val="008E323A"/>
    <w:rsid w:val="008E3336"/>
    <w:rsid w:val="008E3518"/>
    <w:rsid w:val="008E3666"/>
    <w:rsid w:val="008E3820"/>
    <w:rsid w:val="008E39F0"/>
    <w:rsid w:val="008E4038"/>
    <w:rsid w:val="008E434F"/>
    <w:rsid w:val="008E448A"/>
    <w:rsid w:val="008E4B72"/>
    <w:rsid w:val="008E4C98"/>
    <w:rsid w:val="008E4F36"/>
    <w:rsid w:val="008E4FBD"/>
    <w:rsid w:val="008E55A4"/>
    <w:rsid w:val="008E5A8F"/>
    <w:rsid w:val="008E5AA6"/>
    <w:rsid w:val="008E5BA5"/>
    <w:rsid w:val="008E5E18"/>
    <w:rsid w:val="008E6079"/>
    <w:rsid w:val="008E60EF"/>
    <w:rsid w:val="008E6231"/>
    <w:rsid w:val="008E654B"/>
    <w:rsid w:val="008E658D"/>
    <w:rsid w:val="008E66B2"/>
    <w:rsid w:val="008E676F"/>
    <w:rsid w:val="008E6A58"/>
    <w:rsid w:val="008E6C56"/>
    <w:rsid w:val="008E6CE6"/>
    <w:rsid w:val="008E6D37"/>
    <w:rsid w:val="008E6E4E"/>
    <w:rsid w:val="008E6FFB"/>
    <w:rsid w:val="008E726D"/>
    <w:rsid w:val="008E7392"/>
    <w:rsid w:val="008E7BFF"/>
    <w:rsid w:val="008E7FAF"/>
    <w:rsid w:val="008F00F4"/>
    <w:rsid w:val="008F020A"/>
    <w:rsid w:val="008F0B94"/>
    <w:rsid w:val="008F0C4F"/>
    <w:rsid w:val="008F10C9"/>
    <w:rsid w:val="008F10DF"/>
    <w:rsid w:val="008F11F1"/>
    <w:rsid w:val="008F16DE"/>
    <w:rsid w:val="008F1AD2"/>
    <w:rsid w:val="008F1DA2"/>
    <w:rsid w:val="008F22E0"/>
    <w:rsid w:val="008F24EC"/>
    <w:rsid w:val="008F2A2E"/>
    <w:rsid w:val="008F2C14"/>
    <w:rsid w:val="008F3157"/>
    <w:rsid w:val="008F3466"/>
    <w:rsid w:val="008F359B"/>
    <w:rsid w:val="008F3F2F"/>
    <w:rsid w:val="008F3F39"/>
    <w:rsid w:val="008F405C"/>
    <w:rsid w:val="008F489F"/>
    <w:rsid w:val="008F4955"/>
    <w:rsid w:val="008F4B6E"/>
    <w:rsid w:val="008F50AD"/>
    <w:rsid w:val="008F5456"/>
    <w:rsid w:val="008F56B0"/>
    <w:rsid w:val="008F67DD"/>
    <w:rsid w:val="008F707D"/>
    <w:rsid w:val="008F76A6"/>
    <w:rsid w:val="008F7873"/>
    <w:rsid w:val="008F7FA2"/>
    <w:rsid w:val="009006FC"/>
    <w:rsid w:val="0090088A"/>
    <w:rsid w:val="00900B9F"/>
    <w:rsid w:val="00900C97"/>
    <w:rsid w:val="00900CBC"/>
    <w:rsid w:val="00900E89"/>
    <w:rsid w:val="00900F78"/>
    <w:rsid w:val="0090106F"/>
    <w:rsid w:val="00901322"/>
    <w:rsid w:val="009029EA"/>
    <w:rsid w:val="00902C67"/>
    <w:rsid w:val="00902CE0"/>
    <w:rsid w:val="009038C3"/>
    <w:rsid w:val="00903FB1"/>
    <w:rsid w:val="00904024"/>
    <w:rsid w:val="009040A4"/>
    <w:rsid w:val="00904424"/>
    <w:rsid w:val="0090452D"/>
    <w:rsid w:val="00904ABE"/>
    <w:rsid w:val="00904CE5"/>
    <w:rsid w:val="009055BD"/>
    <w:rsid w:val="00905EA1"/>
    <w:rsid w:val="009063A7"/>
    <w:rsid w:val="009065AF"/>
    <w:rsid w:val="0090675C"/>
    <w:rsid w:val="00907A21"/>
    <w:rsid w:val="00907A66"/>
    <w:rsid w:val="00907CA7"/>
    <w:rsid w:val="009107B1"/>
    <w:rsid w:val="00910813"/>
    <w:rsid w:val="00910972"/>
    <w:rsid w:val="00910AF5"/>
    <w:rsid w:val="00910B41"/>
    <w:rsid w:val="00910DB4"/>
    <w:rsid w:val="00911475"/>
    <w:rsid w:val="009118A9"/>
    <w:rsid w:val="009120A8"/>
    <w:rsid w:val="009121F2"/>
    <w:rsid w:val="0091229A"/>
    <w:rsid w:val="00912DAA"/>
    <w:rsid w:val="00912F46"/>
    <w:rsid w:val="009131CF"/>
    <w:rsid w:val="0091327F"/>
    <w:rsid w:val="009132D3"/>
    <w:rsid w:val="009133AF"/>
    <w:rsid w:val="009133F6"/>
    <w:rsid w:val="00913439"/>
    <w:rsid w:val="009135A2"/>
    <w:rsid w:val="0091360E"/>
    <w:rsid w:val="0091378E"/>
    <w:rsid w:val="009137C6"/>
    <w:rsid w:val="00914051"/>
    <w:rsid w:val="00914AB8"/>
    <w:rsid w:val="00914D1C"/>
    <w:rsid w:val="009150F8"/>
    <w:rsid w:val="00915639"/>
    <w:rsid w:val="009157C7"/>
    <w:rsid w:val="00915966"/>
    <w:rsid w:val="00915CF2"/>
    <w:rsid w:val="00915DF6"/>
    <w:rsid w:val="00915EDE"/>
    <w:rsid w:val="00916178"/>
    <w:rsid w:val="0091637D"/>
    <w:rsid w:val="00916529"/>
    <w:rsid w:val="00916783"/>
    <w:rsid w:val="00916C6D"/>
    <w:rsid w:val="00916F50"/>
    <w:rsid w:val="00917419"/>
    <w:rsid w:val="0091746C"/>
    <w:rsid w:val="009202EB"/>
    <w:rsid w:val="00920437"/>
    <w:rsid w:val="00920A48"/>
    <w:rsid w:val="00920BD6"/>
    <w:rsid w:val="00921CC3"/>
    <w:rsid w:val="00921DAA"/>
    <w:rsid w:val="00922425"/>
    <w:rsid w:val="00922A22"/>
    <w:rsid w:val="00922E1E"/>
    <w:rsid w:val="009230BD"/>
    <w:rsid w:val="009236D9"/>
    <w:rsid w:val="009238DE"/>
    <w:rsid w:val="00924484"/>
    <w:rsid w:val="0092496F"/>
    <w:rsid w:val="009249C0"/>
    <w:rsid w:val="00924C18"/>
    <w:rsid w:val="00924F17"/>
    <w:rsid w:val="00924F59"/>
    <w:rsid w:val="009259B2"/>
    <w:rsid w:val="00925BA1"/>
    <w:rsid w:val="00926027"/>
    <w:rsid w:val="00926066"/>
    <w:rsid w:val="009263E0"/>
    <w:rsid w:val="00926416"/>
    <w:rsid w:val="00926434"/>
    <w:rsid w:val="009265D1"/>
    <w:rsid w:val="00926D57"/>
    <w:rsid w:val="00927168"/>
    <w:rsid w:val="00927528"/>
    <w:rsid w:val="00927B2C"/>
    <w:rsid w:val="0093017E"/>
    <w:rsid w:val="0093029C"/>
    <w:rsid w:val="00930708"/>
    <w:rsid w:val="00930713"/>
    <w:rsid w:val="009309C2"/>
    <w:rsid w:val="009324F4"/>
    <w:rsid w:val="00932551"/>
    <w:rsid w:val="00932707"/>
    <w:rsid w:val="00932A58"/>
    <w:rsid w:val="00932C3B"/>
    <w:rsid w:val="009331E0"/>
    <w:rsid w:val="0093360A"/>
    <w:rsid w:val="00933A2E"/>
    <w:rsid w:val="00933C2A"/>
    <w:rsid w:val="00933E1F"/>
    <w:rsid w:val="00933FA0"/>
    <w:rsid w:val="009341D1"/>
    <w:rsid w:val="0093476F"/>
    <w:rsid w:val="00934969"/>
    <w:rsid w:val="00934D65"/>
    <w:rsid w:val="00934E10"/>
    <w:rsid w:val="00934EB4"/>
    <w:rsid w:val="0093574B"/>
    <w:rsid w:val="00935CB5"/>
    <w:rsid w:val="00935E99"/>
    <w:rsid w:val="00936570"/>
    <w:rsid w:val="0093673B"/>
    <w:rsid w:val="0093690F"/>
    <w:rsid w:val="00936A51"/>
    <w:rsid w:val="00936B17"/>
    <w:rsid w:val="00936DD2"/>
    <w:rsid w:val="009370FC"/>
    <w:rsid w:val="009374AD"/>
    <w:rsid w:val="00940117"/>
    <w:rsid w:val="009404FF"/>
    <w:rsid w:val="00940653"/>
    <w:rsid w:val="00940997"/>
    <w:rsid w:val="00940CE2"/>
    <w:rsid w:val="0094104C"/>
    <w:rsid w:val="0094113B"/>
    <w:rsid w:val="009411F4"/>
    <w:rsid w:val="00941F02"/>
    <w:rsid w:val="009420E1"/>
    <w:rsid w:val="0094262D"/>
    <w:rsid w:val="00942CF8"/>
    <w:rsid w:val="0094341C"/>
    <w:rsid w:val="00945128"/>
    <w:rsid w:val="009458CE"/>
    <w:rsid w:val="0094594E"/>
    <w:rsid w:val="00945D76"/>
    <w:rsid w:val="0094625C"/>
    <w:rsid w:val="00946C45"/>
    <w:rsid w:val="00946E70"/>
    <w:rsid w:val="009472CE"/>
    <w:rsid w:val="00947A92"/>
    <w:rsid w:val="00947C65"/>
    <w:rsid w:val="00947F2C"/>
    <w:rsid w:val="0095075D"/>
    <w:rsid w:val="009507C0"/>
    <w:rsid w:val="0095089B"/>
    <w:rsid w:val="00950BE5"/>
    <w:rsid w:val="00950E0B"/>
    <w:rsid w:val="009514ED"/>
    <w:rsid w:val="009519DE"/>
    <w:rsid w:val="00951A84"/>
    <w:rsid w:val="009527EC"/>
    <w:rsid w:val="00952B84"/>
    <w:rsid w:val="00952F80"/>
    <w:rsid w:val="0095307D"/>
    <w:rsid w:val="0095331F"/>
    <w:rsid w:val="009536B8"/>
    <w:rsid w:val="009545AD"/>
    <w:rsid w:val="009546EE"/>
    <w:rsid w:val="0095473E"/>
    <w:rsid w:val="009549B7"/>
    <w:rsid w:val="00954AEB"/>
    <w:rsid w:val="00954D8E"/>
    <w:rsid w:val="009552B0"/>
    <w:rsid w:val="009554D0"/>
    <w:rsid w:val="009558E3"/>
    <w:rsid w:val="00955BDA"/>
    <w:rsid w:val="00956747"/>
    <w:rsid w:val="00956DC5"/>
    <w:rsid w:val="009570A7"/>
    <w:rsid w:val="0095779B"/>
    <w:rsid w:val="009577AD"/>
    <w:rsid w:val="009578CB"/>
    <w:rsid w:val="00957AF1"/>
    <w:rsid w:val="00957B82"/>
    <w:rsid w:val="0096021E"/>
    <w:rsid w:val="009603D7"/>
    <w:rsid w:val="00960C53"/>
    <w:rsid w:val="00960DA7"/>
    <w:rsid w:val="00960DE8"/>
    <w:rsid w:val="009616AA"/>
    <w:rsid w:val="009617FB"/>
    <w:rsid w:val="009619D2"/>
    <w:rsid w:val="00961D22"/>
    <w:rsid w:val="009628DF"/>
    <w:rsid w:val="00962EAE"/>
    <w:rsid w:val="00963665"/>
    <w:rsid w:val="00964182"/>
    <w:rsid w:val="00964437"/>
    <w:rsid w:val="00964508"/>
    <w:rsid w:val="009647B1"/>
    <w:rsid w:val="00964831"/>
    <w:rsid w:val="00964A60"/>
    <w:rsid w:val="00964E7E"/>
    <w:rsid w:val="00964ED3"/>
    <w:rsid w:val="009656FF"/>
    <w:rsid w:val="00965726"/>
    <w:rsid w:val="00965CD3"/>
    <w:rsid w:val="009660AE"/>
    <w:rsid w:val="009666DE"/>
    <w:rsid w:val="0096672C"/>
    <w:rsid w:val="009667FF"/>
    <w:rsid w:val="009668C4"/>
    <w:rsid w:val="00966905"/>
    <w:rsid w:val="00966E1C"/>
    <w:rsid w:val="009671C3"/>
    <w:rsid w:val="00970616"/>
    <w:rsid w:val="00970652"/>
    <w:rsid w:val="009707B2"/>
    <w:rsid w:val="009708AC"/>
    <w:rsid w:val="00970B5B"/>
    <w:rsid w:val="009712F4"/>
    <w:rsid w:val="0097143D"/>
    <w:rsid w:val="009716FE"/>
    <w:rsid w:val="00972026"/>
    <w:rsid w:val="009723B8"/>
    <w:rsid w:val="009723CA"/>
    <w:rsid w:val="0097277F"/>
    <w:rsid w:val="009728D7"/>
    <w:rsid w:val="00972C9C"/>
    <w:rsid w:val="00972F24"/>
    <w:rsid w:val="009733C9"/>
    <w:rsid w:val="009733D1"/>
    <w:rsid w:val="00974596"/>
    <w:rsid w:val="00974AD0"/>
    <w:rsid w:val="009752FF"/>
    <w:rsid w:val="009754CB"/>
    <w:rsid w:val="00975528"/>
    <w:rsid w:val="00975A76"/>
    <w:rsid w:val="00975B0C"/>
    <w:rsid w:val="00975C02"/>
    <w:rsid w:val="00975D80"/>
    <w:rsid w:val="00976397"/>
    <w:rsid w:val="009768E3"/>
    <w:rsid w:val="00976934"/>
    <w:rsid w:val="00976EE5"/>
    <w:rsid w:val="0097745D"/>
    <w:rsid w:val="00977737"/>
    <w:rsid w:val="0097785F"/>
    <w:rsid w:val="00980ED7"/>
    <w:rsid w:val="0098190C"/>
    <w:rsid w:val="00981D4D"/>
    <w:rsid w:val="00981F32"/>
    <w:rsid w:val="00982385"/>
    <w:rsid w:val="0098279A"/>
    <w:rsid w:val="00982A7B"/>
    <w:rsid w:val="00982CE0"/>
    <w:rsid w:val="00982ECF"/>
    <w:rsid w:val="0098332D"/>
    <w:rsid w:val="009834F1"/>
    <w:rsid w:val="00983899"/>
    <w:rsid w:val="00983962"/>
    <w:rsid w:val="00983F6F"/>
    <w:rsid w:val="00983FB9"/>
    <w:rsid w:val="009844BD"/>
    <w:rsid w:val="00984849"/>
    <w:rsid w:val="00984D08"/>
    <w:rsid w:val="00985615"/>
    <w:rsid w:val="00985669"/>
    <w:rsid w:val="0098583C"/>
    <w:rsid w:val="00985A6A"/>
    <w:rsid w:val="00985AF1"/>
    <w:rsid w:val="00986209"/>
    <w:rsid w:val="0098662F"/>
    <w:rsid w:val="00986635"/>
    <w:rsid w:val="009868DE"/>
    <w:rsid w:val="00986FDF"/>
    <w:rsid w:val="00987840"/>
    <w:rsid w:val="00987851"/>
    <w:rsid w:val="00987EA6"/>
    <w:rsid w:val="009905A5"/>
    <w:rsid w:val="009909E3"/>
    <w:rsid w:val="00991053"/>
    <w:rsid w:val="00991180"/>
    <w:rsid w:val="00991895"/>
    <w:rsid w:val="00991C5F"/>
    <w:rsid w:val="00991C8F"/>
    <w:rsid w:val="00992282"/>
    <w:rsid w:val="009922AB"/>
    <w:rsid w:val="00992640"/>
    <w:rsid w:val="009926EA"/>
    <w:rsid w:val="0099287E"/>
    <w:rsid w:val="00992A06"/>
    <w:rsid w:val="00992EC5"/>
    <w:rsid w:val="009931DA"/>
    <w:rsid w:val="009938C0"/>
    <w:rsid w:val="0099414A"/>
    <w:rsid w:val="009942F4"/>
    <w:rsid w:val="0099475E"/>
    <w:rsid w:val="00994890"/>
    <w:rsid w:val="00994D5D"/>
    <w:rsid w:val="00995294"/>
    <w:rsid w:val="009958FE"/>
    <w:rsid w:val="009959E8"/>
    <w:rsid w:val="00995A84"/>
    <w:rsid w:val="00995E15"/>
    <w:rsid w:val="009964A9"/>
    <w:rsid w:val="00996510"/>
    <w:rsid w:val="009967A4"/>
    <w:rsid w:val="0099680C"/>
    <w:rsid w:val="009969C3"/>
    <w:rsid w:val="00996C1F"/>
    <w:rsid w:val="00997119"/>
    <w:rsid w:val="00997656"/>
    <w:rsid w:val="00997DB6"/>
    <w:rsid w:val="009A00DA"/>
    <w:rsid w:val="009A0168"/>
    <w:rsid w:val="009A0356"/>
    <w:rsid w:val="009A06CF"/>
    <w:rsid w:val="009A07AD"/>
    <w:rsid w:val="009A08C1"/>
    <w:rsid w:val="009A0DBC"/>
    <w:rsid w:val="009A0EA4"/>
    <w:rsid w:val="009A1147"/>
    <w:rsid w:val="009A148D"/>
    <w:rsid w:val="009A1957"/>
    <w:rsid w:val="009A1998"/>
    <w:rsid w:val="009A1BCC"/>
    <w:rsid w:val="009A1EBA"/>
    <w:rsid w:val="009A23D7"/>
    <w:rsid w:val="009A2488"/>
    <w:rsid w:val="009A259B"/>
    <w:rsid w:val="009A2C09"/>
    <w:rsid w:val="009A3115"/>
    <w:rsid w:val="009A3474"/>
    <w:rsid w:val="009A362E"/>
    <w:rsid w:val="009A3840"/>
    <w:rsid w:val="009A38C6"/>
    <w:rsid w:val="009A3B04"/>
    <w:rsid w:val="009A3FAD"/>
    <w:rsid w:val="009A402B"/>
    <w:rsid w:val="009A487D"/>
    <w:rsid w:val="009A4B63"/>
    <w:rsid w:val="009A4C6B"/>
    <w:rsid w:val="009A4EF4"/>
    <w:rsid w:val="009A517A"/>
    <w:rsid w:val="009A5204"/>
    <w:rsid w:val="009A5253"/>
    <w:rsid w:val="009A5414"/>
    <w:rsid w:val="009A5C67"/>
    <w:rsid w:val="009A62C4"/>
    <w:rsid w:val="009A69E2"/>
    <w:rsid w:val="009A6ACC"/>
    <w:rsid w:val="009A6D3C"/>
    <w:rsid w:val="009A7075"/>
    <w:rsid w:val="009A758F"/>
    <w:rsid w:val="009B0308"/>
    <w:rsid w:val="009B0474"/>
    <w:rsid w:val="009B04F9"/>
    <w:rsid w:val="009B05F0"/>
    <w:rsid w:val="009B0B15"/>
    <w:rsid w:val="009B0E86"/>
    <w:rsid w:val="009B1177"/>
    <w:rsid w:val="009B11C3"/>
    <w:rsid w:val="009B1904"/>
    <w:rsid w:val="009B1C82"/>
    <w:rsid w:val="009B240D"/>
    <w:rsid w:val="009B3085"/>
    <w:rsid w:val="009B318D"/>
    <w:rsid w:val="009B321B"/>
    <w:rsid w:val="009B3973"/>
    <w:rsid w:val="009B3F6A"/>
    <w:rsid w:val="009B3F6B"/>
    <w:rsid w:val="009B47CF"/>
    <w:rsid w:val="009B48C0"/>
    <w:rsid w:val="009B4D39"/>
    <w:rsid w:val="009B4ECF"/>
    <w:rsid w:val="009B4F20"/>
    <w:rsid w:val="009B50FF"/>
    <w:rsid w:val="009B524A"/>
    <w:rsid w:val="009B59CF"/>
    <w:rsid w:val="009B59DA"/>
    <w:rsid w:val="009B5B64"/>
    <w:rsid w:val="009B5BC8"/>
    <w:rsid w:val="009B5D96"/>
    <w:rsid w:val="009B5F58"/>
    <w:rsid w:val="009B6099"/>
    <w:rsid w:val="009B60A9"/>
    <w:rsid w:val="009B68E7"/>
    <w:rsid w:val="009B6B9E"/>
    <w:rsid w:val="009B72AF"/>
    <w:rsid w:val="009B7973"/>
    <w:rsid w:val="009B7BA9"/>
    <w:rsid w:val="009B7D02"/>
    <w:rsid w:val="009B7D51"/>
    <w:rsid w:val="009C0127"/>
    <w:rsid w:val="009C09C5"/>
    <w:rsid w:val="009C0CD6"/>
    <w:rsid w:val="009C0F36"/>
    <w:rsid w:val="009C13FA"/>
    <w:rsid w:val="009C17AB"/>
    <w:rsid w:val="009C2190"/>
    <w:rsid w:val="009C21FA"/>
    <w:rsid w:val="009C2463"/>
    <w:rsid w:val="009C247A"/>
    <w:rsid w:val="009C2BDE"/>
    <w:rsid w:val="009C2F6C"/>
    <w:rsid w:val="009C376C"/>
    <w:rsid w:val="009C3771"/>
    <w:rsid w:val="009C399E"/>
    <w:rsid w:val="009C3C9B"/>
    <w:rsid w:val="009C3E16"/>
    <w:rsid w:val="009C4C34"/>
    <w:rsid w:val="009C4CF1"/>
    <w:rsid w:val="009C4EC5"/>
    <w:rsid w:val="009C5B0B"/>
    <w:rsid w:val="009C5E56"/>
    <w:rsid w:val="009C5F81"/>
    <w:rsid w:val="009C64FC"/>
    <w:rsid w:val="009C6C56"/>
    <w:rsid w:val="009C746D"/>
    <w:rsid w:val="009C78EB"/>
    <w:rsid w:val="009C7D64"/>
    <w:rsid w:val="009D023F"/>
    <w:rsid w:val="009D07FE"/>
    <w:rsid w:val="009D0D43"/>
    <w:rsid w:val="009D0F32"/>
    <w:rsid w:val="009D1039"/>
    <w:rsid w:val="009D10B6"/>
    <w:rsid w:val="009D127A"/>
    <w:rsid w:val="009D13EF"/>
    <w:rsid w:val="009D14B4"/>
    <w:rsid w:val="009D1774"/>
    <w:rsid w:val="009D1C15"/>
    <w:rsid w:val="009D23E0"/>
    <w:rsid w:val="009D2649"/>
    <w:rsid w:val="009D29B6"/>
    <w:rsid w:val="009D2B92"/>
    <w:rsid w:val="009D2D1F"/>
    <w:rsid w:val="009D2F60"/>
    <w:rsid w:val="009D33B9"/>
    <w:rsid w:val="009D36F8"/>
    <w:rsid w:val="009D3A38"/>
    <w:rsid w:val="009D3DEA"/>
    <w:rsid w:val="009D3E28"/>
    <w:rsid w:val="009D3E92"/>
    <w:rsid w:val="009D47E8"/>
    <w:rsid w:val="009D4B20"/>
    <w:rsid w:val="009D4B2D"/>
    <w:rsid w:val="009D4F6B"/>
    <w:rsid w:val="009D528B"/>
    <w:rsid w:val="009D56B8"/>
    <w:rsid w:val="009D56D0"/>
    <w:rsid w:val="009D5A91"/>
    <w:rsid w:val="009D5D12"/>
    <w:rsid w:val="009D5E07"/>
    <w:rsid w:val="009D5FA2"/>
    <w:rsid w:val="009D650F"/>
    <w:rsid w:val="009D6AEA"/>
    <w:rsid w:val="009D717F"/>
    <w:rsid w:val="009D749C"/>
    <w:rsid w:val="009D75F4"/>
    <w:rsid w:val="009D77A0"/>
    <w:rsid w:val="009D7CE0"/>
    <w:rsid w:val="009E03AC"/>
    <w:rsid w:val="009E0740"/>
    <w:rsid w:val="009E09D7"/>
    <w:rsid w:val="009E0A36"/>
    <w:rsid w:val="009E0D8A"/>
    <w:rsid w:val="009E12F3"/>
    <w:rsid w:val="009E15EB"/>
    <w:rsid w:val="009E18C7"/>
    <w:rsid w:val="009E1AB3"/>
    <w:rsid w:val="009E1AC6"/>
    <w:rsid w:val="009E2080"/>
    <w:rsid w:val="009E227B"/>
    <w:rsid w:val="009E27F3"/>
    <w:rsid w:val="009E3300"/>
    <w:rsid w:val="009E3A33"/>
    <w:rsid w:val="009E4022"/>
    <w:rsid w:val="009E407A"/>
    <w:rsid w:val="009E468F"/>
    <w:rsid w:val="009E47A9"/>
    <w:rsid w:val="009E4E48"/>
    <w:rsid w:val="009E529D"/>
    <w:rsid w:val="009E5335"/>
    <w:rsid w:val="009E5814"/>
    <w:rsid w:val="009E5817"/>
    <w:rsid w:val="009E5E1C"/>
    <w:rsid w:val="009E6D76"/>
    <w:rsid w:val="009E6E93"/>
    <w:rsid w:val="009E6EA7"/>
    <w:rsid w:val="009E73E5"/>
    <w:rsid w:val="009E7810"/>
    <w:rsid w:val="009E783D"/>
    <w:rsid w:val="009E7BFD"/>
    <w:rsid w:val="009E7CC2"/>
    <w:rsid w:val="009E7D89"/>
    <w:rsid w:val="009F003A"/>
    <w:rsid w:val="009F01CF"/>
    <w:rsid w:val="009F021E"/>
    <w:rsid w:val="009F02A8"/>
    <w:rsid w:val="009F036D"/>
    <w:rsid w:val="009F072C"/>
    <w:rsid w:val="009F0908"/>
    <w:rsid w:val="009F13D5"/>
    <w:rsid w:val="009F13F2"/>
    <w:rsid w:val="009F1C13"/>
    <w:rsid w:val="009F1DA4"/>
    <w:rsid w:val="009F1F92"/>
    <w:rsid w:val="009F208E"/>
    <w:rsid w:val="009F20C9"/>
    <w:rsid w:val="009F20FF"/>
    <w:rsid w:val="009F26B6"/>
    <w:rsid w:val="009F2788"/>
    <w:rsid w:val="009F2858"/>
    <w:rsid w:val="009F2FBB"/>
    <w:rsid w:val="009F398B"/>
    <w:rsid w:val="009F3E50"/>
    <w:rsid w:val="009F41EF"/>
    <w:rsid w:val="009F475C"/>
    <w:rsid w:val="009F502C"/>
    <w:rsid w:val="009F5293"/>
    <w:rsid w:val="009F55C5"/>
    <w:rsid w:val="009F5E7B"/>
    <w:rsid w:val="009F5F5E"/>
    <w:rsid w:val="009F5FC3"/>
    <w:rsid w:val="009F66AD"/>
    <w:rsid w:val="009F698C"/>
    <w:rsid w:val="009F6AC6"/>
    <w:rsid w:val="009F724F"/>
    <w:rsid w:val="009F794E"/>
    <w:rsid w:val="009F7BDF"/>
    <w:rsid w:val="009F7DF7"/>
    <w:rsid w:val="00A000FC"/>
    <w:rsid w:val="00A001D3"/>
    <w:rsid w:val="00A00393"/>
    <w:rsid w:val="00A005DB"/>
    <w:rsid w:val="00A009A8"/>
    <w:rsid w:val="00A00AB5"/>
    <w:rsid w:val="00A00CBE"/>
    <w:rsid w:val="00A01070"/>
    <w:rsid w:val="00A010DE"/>
    <w:rsid w:val="00A01219"/>
    <w:rsid w:val="00A0125E"/>
    <w:rsid w:val="00A01769"/>
    <w:rsid w:val="00A018D9"/>
    <w:rsid w:val="00A018FF"/>
    <w:rsid w:val="00A01994"/>
    <w:rsid w:val="00A027BF"/>
    <w:rsid w:val="00A02AD2"/>
    <w:rsid w:val="00A02D0F"/>
    <w:rsid w:val="00A03277"/>
    <w:rsid w:val="00A03CF2"/>
    <w:rsid w:val="00A03F9B"/>
    <w:rsid w:val="00A040FC"/>
    <w:rsid w:val="00A0412B"/>
    <w:rsid w:val="00A04888"/>
    <w:rsid w:val="00A050BB"/>
    <w:rsid w:val="00A05327"/>
    <w:rsid w:val="00A055FB"/>
    <w:rsid w:val="00A05CEA"/>
    <w:rsid w:val="00A060FF"/>
    <w:rsid w:val="00A06250"/>
    <w:rsid w:val="00A06610"/>
    <w:rsid w:val="00A0665C"/>
    <w:rsid w:val="00A06817"/>
    <w:rsid w:val="00A0687E"/>
    <w:rsid w:val="00A06D03"/>
    <w:rsid w:val="00A07337"/>
    <w:rsid w:val="00A078B9"/>
    <w:rsid w:val="00A078D1"/>
    <w:rsid w:val="00A07DCE"/>
    <w:rsid w:val="00A106EE"/>
    <w:rsid w:val="00A109B2"/>
    <w:rsid w:val="00A10B71"/>
    <w:rsid w:val="00A10C1A"/>
    <w:rsid w:val="00A10EA9"/>
    <w:rsid w:val="00A10F92"/>
    <w:rsid w:val="00A11D87"/>
    <w:rsid w:val="00A1263B"/>
    <w:rsid w:val="00A128E7"/>
    <w:rsid w:val="00A12B71"/>
    <w:rsid w:val="00A12D97"/>
    <w:rsid w:val="00A12F48"/>
    <w:rsid w:val="00A134D1"/>
    <w:rsid w:val="00A13C58"/>
    <w:rsid w:val="00A141E7"/>
    <w:rsid w:val="00A1475F"/>
    <w:rsid w:val="00A14796"/>
    <w:rsid w:val="00A14AFA"/>
    <w:rsid w:val="00A14B00"/>
    <w:rsid w:val="00A14EE6"/>
    <w:rsid w:val="00A15352"/>
    <w:rsid w:val="00A158B0"/>
    <w:rsid w:val="00A15C5D"/>
    <w:rsid w:val="00A15F41"/>
    <w:rsid w:val="00A16183"/>
    <w:rsid w:val="00A16808"/>
    <w:rsid w:val="00A16946"/>
    <w:rsid w:val="00A16A8C"/>
    <w:rsid w:val="00A171DE"/>
    <w:rsid w:val="00A176A7"/>
    <w:rsid w:val="00A1789A"/>
    <w:rsid w:val="00A17B7B"/>
    <w:rsid w:val="00A17DB9"/>
    <w:rsid w:val="00A20A73"/>
    <w:rsid w:val="00A20D70"/>
    <w:rsid w:val="00A20E37"/>
    <w:rsid w:val="00A21C1C"/>
    <w:rsid w:val="00A22143"/>
    <w:rsid w:val="00A22A7A"/>
    <w:rsid w:val="00A230CB"/>
    <w:rsid w:val="00A230F2"/>
    <w:rsid w:val="00A230FB"/>
    <w:rsid w:val="00A237D9"/>
    <w:rsid w:val="00A23CF9"/>
    <w:rsid w:val="00A248BB"/>
    <w:rsid w:val="00A24A9F"/>
    <w:rsid w:val="00A24BE1"/>
    <w:rsid w:val="00A2611B"/>
    <w:rsid w:val="00A2625D"/>
    <w:rsid w:val="00A26705"/>
    <w:rsid w:val="00A268E6"/>
    <w:rsid w:val="00A26A69"/>
    <w:rsid w:val="00A26E85"/>
    <w:rsid w:val="00A271C9"/>
    <w:rsid w:val="00A277F6"/>
    <w:rsid w:val="00A27B0F"/>
    <w:rsid w:val="00A27CE3"/>
    <w:rsid w:val="00A27D5B"/>
    <w:rsid w:val="00A27F9A"/>
    <w:rsid w:val="00A30069"/>
    <w:rsid w:val="00A3037E"/>
    <w:rsid w:val="00A30B87"/>
    <w:rsid w:val="00A30D0B"/>
    <w:rsid w:val="00A31080"/>
    <w:rsid w:val="00A31363"/>
    <w:rsid w:val="00A31423"/>
    <w:rsid w:val="00A31B12"/>
    <w:rsid w:val="00A31C46"/>
    <w:rsid w:val="00A320A0"/>
    <w:rsid w:val="00A324ED"/>
    <w:rsid w:val="00A3282F"/>
    <w:rsid w:val="00A32C4B"/>
    <w:rsid w:val="00A32E71"/>
    <w:rsid w:val="00A33986"/>
    <w:rsid w:val="00A340D8"/>
    <w:rsid w:val="00A341B0"/>
    <w:rsid w:val="00A342EF"/>
    <w:rsid w:val="00A3479C"/>
    <w:rsid w:val="00A347A0"/>
    <w:rsid w:val="00A347FB"/>
    <w:rsid w:val="00A34F57"/>
    <w:rsid w:val="00A351BD"/>
    <w:rsid w:val="00A35459"/>
    <w:rsid w:val="00A354CE"/>
    <w:rsid w:val="00A359FC"/>
    <w:rsid w:val="00A35B54"/>
    <w:rsid w:val="00A361FA"/>
    <w:rsid w:val="00A3630E"/>
    <w:rsid w:val="00A36353"/>
    <w:rsid w:val="00A36603"/>
    <w:rsid w:val="00A366D5"/>
    <w:rsid w:val="00A37EED"/>
    <w:rsid w:val="00A403CE"/>
    <w:rsid w:val="00A40B40"/>
    <w:rsid w:val="00A40E3D"/>
    <w:rsid w:val="00A41021"/>
    <w:rsid w:val="00A4103F"/>
    <w:rsid w:val="00A41DAA"/>
    <w:rsid w:val="00A425F2"/>
    <w:rsid w:val="00A43673"/>
    <w:rsid w:val="00A439DC"/>
    <w:rsid w:val="00A43ADC"/>
    <w:rsid w:val="00A43D38"/>
    <w:rsid w:val="00A43D6F"/>
    <w:rsid w:val="00A44C2D"/>
    <w:rsid w:val="00A44C88"/>
    <w:rsid w:val="00A44F3B"/>
    <w:rsid w:val="00A45190"/>
    <w:rsid w:val="00A459B8"/>
    <w:rsid w:val="00A45D0A"/>
    <w:rsid w:val="00A45F61"/>
    <w:rsid w:val="00A46593"/>
    <w:rsid w:val="00A4692F"/>
    <w:rsid w:val="00A47340"/>
    <w:rsid w:val="00A477AE"/>
    <w:rsid w:val="00A47CA9"/>
    <w:rsid w:val="00A50184"/>
    <w:rsid w:val="00A504B4"/>
    <w:rsid w:val="00A50F36"/>
    <w:rsid w:val="00A51B7A"/>
    <w:rsid w:val="00A52049"/>
    <w:rsid w:val="00A52167"/>
    <w:rsid w:val="00A5234A"/>
    <w:rsid w:val="00A52779"/>
    <w:rsid w:val="00A52CBF"/>
    <w:rsid w:val="00A52EA7"/>
    <w:rsid w:val="00A52F09"/>
    <w:rsid w:val="00A5335C"/>
    <w:rsid w:val="00A53C45"/>
    <w:rsid w:val="00A53E32"/>
    <w:rsid w:val="00A53FEC"/>
    <w:rsid w:val="00A546F0"/>
    <w:rsid w:val="00A54D1B"/>
    <w:rsid w:val="00A56400"/>
    <w:rsid w:val="00A56622"/>
    <w:rsid w:val="00A56BEB"/>
    <w:rsid w:val="00A57068"/>
    <w:rsid w:val="00A570FC"/>
    <w:rsid w:val="00A5714D"/>
    <w:rsid w:val="00A57268"/>
    <w:rsid w:val="00A575F2"/>
    <w:rsid w:val="00A57C4B"/>
    <w:rsid w:val="00A57F9F"/>
    <w:rsid w:val="00A6001B"/>
    <w:rsid w:val="00A60458"/>
    <w:rsid w:val="00A61F60"/>
    <w:rsid w:val="00A6236B"/>
    <w:rsid w:val="00A6264E"/>
    <w:rsid w:val="00A62B26"/>
    <w:rsid w:val="00A62B8B"/>
    <w:rsid w:val="00A6311C"/>
    <w:rsid w:val="00A63295"/>
    <w:rsid w:val="00A6390E"/>
    <w:rsid w:val="00A63AAA"/>
    <w:rsid w:val="00A63D37"/>
    <w:rsid w:val="00A63DCE"/>
    <w:rsid w:val="00A640C1"/>
    <w:rsid w:val="00A64283"/>
    <w:rsid w:val="00A646B8"/>
    <w:rsid w:val="00A64917"/>
    <w:rsid w:val="00A64F78"/>
    <w:rsid w:val="00A65056"/>
    <w:rsid w:val="00A650E6"/>
    <w:rsid w:val="00A6512F"/>
    <w:rsid w:val="00A655C7"/>
    <w:rsid w:val="00A656F5"/>
    <w:rsid w:val="00A658F0"/>
    <w:rsid w:val="00A65AD1"/>
    <w:rsid w:val="00A65B6F"/>
    <w:rsid w:val="00A65C1B"/>
    <w:rsid w:val="00A66155"/>
    <w:rsid w:val="00A661B5"/>
    <w:rsid w:val="00A66963"/>
    <w:rsid w:val="00A669E9"/>
    <w:rsid w:val="00A66B88"/>
    <w:rsid w:val="00A66BC0"/>
    <w:rsid w:val="00A6739F"/>
    <w:rsid w:val="00A675B2"/>
    <w:rsid w:val="00A676FC"/>
    <w:rsid w:val="00A67747"/>
    <w:rsid w:val="00A70980"/>
    <w:rsid w:val="00A70B1F"/>
    <w:rsid w:val="00A70B7F"/>
    <w:rsid w:val="00A710E4"/>
    <w:rsid w:val="00A7111A"/>
    <w:rsid w:val="00A71563"/>
    <w:rsid w:val="00A71787"/>
    <w:rsid w:val="00A71B24"/>
    <w:rsid w:val="00A7219F"/>
    <w:rsid w:val="00A7235B"/>
    <w:rsid w:val="00A729EA"/>
    <w:rsid w:val="00A72AF1"/>
    <w:rsid w:val="00A72BFF"/>
    <w:rsid w:val="00A72C42"/>
    <w:rsid w:val="00A7334B"/>
    <w:rsid w:val="00A74958"/>
    <w:rsid w:val="00A74EE2"/>
    <w:rsid w:val="00A75B97"/>
    <w:rsid w:val="00A75C8E"/>
    <w:rsid w:val="00A75D31"/>
    <w:rsid w:val="00A76884"/>
    <w:rsid w:val="00A76D6A"/>
    <w:rsid w:val="00A76EF1"/>
    <w:rsid w:val="00A772C9"/>
    <w:rsid w:val="00A77526"/>
    <w:rsid w:val="00A775F2"/>
    <w:rsid w:val="00A777D0"/>
    <w:rsid w:val="00A8038D"/>
    <w:rsid w:val="00A80C3D"/>
    <w:rsid w:val="00A80DFC"/>
    <w:rsid w:val="00A813EC"/>
    <w:rsid w:val="00A81569"/>
    <w:rsid w:val="00A81B19"/>
    <w:rsid w:val="00A81B86"/>
    <w:rsid w:val="00A81E02"/>
    <w:rsid w:val="00A82062"/>
    <w:rsid w:val="00A820EB"/>
    <w:rsid w:val="00A82461"/>
    <w:rsid w:val="00A825AD"/>
    <w:rsid w:val="00A82726"/>
    <w:rsid w:val="00A82E3A"/>
    <w:rsid w:val="00A830F2"/>
    <w:rsid w:val="00A837FC"/>
    <w:rsid w:val="00A8395B"/>
    <w:rsid w:val="00A83A50"/>
    <w:rsid w:val="00A84212"/>
    <w:rsid w:val="00A84254"/>
    <w:rsid w:val="00A84297"/>
    <w:rsid w:val="00A8469C"/>
    <w:rsid w:val="00A85293"/>
    <w:rsid w:val="00A85816"/>
    <w:rsid w:val="00A8602E"/>
    <w:rsid w:val="00A8637E"/>
    <w:rsid w:val="00A863CF"/>
    <w:rsid w:val="00A8662A"/>
    <w:rsid w:val="00A867D6"/>
    <w:rsid w:val="00A8709D"/>
    <w:rsid w:val="00A87734"/>
    <w:rsid w:val="00A877BF"/>
    <w:rsid w:val="00A90077"/>
    <w:rsid w:val="00A900CF"/>
    <w:rsid w:val="00A904C6"/>
    <w:rsid w:val="00A907AE"/>
    <w:rsid w:val="00A90975"/>
    <w:rsid w:val="00A90AB5"/>
    <w:rsid w:val="00A90B85"/>
    <w:rsid w:val="00A90E4E"/>
    <w:rsid w:val="00A9106F"/>
    <w:rsid w:val="00A910CF"/>
    <w:rsid w:val="00A912EE"/>
    <w:rsid w:val="00A91644"/>
    <w:rsid w:val="00A91E30"/>
    <w:rsid w:val="00A923DE"/>
    <w:rsid w:val="00A9269A"/>
    <w:rsid w:val="00A92D84"/>
    <w:rsid w:val="00A93AFA"/>
    <w:rsid w:val="00A94208"/>
    <w:rsid w:val="00A94651"/>
    <w:rsid w:val="00A95237"/>
    <w:rsid w:val="00A952CE"/>
    <w:rsid w:val="00A955C6"/>
    <w:rsid w:val="00A958BE"/>
    <w:rsid w:val="00A95A8D"/>
    <w:rsid w:val="00A95B73"/>
    <w:rsid w:val="00A95DC1"/>
    <w:rsid w:val="00A95F6E"/>
    <w:rsid w:val="00A95F73"/>
    <w:rsid w:val="00A962A3"/>
    <w:rsid w:val="00A962B2"/>
    <w:rsid w:val="00A9650B"/>
    <w:rsid w:val="00A966BB"/>
    <w:rsid w:val="00A96B27"/>
    <w:rsid w:val="00A96BB3"/>
    <w:rsid w:val="00A9738D"/>
    <w:rsid w:val="00A9791F"/>
    <w:rsid w:val="00A97B7C"/>
    <w:rsid w:val="00A97C56"/>
    <w:rsid w:val="00AA0031"/>
    <w:rsid w:val="00AA0672"/>
    <w:rsid w:val="00AA073B"/>
    <w:rsid w:val="00AA0A45"/>
    <w:rsid w:val="00AA1297"/>
    <w:rsid w:val="00AA1575"/>
    <w:rsid w:val="00AA157E"/>
    <w:rsid w:val="00AA1A63"/>
    <w:rsid w:val="00AA1B32"/>
    <w:rsid w:val="00AA217D"/>
    <w:rsid w:val="00AA2955"/>
    <w:rsid w:val="00AA2B72"/>
    <w:rsid w:val="00AA2C70"/>
    <w:rsid w:val="00AA2FD8"/>
    <w:rsid w:val="00AA358F"/>
    <w:rsid w:val="00AA3E5E"/>
    <w:rsid w:val="00AA48D4"/>
    <w:rsid w:val="00AA49EB"/>
    <w:rsid w:val="00AA4AB6"/>
    <w:rsid w:val="00AA4D80"/>
    <w:rsid w:val="00AA56C4"/>
    <w:rsid w:val="00AA5C4A"/>
    <w:rsid w:val="00AA5F47"/>
    <w:rsid w:val="00AA60B0"/>
    <w:rsid w:val="00AA62F7"/>
    <w:rsid w:val="00AA6625"/>
    <w:rsid w:val="00AA6C4A"/>
    <w:rsid w:val="00AA706F"/>
    <w:rsid w:val="00AA791A"/>
    <w:rsid w:val="00AA7A1A"/>
    <w:rsid w:val="00AA7BB9"/>
    <w:rsid w:val="00AA7F00"/>
    <w:rsid w:val="00AB03F9"/>
    <w:rsid w:val="00AB05DD"/>
    <w:rsid w:val="00AB067B"/>
    <w:rsid w:val="00AB0B5C"/>
    <w:rsid w:val="00AB0B8F"/>
    <w:rsid w:val="00AB0CD1"/>
    <w:rsid w:val="00AB0FBE"/>
    <w:rsid w:val="00AB1467"/>
    <w:rsid w:val="00AB1498"/>
    <w:rsid w:val="00AB228E"/>
    <w:rsid w:val="00AB23A1"/>
    <w:rsid w:val="00AB2C7A"/>
    <w:rsid w:val="00AB2DBD"/>
    <w:rsid w:val="00AB31E1"/>
    <w:rsid w:val="00AB35E7"/>
    <w:rsid w:val="00AB370D"/>
    <w:rsid w:val="00AB3836"/>
    <w:rsid w:val="00AB3A5C"/>
    <w:rsid w:val="00AB3C43"/>
    <w:rsid w:val="00AB3D17"/>
    <w:rsid w:val="00AB43EB"/>
    <w:rsid w:val="00AB4448"/>
    <w:rsid w:val="00AB4744"/>
    <w:rsid w:val="00AB4914"/>
    <w:rsid w:val="00AB4B2A"/>
    <w:rsid w:val="00AB4CC1"/>
    <w:rsid w:val="00AB4D61"/>
    <w:rsid w:val="00AB5353"/>
    <w:rsid w:val="00AB57F8"/>
    <w:rsid w:val="00AB5B89"/>
    <w:rsid w:val="00AB6002"/>
    <w:rsid w:val="00AB61DD"/>
    <w:rsid w:val="00AB6C46"/>
    <w:rsid w:val="00AB7047"/>
    <w:rsid w:val="00AB715C"/>
    <w:rsid w:val="00AB7D2D"/>
    <w:rsid w:val="00AC026C"/>
    <w:rsid w:val="00AC0487"/>
    <w:rsid w:val="00AC07F8"/>
    <w:rsid w:val="00AC0911"/>
    <w:rsid w:val="00AC0B57"/>
    <w:rsid w:val="00AC0DB1"/>
    <w:rsid w:val="00AC1277"/>
    <w:rsid w:val="00AC1432"/>
    <w:rsid w:val="00AC1474"/>
    <w:rsid w:val="00AC1513"/>
    <w:rsid w:val="00AC1841"/>
    <w:rsid w:val="00AC1EA1"/>
    <w:rsid w:val="00AC20B8"/>
    <w:rsid w:val="00AC253B"/>
    <w:rsid w:val="00AC257A"/>
    <w:rsid w:val="00AC266D"/>
    <w:rsid w:val="00AC2691"/>
    <w:rsid w:val="00AC2B7E"/>
    <w:rsid w:val="00AC334A"/>
    <w:rsid w:val="00AC372B"/>
    <w:rsid w:val="00AC37EE"/>
    <w:rsid w:val="00AC38D9"/>
    <w:rsid w:val="00AC3A38"/>
    <w:rsid w:val="00AC3F29"/>
    <w:rsid w:val="00AC3FFA"/>
    <w:rsid w:val="00AC43D4"/>
    <w:rsid w:val="00AC4642"/>
    <w:rsid w:val="00AC50C2"/>
    <w:rsid w:val="00AC5602"/>
    <w:rsid w:val="00AC5A03"/>
    <w:rsid w:val="00AC5DB2"/>
    <w:rsid w:val="00AC6C75"/>
    <w:rsid w:val="00AC6C7C"/>
    <w:rsid w:val="00AC6D3A"/>
    <w:rsid w:val="00AC7270"/>
    <w:rsid w:val="00AC77EA"/>
    <w:rsid w:val="00AC7B8E"/>
    <w:rsid w:val="00AC7C4C"/>
    <w:rsid w:val="00AC7D01"/>
    <w:rsid w:val="00AC7FDA"/>
    <w:rsid w:val="00AD0049"/>
    <w:rsid w:val="00AD02C7"/>
    <w:rsid w:val="00AD0601"/>
    <w:rsid w:val="00AD08CC"/>
    <w:rsid w:val="00AD0A9B"/>
    <w:rsid w:val="00AD0B21"/>
    <w:rsid w:val="00AD0EE2"/>
    <w:rsid w:val="00AD0F74"/>
    <w:rsid w:val="00AD17D8"/>
    <w:rsid w:val="00AD1E5E"/>
    <w:rsid w:val="00AD21C4"/>
    <w:rsid w:val="00AD2440"/>
    <w:rsid w:val="00AD251F"/>
    <w:rsid w:val="00AD275A"/>
    <w:rsid w:val="00AD2A0F"/>
    <w:rsid w:val="00AD362C"/>
    <w:rsid w:val="00AD3660"/>
    <w:rsid w:val="00AD372F"/>
    <w:rsid w:val="00AD3EA6"/>
    <w:rsid w:val="00AD4340"/>
    <w:rsid w:val="00AD4617"/>
    <w:rsid w:val="00AD48BE"/>
    <w:rsid w:val="00AD4A30"/>
    <w:rsid w:val="00AD504B"/>
    <w:rsid w:val="00AD51CA"/>
    <w:rsid w:val="00AD57EE"/>
    <w:rsid w:val="00AD5CC8"/>
    <w:rsid w:val="00AD616D"/>
    <w:rsid w:val="00AD64A4"/>
    <w:rsid w:val="00AD6EB3"/>
    <w:rsid w:val="00AD6EFB"/>
    <w:rsid w:val="00AD71FF"/>
    <w:rsid w:val="00AD731E"/>
    <w:rsid w:val="00AD7709"/>
    <w:rsid w:val="00AD7770"/>
    <w:rsid w:val="00AD7DBD"/>
    <w:rsid w:val="00AE0247"/>
    <w:rsid w:val="00AE06C2"/>
    <w:rsid w:val="00AE0859"/>
    <w:rsid w:val="00AE12A2"/>
    <w:rsid w:val="00AE1BF3"/>
    <w:rsid w:val="00AE2525"/>
    <w:rsid w:val="00AE25A6"/>
    <w:rsid w:val="00AE28EE"/>
    <w:rsid w:val="00AE295F"/>
    <w:rsid w:val="00AE2BE7"/>
    <w:rsid w:val="00AE2D75"/>
    <w:rsid w:val="00AE3872"/>
    <w:rsid w:val="00AE3910"/>
    <w:rsid w:val="00AE394F"/>
    <w:rsid w:val="00AE3A47"/>
    <w:rsid w:val="00AE3F09"/>
    <w:rsid w:val="00AE4007"/>
    <w:rsid w:val="00AE4463"/>
    <w:rsid w:val="00AE533C"/>
    <w:rsid w:val="00AE5475"/>
    <w:rsid w:val="00AE55E8"/>
    <w:rsid w:val="00AE59FC"/>
    <w:rsid w:val="00AE5C7F"/>
    <w:rsid w:val="00AE6123"/>
    <w:rsid w:val="00AE63FC"/>
    <w:rsid w:val="00AE65B7"/>
    <w:rsid w:val="00AE6911"/>
    <w:rsid w:val="00AE6CE7"/>
    <w:rsid w:val="00AE6EC2"/>
    <w:rsid w:val="00AE7206"/>
    <w:rsid w:val="00AE73C3"/>
    <w:rsid w:val="00AE76C8"/>
    <w:rsid w:val="00AE7810"/>
    <w:rsid w:val="00AE792B"/>
    <w:rsid w:val="00AF0077"/>
    <w:rsid w:val="00AF05FA"/>
    <w:rsid w:val="00AF07FE"/>
    <w:rsid w:val="00AF1128"/>
    <w:rsid w:val="00AF1303"/>
    <w:rsid w:val="00AF13F8"/>
    <w:rsid w:val="00AF1903"/>
    <w:rsid w:val="00AF1CE0"/>
    <w:rsid w:val="00AF2032"/>
    <w:rsid w:val="00AF2456"/>
    <w:rsid w:val="00AF2A8A"/>
    <w:rsid w:val="00AF2B49"/>
    <w:rsid w:val="00AF2E1C"/>
    <w:rsid w:val="00AF3AF4"/>
    <w:rsid w:val="00AF3DD1"/>
    <w:rsid w:val="00AF3E7E"/>
    <w:rsid w:val="00AF423E"/>
    <w:rsid w:val="00AF4376"/>
    <w:rsid w:val="00AF45D9"/>
    <w:rsid w:val="00AF48A9"/>
    <w:rsid w:val="00AF48C8"/>
    <w:rsid w:val="00AF4B25"/>
    <w:rsid w:val="00AF572C"/>
    <w:rsid w:val="00AF5976"/>
    <w:rsid w:val="00AF5A09"/>
    <w:rsid w:val="00AF5A86"/>
    <w:rsid w:val="00AF5B48"/>
    <w:rsid w:val="00AF5DA8"/>
    <w:rsid w:val="00AF666D"/>
    <w:rsid w:val="00AF6A5E"/>
    <w:rsid w:val="00AF6C2F"/>
    <w:rsid w:val="00AF6D85"/>
    <w:rsid w:val="00AF7035"/>
    <w:rsid w:val="00AF73A0"/>
    <w:rsid w:val="00AF73E8"/>
    <w:rsid w:val="00AF73F5"/>
    <w:rsid w:val="00AF7920"/>
    <w:rsid w:val="00AF7937"/>
    <w:rsid w:val="00AF7AD1"/>
    <w:rsid w:val="00AF7B76"/>
    <w:rsid w:val="00AF7DC4"/>
    <w:rsid w:val="00B00134"/>
    <w:rsid w:val="00B0027B"/>
    <w:rsid w:val="00B00D3C"/>
    <w:rsid w:val="00B0117A"/>
    <w:rsid w:val="00B01232"/>
    <w:rsid w:val="00B01285"/>
    <w:rsid w:val="00B014C3"/>
    <w:rsid w:val="00B01FDA"/>
    <w:rsid w:val="00B02723"/>
    <w:rsid w:val="00B028A9"/>
    <w:rsid w:val="00B0295A"/>
    <w:rsid w:val="00B02A2E"/>
    <w:rsid w:val="00B02A89"/>
    <w:rsid w:val="00B04448"/>
    <w:rsid w:val="00B045FB"/>
    <w:rsid w:val="00B05274"/>
    <w:rsid w:val="00B0543E"/>
    <w:rsid w:val="00B055C3"/>
    <w:rsid w:val="00B05C5F"/>
    <w:rsid w:val="00B05E92"/>
    <w:rsid w:val="00B06439"/>
    <w:rsid w:val="00B0646F"/>
    <w:rsid w:val="00B0647F"/>
    <w:rsid w:val="00B065F7"/>
    <w:rsid w:val="00B065F9"/>
    <w:rsid w:val="00B066BD"/>
    <w:rsid w:val="00B06A10"/>
    <w:rsid w:val="00B06CC0"/>
    <w:rsid w:val="00B06D0B"/>
    <w:rsid w:val="00B06DBA"/>
    <w:rsid w:val="00B06EBC"/>
    <w:rsid w:val="00B06FDA"/>
    <w:rsid w:val="00B0751A"/>
    <w:rsid w:val="00B07613"/>
    <w:rsid w:val="00B07664"/>
    <w:rsid w:val="00B07BFA"/>
    <w:rsid w:val="00B07CC5"/>
    <w:rsid w:val="00B07EE9"/>
    <w:rsid w:val="00B100CE"/>
    <w:rsid w:val="00B10A25"/>
    <w:rsid w:val="00B10C0C"/>
    <w:rsid w:val="00B11393"/>
    <w:rsid w:val="00B1146F"/>
    <w:rsid w:val="00B119F0"/>
    <w:rsid w:val="00B11BBF"/>
    <w:rsid w:val="00B11E64"/>
    <w:rsid w:val="00B12B80"/>
    <w:rsid w:val="00B1321B"/>
    <w:rsid w:val="00B136B7"/>
    <w:rsid w:val="00B13AA5"/>
    <w:rsid w:val="00B13C82"/>
    <w:rsid w:val="00B13F30"/>
    <w:rsid w:val="00B14585"/>
    <w:rsid w:val="00B1474D"/>
    <w:rsid w:val="00B14D9B"/>
    <w:rsid w:val="00B15D21"/>
    <w:rsid w:val="00B15E93"/>
    <w:rsid w:val="00B15FB7"/>
    <w:rsid w:val="00B16053"/>
    <w:rsid w:val="00B16069"/>
    <w:rsid w:val="00B16607"/>
    <w:rsid w:val="00B16BD1"/>
    <w:rsid w:val="00B16E04"/>
    <w:rsid w:val="00B17409"/>
    <w:rsid w:val="00B17840"/>
    <w:rsid w:val="00B17A61"/>
    <w:rsid w:val="00B17AAC"/>
    <w:rsid w:val="00B201EF"/>
    <w:rsid w:val="00B2096E"/>
    <w:rsid w:val="00B20BC4"/>
    <w:rsid w:val="00B20D04"/>
    <w:rsid w:val="00B2111E"/>
    <w:rsid w:val="00B213C0"/>
    <w:rsid w:val="00B21684"/>
    <w:rsid w:val="00B2217E"/>
    <w:rsid w:val="00B22945"/>
    <w:rsid w:val="00B22A12"/>
    <w:rsid w:val="00B237A0"/>
    <w:rsid w:val="00B23960"/>
    <w:rsid w:val="00B239FE"/>
    <w:rsid w:val="00B23B63"/>
    <w:rsid w:val="00B24249"/>
    <w:rsid w:val="00B24C99"/>
    <w:rsid w:val="00B24ECE"/>
    <w:rsid w:val="00B24FE4"/>
    <w:rsid w:val="00B2519B"/>
    <w:rsid w:val="00B252A7"/>
    <w:rsid w:val="00B253CC"/>
    <w:rsid w:val="00B25702"/>
    <w:rsid w:val="00B25862"/>
    <w:rsid w:val="00B2597E"/>
    <w:rsid w:val="00B25A1A"/>
    <w:rsid w:val="00B25AAE"/>
    <w:rsid w:val="00B25C91"/>
    <w:rsid w:val="00B25E01"/>
    <w:rsid w:val="00B2616F"/>
    <w:rsid w:val="00B26964"/>
    <w:rsid w:val="00B26A43"/>
    <w:rsid w:val="00B27058"/>
    <w:rsid w:val="00B270CC"/>
    <w:rsid w:val="00B2798F"/>
    <w:rsid w:val="00B30222"/>
    <w:rsid w:val="00B30629"/>
    <w:rsid w:val="00B30643"/>
    <w:rsid w:val="00B3122E"/>
    <w:rsid w:val="00B3144A"/>
    <w:rsid w:val="00B319FB"/>
    <w:rsid w:val="00B3255F"/>
    <w:rsid w:val="00B325E9"/>
    <w:rsid w:val="00B32608"/>
    <w:rsid w:val="00B32C12"/>
    <w:rsid w:val="00B33A4F"/>
    <w:rsid w:val="00B33B94"/>
    <w:rsid w:val="00B3444E"/>
    <w:rsid w:val="00B346C7"/>
    <w:rsid w:val="00B354E6"/>
    <w:rsid w:val="00B35A6C"/>
    <w:rsid w:val="00B35C63"/>
    <w:rsid w:val="00B36253"/>
    <w:rsid w:val="00B36256"/>
    <w:rsid w:val="00B36796"/>
    <w:rsid w:val="00B36FFB"/>
    <w:rsid w:val="00B3788D"/>
    <w:rsid w:val="00B37B0C"/>
    <w:rsid w:val="00B37C86"/>
    <w:rsid w:val="00B37DD3"/>
    <w:rsid w:val="00B40128"/>
    <w:rsid w:val="00B403EC"/>
    <w:rsid w:val="00B407B0"/>
    <w:rsid w:val="00B40969"/>
    <w:rsid w:val="00B40C73"/>
    <w:rsid w:val="00B41304"/>
    <w:rsid w:val="00B41E1E"/>
    <w:rsid w:val="00B41E73"/>
    <w:rsid w:val="00B41F7D"/>
    <w:rsid w:val="00B428B1"/>
    <w:rsid w:val="00B42D9A"/>
    <w:rsid w:val="00B42EEA"/>
    <w:rsid w:val="00B431B0"/>
    <w:rsid w:val="00B43321"/>
    <w:rsid w:val="00B4385C"/>
    <w:rsid w:val="00B44091"/>
    <w:rsid w:val="00B4411E"/>
    <w:rsid w:val="00B4479E"/>
    <w:rsid w:val="00B44827"/>
    <w:rsid w:val="00B44CE3"/>
    <w:rsid w:val="00B450F1"/>
    <w:rsid w:val="00B4575E"/>
    <w:rsid w:val="00B45777"/>
    <w:rsid w:val="00B459C4"/>
    <w:rsid w:val="00B45EA3"/>
    <w:rsid w:val="00B4691F"/>
    <w:rsid w:val="00B46B79"/>
    <w:rsid w:val="00B46DBA"/>
    <w:rsid w:val="00B46DD0"/>
    <w:rsid w:val="00B4720D"/>
    <w:rsid w:val="00B474A3"/>
    <w:rsid w:val="00B47FEB"/>
    <w:rsid w:val="00B50489"/>
    <w:rsid w:val="00B507B3"/>
    <w:rsid w:val="00B508E5"/>
    <w:rsid w:val="00B50915"/>
    <w:rsid w:val="00B51597"/>
    <w:rsid w:val="00B519C0"/>
    <w:rsid w:val="00B51AA0"/>
    <w:rsid w:val="00B51B22"/>
    <w:rsid w:val="00B51D49"/>
    <w:rsid w:val="00B51D74"/>
    <w:rsid w:val="00B51DA5"/>
    <w:rsid w:val="00B5208B"/>
    <w:rsid w:val="00B52544"/>
    <w:rsid w:val="00B52B69"/>
    <w:rsid w:val="00B53201"/>
    <w:rsid w:val="00B532C2"/>
    <w:rsid w:val="00B534D5"/>
    <w:rsid w:val="00B5391D"/>
    <w:rsid w:val="00B53D6A"/>
    <w:rsid w:val="00B53F43"/>
    <w:rsid w:val="00B54418"/>
    <w:rsid w:val="00B54C5A"/>
    <w:rsid w:val="00B54FFE"/>
    <w:rsid w:val="00B55832"/>
    <w:rsid w:val="00B56B46"/>
    <w:rsid w:val="00B570DF"/>
    <w:rsid w:val="00B5798B"/>
    <w:rsid w:val="00B57C74"/>
    <w:rsid w:val="00B6024C"/>
    <w:rsid w:val="00B602BB"/>
    <w:rsid w:val="00B60471"/>
    <w:rsid w:val="00B60676"/>
    <w:rsid w:val="00B60984"/>
    <w:rsid w:val="00B61255"/>
    <w:rsid w:val="00B61421"/>
    <w:rsid w:val="00B61633"/>
    <w:rsid w:val="00B62531"/>
    <w:rsid w:val="00B628BB"/>
    <w:rsid w:val="00B63195"/>
    <w:rsid w:val="00B634BE"/>
    <w:rsid w:val="00B636DA"/>
    <w:rsid w:val="00B639DC"/>
    <w:rsid w:val="00B63BC2"/>
    <w:rsid w:val="00B63DEE"/>
    <w:rsid w:val="00B64049"/>
    <w:rsid w:val="00B640B3"/>
    <w:rsid w:val="00B64293"/>
    <w:rsid w:val="00B64884"/>
    <w:rsid w:val="00B64EF4"/>
    <w:rsid w:val="00B65483"/>
    <w:rsid w:val="00B65C76"/>
    <w:rsid w:val="00B65E54"/>
    <w:rsid w:val="00B66131"/>
    <w:rsid w:val="00B661AD"/>
    <w:rsid w:val="00B66B2B"/>
    <w:rsid w:val="00B66C80"/>
    <w:rsid w:val="00B66E2B"/>
    <w:rsid w:val="00B66E73"/>
    <w:rsid w:val="00B6702E"/>
    <w:rsid w:val="00B6743A"/>
    <w:rsid w:val="00B675BF"/>
    <w:rsid w:val="00B678D5"/>
    <w:rsid w:val="00B67EFE"/>
    <w:rsid w:val="00B70327"/>
    <w:rsid w:val="00B70348"/>
    <w:rsid w:val="00B70395"/>
    <w:rsid w:val="00B70611"/>
    <w:rsid w:val="00B70D53"/>
    <w:rsid w:val="00B7106B"/>
    <w:rsid w:val="00B7114E"/>
    <w:rsid w:val="00B716D6"/>
    <w:rsid w:val="00B71AF9"/>
    <w:rsid w:val="00B71B78"/>
    <w:rsid w:val="00B7244C"/>
    <w:rsid w:val="00B72618"/>
    <w:rsid w:val="00B730D1"/>
    <w:rsid w:val="00B73481"/>
    <w:rsid w:val="00B73E80"/>
    <w:rsid w:val="00B74341"/>
    <w:rsid w:val="00B74479"/>
    <w:rsid w:val="00B7473C"/>
    <w:rsid w:val="00B750ED"/>
    <w:rsid w:val="00B7540E"/>
    <w:rsid w:val="00B75D43"/>
    <w:rsid w:val="00B75F2B"/>
    <w:rsid w:val="00B7683A"/>
    <w:rsid w:val="00B76881"/>
    <w:rsid w:val="00B76EB2"/>
    <w:rsid w:val="00B76F4E"/>
    <w:rsid w:val="00B77073"/>
    <w:rsid w:val="00B773C7"/>
    <w:rsid w:val="00B77712"/>
    <w:rsid w:val="00B77732"/>
    <w:rsid w:val="00B77B8E"/>
    <w:rsid w:val="00B77E54"/>
    <w:rsid w:val="00B77EA6"/>
    <w:rsid w:val="00B801FA"/>
    <w:rsid w:val="00B80614"/>
    <w:rsid w:val="00B806EF"/>
    <w:rsid w:val="00B80774"/>
    <w:rsid w:val="00B80AEA"/>
    <w:rsid w:val="00B80C32"/>
    <w:rsid w:val="00B81162"/>
    <w:rsid w:val="00B81712"/>
    <w:rsid w:val="00B81DA8"/>
    <w:rsid w:val="00B8207A"/>
    <w:rsid w:val="00B8212B"/>
    <w:rsid w:val="00B82AB1"/>
    <w:rsid w:val="00B82C37"/>
    <w:rsid w:val="00B839F3"/>
    <w:rsid w:val="00B83AE3"/>
    <w:rsid w:val="00B83B0C"/>
    <w:rsid w:val="00B83BB8"/>
    <w:rsid w:val="00B84304"/>
    <w:rsid w:val="00B84EDC"/>
    <w:rsid w:val="00B8511C"/>
    <w:rsid w:val="00B85437"/>
    <w:rsid w:val="00B855A0"/>
    <w:rsid w:val="00B85A0E"/>
    <w:rsid w:val="00B85D8E"/>
    <w:rsid w:val="00B85DD3"/>
    <w:rsid w:val="00B85F2E"/>
    <w:rsid w:val="00B86A3B"/>
    <w:rsid w:val="00B86A98"/>
    <w:rsid w:val="00B86B15"/>
    <w:rsid w:val="00B86BCB"/>
    <w:rsid w:val="00B87078"/>
    <w:rsid w:val="00B873F0"/>
    <w:rsid w:val="00B87A98"/>
    <w:rsid w:val="00B900DA"/>
    <w:rsid w:val="00B903EA"/>
    <w:rsid w:val="00B90453"/>
    <w:rsid w:val="00B9047A"/>
    <w:rsid w:val="00B9067A"/>
    <w:rsid w:val="00B9070D"/>
    <w:rsid w:val="00B907BC"/>
    <w:rsid w:val="00B9087A"/>
    <w:rsid w:val="00B90A06"/>
    <w:rsid w:val="00B910D7"/>
    <w:rsid w:val="00B914D7"/>
    <w:rsid w:val="00B91762"/>
    <w:rsid w:val="00B91B56"/>
    <w:rsid w:val="00B91C30"/>
    <w:rsid w:val="00B91C4F"/>
    <w:rsid w:val="00B91EDB"/>
    <w:rsid w:val="00B92E53"/>
    <w:rsid w:val="00B92F6B"/>
    <w:rsid w:val="00B93102"/>
    <w:rsid w:val="00B93109"/>
    <w:rsid w:val="00B93111"/>
    <w:rsid w:val="00B938A7"/>
    <w:rsid w:val="00B9393B"/>
    <w:rsid w:val="00B9394A"/>
    <w:rsid w:val="00B93AC5"/>
    <w:rsid w:val="00B94026"/>
    <w:rsid w:val="00B94857"/>
    <w:rsid w:val="00B94AC9"/>
    <w:rsid w:val="00B94CB2"/>
    <w:rsid w:val="00B94D53"/>
    <w:rsid w:val="00B94FCD"/>
    <w:rsid w:val="00B952CD"/>
    <w:rsid w:val="00B95929"/>
    <w:rsid w:val="00B95939"/>
    <w:rsid w:val="00B95C95"/>
    <w:rsid w:val="00B96513"/>
    <w:rsid w:val="00B96550"/>
    <w:rsid w:val="00B966BB"/>
    <w:rsid w:val="00B969A5"/>
    <w:rsid w:val="00B9759A"/>
    <w:rsid w:val="00B979A9"/>
    <w:rsid w:val="00B97B2C"/>
    <w:rsid w:val="00BA03B1"/>
    <w:rsid w:val="00BA0586"/>
    <w:rsid w:val="00BA066B"/>
    <w:rsid w:val="00BA0C85"/>
    <w:rsid w:val="00BA0CBB"/>
    <w:rsid w:val="00BA0CE1"/>
    <w:rsid w:val="00BA115D"/>
    <w:rsid w:val="00BA1597"/>
    <w:rsid w:val="00BA1679"/>
    <w:rsid w:val="00BA1803"/>
    <w:rsid w:val="00BA1D32"/>
    <w:rsid w:val="00BA237B"/>
    <w:rsid w:val="00BA25E8"/>
    <w:rsid w:val="00BA2964"/>
    <w:rsid w:val="00BA2AAC"/>
    <w:rsid w:val="00BA2D3E"/>
    <w:rsid w:val="00BA343D"/>
    <w:rsid w:val="00BA363A"/>
    <w:rsid w:val="00BA3A35"/>
    <w:rsid w:val="00BA3E68"/>
    <w:rsid w:val="00BA4174"/>
    <w:rsid w:val="00BA428E"/>
    <w:rsid w:val="00BA47B3"/>
    <w:rsid w:val="00BA557D"/>
    <w:rsid w:val="00BA55B3"/>
    <w:rsid w:val="00BA5662"/>
    <w:rsid w:val="00BA5CE9"/>
    <w:rsid w:val="00BA5E89"/>
    <w:rsid w:val="00BA617E"/>
    <w:rsid w:val="00BA63F0"/>
    <w:rsid w:val="00BA680E"/>
    <w:rsid w:val="00BA682E"/>
    <w:rsid w:val="00BA6AF8"/>
    <w:rsid w:val="00BA6F64"/>
    <w:rsid w:val="00BA6F86"/>
    <w:rsid w:val="00BA7354"/>
    <w:rsid w:val="00BA7359"/>
    <w:rsid w:val="00BA74F3"/>
    <w:rsid w:val="00BA7566"/>
    <w:rsid w:val="00BA75C1"/>
    <w:rsid w:val="00BA7C3C"/>
    <w:rsid w:val="00BA7CBA"/>
    <w:rsid w:val="00BB04A4"/>
    <w:rsid w:val="00BB0CB2"/>
    <w:rsid w:val="00BB1567"/>
    <w:rsid w:val="00BB157C"/>
    <w:rsid w:val="00BB1742"/>
    <w:rsid w:val="00BB1BCF"/>
    <w:rsid w:val="00BB1F48"/>
    <w:rsid w:val="00BB21DE"/>
    <w:rsid w:val="00BB260B"/>
    <w:rsid w:val="00BB2CEA"/>
    <w:rsid w:val="00BB2F83"/>
    <w:rsid w:val="00BB31FF"/>
    <w:rsid w:val="00BB35E4"/>
    <w:rsid w:val="00BB3AD7"/>
    <w:rsid w:val="00BB3CCA"/>
    <w:rsid w:val="00BB3D02"/>
    <w:rsid w:val="00BB4088"/>
    <w:rsid w:val="00BB4DF6"/>
    <w:rsid w:val="00BB514A"/>
    <w:rsid w:val="00BB5328"/>
    <w:rsid w:val="00BB552F"/>
    <w:rsid w:val="00BB5BED"/>
    <w:rsid w:val="00BB6805"/>
    <w:rsid w:val="00BB68B4"/>
    <w:rsid w:val="00BB6B91"/>
    <w:rsid w:val="00BB709C"/>
    <w:rsid w:val="00BB71EE"/>
    <w:rsid w:val="00BB721C"/>
    <w:rsid w:val="00BB759B"/>
    <w:rsid w:val="00BB77AD"/>
    <w:rsid w:val="00BB7839"/>
    <w:rsid w:val="00BB78E7"/>
    <w:rsid w:val="00BB7AB4"/>
    <w:rsid w:val="00BB7AF9"/>
    <w:rsid w:val="00BB7E01"/>
    <w:rsid w:val="00BC0680"/>
    <w:rsid w:val="00BC08D6"/>
    <w:rsid w:val="00BC0A23"/>
    <w:rsid w:val="00BC0A49"/>
    <w:rsid w:val="00BC0A87"/>
    <w:rsid w:val="00BC0BA9"/>
    <w:rsid w:val="00BC0CA3"/>
    <w:rsid w:val="00BC0EB7"/>
    <w:rsid w:val="00BC1734"/>
    <w:rsid w:val="00BC187D"/>
    <w:rsid w:val="00BC1C74"/>
    <w:rsid w:val="00BC2908"/>
    <w:rsid w:val="00BC2F58"/>
    <w:rsid w:val="00BC3A57"/>
    <w:rsid w:val="00BC3D22"/>
    <w:rsid w:val="00BC411D"/>
    <w:rsid w:val="00BC4589"/>
    <w:rsid w:val="00BC45F7"/>
    <w:rsid w:val="00BC4683"/>
    <w:rsid w:val="00BC493E"/>
    <w:rsid w:val="00BC4B37"/>
    <w:rsid w:val="00BC4BFB"/>
    <w:rsid w:val="00BC4D91"/>
    <w:rsid w:val="00BC4D9C"/>
    <w:rsid w:val="00BC53E0"/>
    <w:rsid w:val="00BC5468"/>
    <w:rsid w:val="00BC55D7"/>
    <w:rsid w:val="00BC5E20"/>
    <w:rsid w:val="00BC6384"/>
    <w:rsid w:val="00BC64D4"/>
    <w:rsid w:val="00BC6731"/>
    <w:rsid w:val="00BC7625"/>
    <w:rsid w:val="00BC7B01"/>
    <w:rsid w:val="00BD0135"/>
    <w:rsid w:val="00BD0266"/>
    <w:rsid w:val="00BD032C"/>
    <w:rsid w:val="00BD0650"/>
    <w:rsid w:val="00BD11AB"/>
    <w:rsid w:val="00BD1248"/>
    <w:rsid w:val="00BD12D3"/>
    <w:rsid w:val="00BD1535"/>
    <w:rsid w:val="00BD2490"/>
    <w:rsid w:val="00BD2677"/>
    <w:rsid w:val="00BD279D"/>
    <w:rsid w:val="00BD2DF6"/>
    <w:rsid w:val="00BD35E5"/>
    <w:rsid w:val="00BD37FB"/>
    <w:rsid w:val="00BD384E"/>
    <w:rsid w:val="00BD399E"/>
    <w:rsid w:val="00BD3D8A"/>
    <w:rsid w:val="00BD4146"/>
    <w:rsid w:val="00BD532F"/>
    <w:rsid w:val="00BD5395"/>
    <w:rsid w:val="00BD5AC2"/>
    <w:rsid w:val="00BD5B00"/>
    <w:rsid w:val="00BD61A7"/>
    <w:rsid w:val="00BD63EE"/>
    <w:rsid w:val="00BD641D"/>
    <w:rsid w:val="00BD6772"/>
    <w:rsid w:val="00BD6CB9"/>
    <w:rsid w:val="00BD7037"/>
    <w:rsid w:val="00BD71E1"/>
    <w:rsid w:val="00BD7431"/>
    <w:rsid w:val="00BD753D"/>
    <w:rsid w:val="00BD7787"/>
    <w:rsid w:val="00BD7D15"/>
    <w:rsid w:val="00BD7F34"/>
    <w:rsid w:val="00BE0339"/>
    <w:rsid w:val="00BE0A79"/>
    <w:rsid w:val="00BE0C8A"/>
    <w:rsid w:val="00BE0EF9"/>
    <w:rsid w:val="00BE0F70"/>
    <w:rsid w:val="00BE1444"/>
    <w:rsid w:val="00BE15BC"/>
    <w:rsid w:val="00BE1BA5"/>
    <w:rsid w:val="00BE2377"/>
    <w:rsid w:val="00BE25FC"/>
    <w:rsid w:val="00BE28B7"/>
    <w:rsid w:val="00BE2BD6"/>
    <w:rsid w:val="00BE2F15"/>
    <w:rsid w:val="00BE341E"/>
    <w:rsid w:val="00BE3670"/>
    <w:rsid w:val="00BE3973"/>
    <w:rsid w:val="00BE3A71"/>
    <w:rsid w:val="00BE4B3A"/>
    <w:rsid w:val="00BE5190"/>
    <w:rsid w:val="00BE5595"/>
    <w:rsid w:val="00BE5689"/>
    <w:rsid w:val="00BE5879"/>
    <w:rsid w:val="00BE5D92"/>
    <w:rsid w:val="00BE5E0C"/>
    <w:rsid w:val="00BE6464"/>
    <w:rsid w:val="00BE6622"/>
    <w:rsid w:val="00BE686A"/>
    <w:rsid w:val="00BE689D"/>
    <w:rsid w:val="00BE6955"/>
    <w:rsid w:val="00BE6BCE"/>
    <w:rsid w:val="00BE6C2B"/>
    <w:rsid w:val="00BE7140"/>
    <w:rsid w:val="00BE72D2"/>
    <w:rsid w:val="00BE7342"/>
    <w:rsid w:val="00BE7355"/>
    <w:rsid w:val="00BE7B65"/>
    <w:rsid w:val="00BE7E6C"/>
    <w:rsid w:val="00BF11CB"/>
    <w:rsid w:val="00BF1204"/>
    <w:rsid w:val="00BF134C"/>
    <w:rsid w:val="00BF137B"/>
    <w:rsid w:val="00BF1571"/>
    <w:rsid w:val="00BF164C"/>
    <w:rsid w:val="00BF1A00"/>
    <w:rsid w:val="00BF1B29"/>
    <w:rsid w:val="00BF1EBE"/>
    <w:rsid w:val="00BF1FC9"/>
    <w:rsid w:val="00BF202A"/>
    <w:rsid w:val="00BF22C7"/>
    <w:rsid w:val="00BF2375"/>
    <w:rsid w:val="00BF269D"/>
    <w:rsid w:val="00BF2C31"/>
    <w:rsid w:val="00BF2D3C"/>
    <w:rsid w:val="00BF386E"/>
    <w:rsid w:val="00BF3BA4"/>
    <w:rsid w:val="00BF40DD"/>
    <w:rsid w:val="00BF4644"/>
    <w:rsid w:val="00BF4650"/>
    <w:rsid w:val="00BF4919"/>
    <w:rsid w:val="00BF4F0C"/>
    <w:rsid w:val="00BF4FA0"/>
    <w:rsid w:val="00BF50D6"/>
    <w:rsid w:val="00BF53F5"/>
    <w:rsid w:val="00BF591D"/>
    <w:rsid w:val="00BF5EE8"/>
    <w:rsid w:val="00BF673B"/>
    <w:rsid w:val="00BF6F16"/>
    <w:rsid w:val="00BF6FE0"/>
    <w:rsid w:val="00BF70FA"/>
    <w:rsid w:val="00BF7116"/>
    <w:rsid w:val="00BF7291"/>
    <w:rsid w:val="00BF755F"/>
    <w:rsid w:val="00BF7B2C"/>
    <w:rsid w:val="00BF7EC2"/>
    <w:rsid w:val="00C00330"/>
    <w:rsid w:val="00C004CE"/>
    <w:rsid w:val="00C00999"/>
    <w:rsid w:val="00C0111F"/>
    <w:rsid w:val="00C015A0"/>
    <w:rsid w:val="00C01825"/>
    <w:rsid w:val="00C01932"/>
    <w:rsid w:val="00C01FEA"/>
    <w:rsid w:val="00C0268C"/>
    <w:rsid w:val="00C028AE"/>
    <w:rsid w:val="00C0297B"/>
    <w:rsid w:val="00C02D5B"/>
    <w:rsid w:val="00C030B2"/>
    <w:rsid w:val="00C03B33"/>
    <w:rsid w:val="00C04150"/>
    <w:rsid w:val="00C04164"/>
    <w:rsid w:val="00C04679"/>
    <w:rsid w:val="00C05113"/>
    <w:rsid w:val="00C0540D"/>
    <w:rsid w:val="00C0547C"/>
    <w:rsid w:val="00C058BA"/>
    <w:rsid w:val="00C059E3"/>
    <w:rsid w:val="00C05D6B"/>
    <w:rsid w:val="00C05F39"/>
    <w:rsid w:val="00C061B4"/>
    <w:rsid w:val="00C06224"/>
    <w:rsid w:val="00C0639B"/>
    <w:rsid w:val="00C06689"/>
    <w:rsid w:val="00C067D3"/>
    <w:rsid w:val="00C076F8"/>
    <w:rsid w:val="00C077F0"/>
    <w:rsid w:val="00C07D8E"/>
    <w:rsid w:val="00C07DB8"/>
    <w:rsid w:val="00C102AE"/>
    <w:rsid w:val="00C102FB"/>
    <w:rsid w:val="00C10597"/>
    <w:rsid w:val="00C10880"/>
    <w:rsid w:val="00C109CE"/>
    <w:rsid w:val="00C10B04"/>
    <w:rsid w:val="00C10E66"/>
    <w:rsid w:val="00C11131"/>
    <w:rsid w:val="00C11251"/>
    <w:rsid w:val="00C117FB"/>
    <w:rsid w:val="00C11883"/>
    <w:rsid w:val="00C11992"/>
    <w:rsid w:val="00C119BE"/>
    <w:rsid w:val="00C11AF4"/>
    <w:rsid w:val="00C11EAD"/>
    <w:rsid w:val="00C11F3E"/>
    <w:rsid w:val="00C12695"/>
    <w:rsid w:val="00C128B1"/>
    <w:rsid w:val="00C12900"/>
    <w:rsid w:val="00C12AEC"/>
    <w:rsid w:val="00C12E14"/>
    <w:rsid w:val="00C12F08"/>
    <w:rsid w:val="00C13683"/>
    <w:rsid w:val="00C1378B"/>
    <w:rsid w:val="00C137C3"/>
    <w:rsid w:val="00C14BB1"/>
    <w:rsid w:val="00C14E9A"/>
    <w:rsid w:val="00C14F58"/>
    <w:rsid w:val="00C15256"/>
    <w:rsid w:val="00C15B97"/>
    <w:rsid w:val="00C15E6E"/>
    <w:rsid w:val="00C15FAA"/>
    <w:rsid w:val="00C1651F"/>
    <w:rsid w:val="00C16876"/>
    <w:rsid w:val="00C16ADF"/>
    <w:rsid w:val="00C16B60"/>
    <w:rsid w:val="00C16D67"/>
    <w:rsid w:val="00C16F06"/>
    <w:rsid w:val="00C17014"/>
    <w:rsid w:val="00C17466"/>
    <w:rsid w:val="00C17A96"/>
    <w:rsid w:val="00C17B1C"/>
    <w:rsid w:val="00C2084C"/>
    <w:rsid w:val="00C209C8"/>
    <w:rsid w:val="00C21319"/>
    <w:rsid w:val="00C21A68"/>
    <w:rsid w:val="00C21AC3"/>
    <w:rsid w:val="00C21FED"/>
    <w:rsid w:val="00C22252"/>
    <w:rsid w:val="00C22631"/>
    <w:rsid w:val="00C2282C"/>
    <w:rsid w:val="00C22CDC"/>
    <w:rsid w:val="00C22F48"/>
    <w:rsid w:val="00C23102"/>
    <w:rsid w:val="00C23243"/>
    <w:rsid w:val="00C2329B"/>
    <w:rsid w:val="00C232C2"/>
    <w:rsid w:val="00C23C4A"/>
    <w:rsid w:val="00C24029"/>
    <w:rsid w:val="00C24506"/>
    <w:rsid w:val="00C24F3E"/>
    <w:rsid w:val="00C25E34"/>
    <w:rsid w:val="00C260B9"/>
    <w:rsid w:val="00C26133"/>
    <w:rsid w:val="00C2732D"/>
    <w:rsid w:val="00C276CC"/>
    <w:rsid w:val="00C27D6C"/>
    <w:rsid w:val="00C27E7C"/>
    <w:rsid w:val="00C301B6"/>
    <w:rsid w:val="00C3088F"/>
    <w:rsid w:val="00C30A76"/>
    <w:rsid w:val="00C30E44"/>
    <w:rsid w:val="00C30F14"/>
    <w:rsid w:val="00C30FC4"/>
    <w:rsid w:val="00C31007"/>
    <w:rsid w:val="00C311F5"/>
    <w:rsid w:val="00C312A8"/>
    <w:rsid w:val="00C31A84"/>
    <w:rsid w:val="00C31F2F"/>
    <w:rsid w:val="00C324CA"/>
    <w:rsid w:val="00C3257C"/>
    <w:rsid w:val="00C325BE"/>
    <w:rsid w:val="00C3261A"/>
    <w:rsid w:val="00C3282C"/>
    <w:rsid w:val="00C32AA5"/>
    <w:rsid w:val="00C32DCB"/>
    <w:rsid w:val="00C33214"/>
    <w:rsid w:val="00C33318"/>
    <w:rsid w:val="00C33359"/>
    <w:rsid w:val="00C334A4"/>
    <w:rsid w:val="00C3417B"/>
    <w:rsid w:val="00C348E0"/>
    <w:rsid w:val="00C35027"/>
    <w:rsid w:val="00C3555C"/>
    <w:rsid w:val="00C35AF6"/>
    <w:rsid w:val="00C35E90"/>
    <w:rsid w:val="00C3640E"/>
    <w:rsid w:val="00C36644"/>
    <w:rsid w:val="00C370D6"/>
    <w:rsid w:val="00C37101"/>
    <w:rsid w:val="00C3762D"/>
    <w:rsid w:val="00C37BD2"/>
    <w:rsid w:val="00C4047B"/>
    <w:rsid w:val="00C40DD2"/>
    <w:rsid w:val="00C40E42"/>
    <w:rsid w:val="00C419AB"/>
    <w:rsid w:val="00C41AC2"/>
    <w:rsid w:val="00C41C5B"/>
    <w:rsid w:val="00C41CA2"/>
    <w:rsid w:val="00C42175"/>
    <w:rsid w:val="00C421C1"/>
    <w:rsid w:val="00C42777"/>
    <w:rsid w:val="00C427AD"/>
    <w:rsid w:val="00C428C6"/>
    <w:rsid w:val="00C42A57"/>
    <w:rsid w:val="00C42E26"/>
    <w:rsid w:val="00C43116"/>
    <w:rsid w:val="00C43851"/>
    <w:rsid w:val="00C43C1F"/>
    <w:rsid w:val="00C43E12"/>
    <w:rsid w:val="00C43E4A"/>
    <w:rsid w:val="00C4450C"/>
    <w:rsid w:val="00C4453D"/>
    <w:rsid w:val="00C447C8"/>
    <w:rsid w:val="00C44E01"/>
    <w:rsid w:val="00C45116"/>
    <w:rsid w:val="00C45584"/>
    <w:rsid w:val="00C45AE0"/>
    <w:rsid w:val="00C45AF3"/>
    <w:rsid w:val="00C45B71"/>
    <w:rsid w:val="00C45F20"/>
    <w:rsid w:val="00C45F49"/>
    <w:rsid w:val="00C4638B"/>
    <w:rsid w:val="00C46626"/>
    <w:rsid w:val="00C46D5B"/>
    <w:rsid w:val="00C46DE0"/>
    <w:rsid w:val="00C46EBD"/>
    <w:rsid w:val="00C46F2F"/>
    <w:rsid w:val="00C473FA"/>
    <w:rsid w:val="00C4775E"/>
    <w:rsid w:val="00C47BA1"/>
    <w:rsid w:val="00C47FB4"/>
    <w:rsid w:val="00C504D6"/>
    <w:rsid w:val="00C505E7"/>
    <w:rsid w:val="00C5099D"/>
    <w:rsid w:val="00C5139C"/>
    <w:rsid w:val="00C51660"/>
    <w:rsid w:val="00C51722"/>
    <w:rsid w:val="00C51865"/>
    <w:rsid w:val="00C52308"/>
    <w:rsid w:val="00C52391"/>
    <w:rsid w:val="00C524CF"/>
    <w:rsid w:val="00C52738"/>
    <w:rsid w:val="00C52954"/>
    <w:rsid w:val="00C530ED"/>
    <w:rsid w:val="00C541BC"/>
    <w:rsid w:val="00C544BC"/>
    <w:rsid w:val="00C545D7"/>
    <w:rsid w:val="00C549D1"/>
    <w:rsid w:val="00C54B98"/>
    <w:rsid w:val="00C54BEA"/>
    <w:rsid w:val="00C54C88"/>
    <w:rsid w:val="00C55035"/>
    <w:rsid w:val="00C55117"/>
    <w:rsid w:val="00C551BE"/>
    <w:rsid w:val="00C556DA"/>
    <w:rsid w:val="00C559BE"/>
    <w:rsid w:val="00C55E08"/>
    <w:rsid w:val="00C55F31"/>
    <w:rsid w:val="00C5659C"/>
    <w:rsid w:val="00C565C3"/>
    <w:rsid w:val="00C5695B"/>
    <w:rsid w:val="00C56A05"/>
    <w:rsid w:val="00C56A9C"/>
    <w:rsid w:val="00C56B4F"/>
    <w:rsid w:val="00C56BB3"/>
    <w:rsid w:val="00C575D8"/>
    <w:rsid w:val="00C57903"/>
    <w:rsid w:val="00C57F68"/>
    <w:rsid w:val="00C6025B"/>
    <w:rsid w:val="00C60335"/>
    <w:rsid w:val="00C603B4"/>
    <w:rsid w:val="00C60F87"/>
    <w:rsid w:val="00C611B0"/>
    <w:rsid w:val="00C6170F"/>
    <w:rsid w:val="00C61892"/>
    <w:rsid w:val="00C618DD"/>
    <w:rsid w:val="00C61CED"/>
    <w:rsid w:val="00C62802"/>
    <w:rsid w:val="00C62DC7"/>
    <w:rsid w:val="00C63537"/>
    <w:rsid w:val="00C636A9"/>
    <w:rsid w:val="00C63999"/>
    <w:rsid w:val="00C63D73"/>
    <w:rsid w:val="00C64D63"/>
    <w:rsid w:val="00C65462"/>
    <w:rsid w:val="00C65751"/>
    <w:rsid w:val="00C65AA7"/>
    <w:rsid w:val="00C65E9C"/>
    <w:rsid w:val="00C66115"/>
    <w:rsid w:val="00C66259"/>
    <w:rsid w:val="00C6631C"/>
    <w:rsid w:val="00C6674E"/>
    <w:rsid w:val="00C667C7"/>
    <w:rsid w:val="00C6682C"/>
    <w:rsid w:val="00C66D48"/>
    <w:rsid w:val="00C66F80"/>
    <w:rsid w:val="00C6731F"/>
    <w:rsid w:val="00C67C03"/>
    <w:rsid w:val="00C67C0A"/>
    <w:rsid w:val="00C67EB9"/>
    <w:rsid w:val="00C709C3"/>
    <w:rsid w:val="00C70A4D"/>
    <w:rsid w:val="00C70BD1"/>
    <w:rsid w:val="00C70D08"/>
    <w:rsid w:val="00C70E94"/>
    <w:rsid w:val="00C70F6A"/>
    <w:rsid w:val="00C70FA2"/>
    <w:rsid w:val="00C714B0"/>
    <w:rsid w:val="00C714EA"/>
    <w:rsid w:val="00C71789"/>
    <w:rsid w:val="00C717C3"/>
    <w:rsid w:val="00C72DE2"/>
    <w:rsid w:val="00C72F09"/>
    <w:rsid w:val="00C73323"/>
    <w:rsid w:val="00C7343D"/>
    <w:rsid w:val="00C73503"/>
    <w:rsid w:val="00C736A3"/>
    <w:rsid w:val="00C73A88"/>
    <w:rsid w:val="00C73E07"/>
    <w:rsid w:val="00C73EA2"/>
    <w:rsid w:val="00C74DC1"/>
    <w:rsid w:val="00C74FFD"/>
    <w:rsid w:val="00C75014"/>
    <w:rsid w:val="00C7527A"/>
    <w:rsid w:val="00C75527"/>
    <w:rsid w:val="00C762C3"/>
    <w:rsid w:val="00C76594"/>
    <w:rsid w:val="00C76B14"/>
    <w:rsid w:val="00C7700F"/>
    <w:rsid w:val="00C773D1"/>
    <w:rsid w:val="00C77860"/>
    <w:rsid w:val="00C77AF7"/>
    <w:rsid w:val="00C77E06"/>
    <w:rsid w:val="00C801AF"/>
    <w:rsid w:val="00C8054E"/>
    <w:rsid w:val="00C809D8"/>
    <w:rsid w:val="00C80FED"/>
    <w:rsid w:val="00C811F5"/>
    <w:rsid w:val="00C811FD"/>
    <w:rsid w:val="00C81803"/>
    <w:rsid w:val="00C8189E"/>
    <w:rsid w:val="00C81A74"/>
    <w:rsid w:val="00C81CB2"/>
    <w:rsid w:val="00C8215D"/>
    <w:rsid w:val="00C824F7"/>
    <w:rsid w:val="00C826AA"/>
    <w:rsid w:val="00C8270A"/>
    <w:rsid w:val="00C82A03"/>
    <w:rsid w:val="00C82A71"/>
    <w:rsid w:val="00C83608"/>
    <w:rsid w:val="00C83AF9"/>
    <w:rsid w:val="00C83B7C"/>
    <w:rsid w:val="00C8424D"/>
    <w:rsid w:val="00C84710"/>
    <w:rsid w:val="00C8476A"/>
    <w:rsid w:val="00C84B92"/>
    <w:rsid w:val="00C84C57"/>
    <w:rsid w:val="00C84E3D"/>
    <w:rsid w:val="00C85C73"/>
    <w:rsid w:val="00C85DB7"/>
    <w:rsid w:val="00C86080"/>
    <w:rsid w:val="00C8671C"/>
    <w:rsid w:val="00C86A52"/>
    <w:rsid w:val="00C873C3"/>
    <w:rsid w:val="00C87B80"/>
    <w:rsid w:val="00C87EA8"/>
    <w:rsid w:val="00C90319"/>
    <w:rsid w:val="00C9061E"/>
    <w:rsid w:val="00C90B46"/>
    <w:rsid w:val="00C90D58"/>
    <w:rsid w:val="00C90FDB"/>
    <w:rsid w:val="00C91465"/>
    <w:rsid w:val="00C9152C"/>
    <w:rsid w:val="00C91AA0"/>
    <w:rsid w:val="00C92402"/>
    <w:rsid w:val="00C92418"/>
    <w:rsid w:val="00C92DA6"/>
    <w:rsid w:val="00C9318F"/>
    <w:rsid w:val="00C93355"/>
    <w:rsid w:val="00C935DB"/>
    <w:rsid w:val="00C93754"/>
    <w:rsid w:val="00C93B8A"/>
    <w:rsid w:val="00C93C23"/>
    <w:rsid w:val="00C943AD"/>
    <w:rsid w:val="00C946AE"/>
    <w:rsid w:val="00C94906"/>
    <w:rsid w:val="00C94A57"/>
    <w:rsid w:val="00C94CD4"/>
    <w:rsid w:val="00C94D6A"/>
    <w:rsid w:val="00C95274"/>
    <w:rsid w:val="00C955E8"/>
    <w:rsid w:val="00C95C53"/>
    <w:rsid w:val="00C95C6F"/>
    <w:rsid w:val="00C96075"/>
    <w:rsid w:val="00C96795"/>
    <w:rsid w:val="00C96827"/>
    <w:rsid w:val="00C9694B"/>
    <w:rsid w:val="00C96CED"/>
    <w:rsid w:val="00C96EA3"/>
    <w:rsid w:val="00C9716B"/>
    <w:rsid w:val="00C97772"/>
    <w:rsid w:val="00CA0104"/>
    <w:rsid w:val="00CA01CC"/>
    <w:rsid w:val="00CA0207"/>
    <w:rsid w:val="00CA034A"/>
    <w:rsid w:val="00CA03E6"/>
    <w:rsid w:val="00CA04B9"/>
    <w:rsid w:val="00CA07D2"/>
    <w:rsid w:val="00CA0A9F"/>
    <w:rsid w:val="00CA0D4C"/>
    <w:rsid w:val="00CA1596"/>
    <w:rsid w:val="00CA20AA"/>
    <w:rsid w:val="00CA247B"/>
    <w:rsid w:val="00CA2985"/>
    <w:rsid w:val="00CA2AC4"/>
    <w:rsid w:val="00CA2C4C"/>
    <w:rsid w:val="00CA2F4F"/>
    <w:rsid w:val="00CA3007"/>
    <w:rsid w:val="00CA328C"/>
    <w:rsid w:val="00CA357C"/>
    <w:rsid w:val="00CA3D40"/>
    <w:rsid w:val="00CA402E"/>
    <w:rsid w:val="00CA46F4"/>
    <w:rsid w:val="00CA4A5D"/>
    <w:rsid w:val="00CA50CF"/>
    <w:rsid w:val="00CA5241"/>
    <w:rsid w:val="00CA5289"/>
    <w:rsid w:val="00CA5641"/>
    <w:rsid w:val="00CA5898"/>
    <w:rsid w:val="00CA59BA"/>
    <w:rsid w:val="00CA5E70"/>
    <w:rsid w:val="00CA5E75"/>
    <w:rsid w:val="00CA623E"/>
    <w:rsid w:val="00CA62A3"/>
    <w:rsid w:val="00CA64D6"/>
    <w:rsid w:val="00CA674C"/>
    <w:rsid w:val="00CA687B"/>
    <w:rsid w:val="00CA6C6E"/>
    <w:rsid w:val="00CA6D8E"/>
    <w:rsid w:val="00CA7B0D"/>
    <w:rsid w:val="00CA7F9B"/>
    <w:rsid w:val="00CB03C5"/>
    <w:rsid w:val="00CB0AE7"/>
    <w:rsid w:val="00CB0BF3"/>
    <w:rsid w:val="00CB0E39"/>
    <w:rsid w:val="00CB0FFE"/>
    <w:rsid w:val="00CB1308"/>
    <w:rsid w:val="00CB13CA"/>
    <w:rsid w:val="00CB14DC"/>
    <w:rsid w:val="00CB183D"/>
    <w:rsid w:val="00CB263B"/>
    <w:rsid w:val="00CB2668"/>
    <w:rsid w:val="00CB2CA2"/>
    <w:rsid w:val="00CB2EE7"/>
    <w:rsid w:val="00CB33C3"/>
    <w:rsid w:val="00CB33F2"/>
    <w:rsid w:val="00CB3720"/>
    <w:rsid w:val="00CB37E2"/>
    <w:rsid w:val="00CB3825"/>
    <w:rsid w:val="00CB3967"/>
    <w:rsid w:val="00CB39FC"/>
    <w:rsid w:val="00CB3E87"/>
    <w:rsid w:val="00CB3F9E"/>
    <w:rsid w:val="00CB4123"/>
    <w:rsid w:val="00CB41C9"/>
    <w:rsid w:val="00CB41FC"/>
    <w:rsid w:val="00CB4847"/>
    <w:rsid w:val="00CB4B02"/>
    <w:rsid w:val="00CB4EBD"/>
    <w:rsid w:val="00CB5FE8"/>
    <w:rsid w:val="00CB61C4"/>
    <w:rsid w:val="00CB64B7"/>
    <w:rsid w:val="00CB658E"/>
    <w:rsid w:val="00CB675D"/>
    <w:rsid w:val="00CB6962"/>
    <w:rsid w:val="00CB6CFB"/>
    <w:rsid w:val="00CB7B56"/>
    <w:rsid w:val="00CB7BED"/>
    <w:rsid w:val="00CC00BE"/>
    <w:rsid w:val="00CC0404"/>
    <w:rsid w:val="00CC0534"/>
    <w:rsid w:val="00CC0768"/>
    <w:rsid w:val="00CC1231"/>
    <w:rsid w:val="00CC1AEC"/>
    <w:rsid w:val="00CC1D6A"/>
    <w:rsid w:val="00CC20F0"/>
    <w:rsid w:val="00CC21B4"/>
    <w:rsid w:val="00CC2284"/>
    <w:rsid w:val="00CC28B5"/>
    <w:rsid w:val="00CC2B14"/>
    <w:rsid w:val="00CC2BA4"/>
    <w:rsid w:val="00CC2D9A"/>
    <w:rsid w:val="00CC2DCD"/>
    <w:rsid w:val="00CC32F8"/>
    <w:rsid w:val="00CC3411"/>
    <w:rsid w:val="00CC357F"/>
    <w:rsid w:val="00CC3D58"/>
    <w:rsid w:val="00CC437F"/>
    <w:rsid w:val="00CC4CA7"/>
    <w:rsid w:val="00CC525F"/>
    <w:rsid w:val="00CC540E"/>
    <w:rsid w:val="00CC55BB"/>
    <w:rsid w:val="00CC5783"/>
    <w:rsid w:val="00CC5DEE"/>
    <w:rsid w:val="00CC6354"/>
    <w:rsid w:val="00CC67DB"/>
    <w:rsid w:val="00CC6BCB"/>
    <w:rsid w:val="00CC7161"/>
    <w:rsid w:val="00CC7497"/>
    <w:rsid w:val="00CC7A72"/>
    <w:rsid w:val="00CC7B46"/>
    <w:rsid w:val="00CC7D64"/>
    <w:rsid w:val="00CD0C02"/>
    <w:rsid w:val="00CD0E1F"/>
    <w:rsid w:val="00CD19DA"/>
    <w:rsid w:val="00CD1C9F"/>
    <w:rsid w:val="00CD20E8"/>
    <w:rsid w:val="00CD21FF"/>
    <w:rsid w:val="00CD23D4"/>
    <w:rsid w:val="00CD242F"/>
    <w:rsid w:val="00CD2834"/>
    <w:rsid w:val="00CD2A87"/>
    <w:rsid w:val="00CD2FB0"/>
    <w:rsid w:val="00CD30C1"/>
    <w:rsid w:val="00CD34AF"/>
    <w:rsid w:val="00CD3E6D"/>
    <w:rsid w:val="00CD452E"/>
    <w:rsid w:val="00CD496C"/>
    <w:rsid w:val="00CD4E46"/>
    <w:rsid w:val="00CD504E"/>
    <w:rsid w:val="00CD548A"/>
    <w:rsid w:val="00CD5667"/>
    <w:rsid w:val="00CD5857"/>
    <w:rsid w:val="00CD5CA8"/>
    <w:rsid w:val="00CD5E49"/>
    <w:rsid w:val="00CD5F63"/>
    <w:rsid w:val="00CD60D5"/>
    <w:rsid w:val="00CD7532"/>
    <w:rsid w:val="00CD76BF"/>
    <w:rsid w:val="00CD7F9D"/>
    <w:rsid w:val="00CE0729"/>
    <w:rsid w:val="00CE09EA"/>
    <w:rsid w:val="00CE0B9E"/>
    <w:rsid w:val="00CE0EDA"/>
    <w:rsid w:val="00CE1253"/>
    <w:rsid w:val="00CE12D2"/>
    <w:rsid w:val="00CE18D1"/>
    <w:rsid w:val="00CE19B8"/>
    <w:rsid w:val="00CE1B2E"/>
    <w:rsid w:val="00CE1D48"/>
    <w:rsid w:val="00CE207E"/>
    <w:rsid w:val="00CE20D2"/>
    <w:rsid w:val="00CE232B"/>
    <w:rsid w:val="00CE30F6"/>
    <w:rsid w:val="00CE314D"/>
    <w:rsid w:val="00CE3696"/>
    <w:rsid w:val="00CE3C8F"/>
    <w:rsid w:val="00CE3E6F"/>
    <w:rsid w:val="00CE4205"/>
    <w:rsid w:val="00CE44E2"/>
    <w:rsid w:val="00CE476C"/>
    <w:rsid w:val="00CE4B33"/>
    <w:rsid w:val="00CE4D66"/>
    <w:rsid w:val="00CE4DBA"/>
    <w:rsid w:val="00CE5715"/>
    <w:rsid w:val="00CE5858"/>
    <w:rsid w:val="00CE5F6E"/>
    <w:rsid w:val="00CE5F89"/>
    <w:rsid w:val="00CE635B"/>
    <w:rsid w:val="00CE64D6"/>
    <w:rsid w:val="00CE69ED"/>
    <w:rsid w:val="00CE6B3C"/>
    <w:rsid w:val="00CE7016"/>
    <w:rsid w:val="00CE70D2"/>
    <w:rsid w:val="00CE7109"/>
    <w:rsid w:val="00CE7320"/>
    <w:rsid w:val="00CE7375"/>
    <w:rsid w:val="00CE73FA"/>
    <w:rsid w:val="00CE7925"/>
    <w:rsid w:val="00CF043B"/>
    <w:rsid w:val="00CF0A18"/>
    <w:rsid w:val="00CF0FC6"/>
    <w:rsid w:val="00CF127A"/>
    <w:rsid w:val="00CF1324"/>
    <w:rsid w:val="00CF151E"/>
    <w:rsid w:val="00CF17E1"/>
    <w:rsid w:val="00CF1B0B"/>
    <w:rsid w:val="00CF1E8C"/>
    <w:rsid w:val="00CF231B"/>
    <w:rsid w:val="00CF2633"/>
    <w:rsid w:val="00CF2673"/>
    <w:rsid w:val="00CF296A"/>
    <w:rsid w:val="00CF2976"/>
    <w:rsid w:val="00CF3400"/>
    <w:rsid w:val="00CF3464"/>
    <w:rsid w:val="00CF3781"/>
    <w:rsid w:val="00CF3820"/>
    <w:rsid w:val="00CF3A66"/>
    <w:rsid w:val="00CF3B9B"/>
    <w:rsid w:val="00CF4556"/>
    <w:rsid w:val="00CF45CC"/>
    <w:rsid w:val="00CF4851"/>
    <w:rsid w:val="00CF48B9"/>
    <w:rsid w:val="00CF4C5D"/>
    <w:rsid w:val="00CF4D56"/>
    <w:rsid w:val="00CF4D79"/>
    <w:rsid w:val="00CF4DEF"/>
    <w:rsid w:val="00CF52B3"/>
    <w:rsid w:val="00CF5DC6"/>
    <w:rsid w:val="00CF6108"/>
    <w:rsid w:val="00CF618A"/>
    <w:rsid w:val="00CF667A"/>
    <w:rsid w:val="00CF6E64"/>
    <w:rsid w:val="00CF6F8E"/>
    <w:rsid w:val="00CF70D2"/>
    <w:rsid w:val="00CF764F"/>
    <w:rsid w:val="00CF7715"/>
    <w:rsid w:val="00CF7AFF"/>
    <w:rsid w:val="00CF7D98"/>
    <w:rsid w:val="00D0021D"/>
    <w:rsid w:val="00D00384"/>
    <w:rsid w:val="00D00887"/>
    <w:rsid w:val="00D00932"/>
    <w:rsid w:val="00D00DE4"/>
    <w:rsid w:val="00D012D7"/>
    <w:rsid w:val="00D0131D"/>
    <w:rsid w:val="00D0167D"/>
    <w:rsid w:val="00D016D4"/>
    <w:rsid w:val="00D01843"/>
    <w:rsid w:val="00D01917"/>
    <w:rsid w:val="00D0191C"/>
    <w:rsid w:val="00D01CB1"/>
    <w:rsid w:val="00D020AA"/>
    <w:rsid w:val="00D021D2"/>
    <w:rsid w:val="00D0232E"/>
    <w:rsid w:val="00D0247F"/>
    <w:rsid w:val="00D02C17"/>
    <w:rsid w:val="00D02CB8"/>
    <w:rsid w:val="00D0310B"/>
    <w:rsid w:val="00D03125"/>
    <w:rsid w:val="00D0336A"/>
    <w:rsid w:val="00D03472"/>
    <w:rsid w:val="00D03901"/>
    <w:rsid w:val="00D03AD2"/>
    <w:rsid w:val="00D03C5A"/>
    <w:rsid w:val="00D03D02"/>
    <w:rsid w:val="00D041F0"/>
    <w:rsid w:val="00D048DD"/>
    <w:rsid w:val="00D04937"/>
    <w:rsid w:val="00D04C0D"/>
    <w:rsid w:val="00D050BB"/>
    <w:rsid w:val="00D05C1B"/>
    <w:rsid w:val="00D05E41"/>
    <w:rsid w:val="00D05FA1"/>
    <w:rsid w:val="00D06034"/>
    <w:rsid w:val="00D0608A"/>
    <w:rsid w:val="00D060F7"/>
    <w:rsid w:val="00D0644A"/>
    <w:rsid w:val="00D06901"/>
    <w:rsid w:val="00D06E1B"/>
    <w:rsid w:val="00D06F78"/>
    <w:rsid w:val="00D06FAB"/>
    <w:rsid w:val="00D072E3"/>
    <w:rsid w:val="00D07880"/>
    <w:rsid w:val="00D104E7"/>
    <w:rsid w:val="00D10793"/>
    <w:rsid w:val="00D108E6"/>
    <w:rsid w:val="00D10976"/>
    <w:rsid w:val="00D1152A"/>
    <w:rsid w:val="00D11CAC"/>
    <w:rsid w:val="00D122EE"/>
    <w:rsid w:val="00D12525"/>
    <w:rsid w:val="00D133B7"/>
    <w:rsid w:val="00D13847"/>
    <w:rsid w:val="00D13A43"/>
    <w:rsid w:val="00D13C53"/>
    <w:rsid w:val="00D14125"/>
    <w:rsid w:val="00D14450"/>
    <w:rsid w:val="00D147F8"/>
    <w:rsid w:val="00D14B2C"/>
    <w:rsid w:val="00D14C25"/>
    <w:rsid w:val="00D14E08"/>
    <w:rsid w:val="00D14FB2"/>
    <w:rsid w:val="00D15A36"/>
    <w:rsid w:val="00D15BDD"/>
    <w:rsid w:val="00D15BF3"/>
    <w:rsid w:val="00D15C07"/>
    <w:rsid w:val="00D15F62"/>
    <w:rsid w:val="00D16119"/>
    <w:rsid w:val="00D162E5"/>
    <w:rsid w:val="00D16735"/>
    <w:rsid w:val="00D16770"/>
    <w:rsid w:val="00D17033"/>
    <w:rsid w:val="00D170B3"/>
    <w:rsid w:val="00D17246"/>
    <w:rsid w:val="00D17661"/>
    <w:rsid w:val="00D17687"/>
    <w:rsid w:val="00D17707"/>
    <w:rsid w:val="00D17A34"/>
    <w:rsid w:val="00D20D8E"/>
    <w:rsid w:val="00D21418"/>
    <w:rsid w:val="00D214DD"/>
    <w:rsid w:val="00D21A2E"/>
    <w:rsid w:val="00D21A57"/>
    <w:rsid w:val="00D21D7C"/>
    <w:rsid w:val="00D21DE3"/>
    <w:rsid w:val="00D21F86"/>
    <w:rsid w:val="00D22F13"/>
    <w:rsid w:val="00D2358E"/>
    <w:rsid w:val="00D23807"/>
    <w:rsid w:val="00D2386A"/>
    <w:rsid w:val="00D23E76"/>
    <w:rsid w:val="00D23EEF"/>
    <w:rsid w:val="00D2415E"/>
    <w:rsid w:val="00D24538"/>
    <w:rsid w:val="00D24D7C"/>
    <w:rsid w:val="00D25093"/>
    <w:rsid w:val="00D25546"/>
    <w:rsid w:val="00D25BA9"/>
    <w:rsid w:val="00D25C40"/>
    <w:rsid w:val="00D261A5"/>
    <w:rsid w:val="00D2651E"/>
    <w:rsid w:val="00D2680F"/>
    <w:rsid w:val="00D2685A"/>
    <w:rsid w:val="00D268A9"/>
    <w:rsid w:val="00D26BFB"/>
    <w:rsid w:val="00D26C69"/>
    <w:rsid w:val="00D26C75"/>
    <w:rsid w:val="00D26EE0"/>
    <w:rsid w:val="00D2723E"/>
    <w:rsid w:val="00D2759F"/>
    <w:rsid w:val="00D27985"/>
    <w:rsid w:val="00D27AA8"/>
    <w:rsid w:val="00D27B4B"/>
    <w:rsid w:val="00D27C96"/>
    <w:rsid w:val="00D30BB3"/>
    <w:rsid w:val="00D30CEA"/>
    <w:rsid w:val="00D30E6E"/>
    <w:rsid w:val="00D30EA8"/>
    <w:rsid w:val="00D31664"/>
    <w:rsid w:val="00D31B16"/>
    <w:rsid w:val="00D31C6D"/>
    <w:rsid w:val="00D31C7A"/>
    <w:rsid w:val="00D31E89"/>
    <w:rsid w:val="00D31E8F"/>
    <w:rsid w:val="00D32162"/>
    <w:rsid w:val="00D329C1"/>
    <w:rsid w:val="00D32A87"/>
    <w:rsid w:val="00D333E9"/>
    <w:rsid w:val="00D33416"/>
    <w:rsid w:val="00D33DBD"/>
    <w:rsid w:val="00D33FFE"/>
    <w:rsid w:val="00D34692"/>
    <w:rsid w:val="00D346C3"/>
    <w:rsid w:val="00D34A03"/>
    <w:rsid w:val="00D35673"/>
    <w:rsid w:val="00D357C2"/>
    <w:rsid w:val="00D360D8"/>
    <w:rsid w:val="00D36185"/>
    <w:rsid w:val="00D36537"/>
    <w:rsid w:val="00D36586"/>
    <w:rsid w:val="00D36873"/>
    <w:rsid w:val="00D36B31"/>
    <w:rsid w:val="00D36CCA"/>
    <w:rsid w:val="00D3701A"/>
    <w:rsid w:val="00D37754"/>
    <w:rsid w:val="00D377C1"/>
    <w:rsid w:val="00D37AD4"/>
    <w:rsid w:val="00D37D9C"/>
    <w:rsid w:val="00D403BB"/>
    <w:rsid w:val="00D40533"/>
    <w:rsid w:val="00D40F16"/>
    <w:rsid w:val="00D4120B"/>
    <w:rsid w:val="00D413C1"/>
    <w:rsid w:val="00D413F6"/>
    <w:rsid w:val="00D41A52"/>
    <w:rsid w:val="00D42166"/>
    <w:rsid w:val="00D42D3B"/>
    <w:rsid w:val="00D435A1"/>
    <w:rsid w:val="00D435BA"/>
    <w:rsid w:val="00D43D2D"/>
    <w:rsid w:val="00D43F47"/>
    <w:rsid w:val="00D447F9"/>
    <w:rsid w:val="00D44909"/>
    <w:rsid w:val="00D4508E"/>
    <w:rsid w:val="00D4539A"/>
    <w:rsid w:val="00D45A1C"/>
    <w:rsid w:val="00D45BF8"/>
    <w:rsid w:val="00D45DE6"/>
    <w:rsid w:val="00D46041"/>
    <w:rsid w:val="00D46100"/>
    <w:rsid w:val="00D4610C"/>
    <w:rsid w:val="00D4628F"/>
    <w:rsid w:val="00D4687F"/>
    <w:rsid w:val="00D46D26"/>
    <w:rsid w:val="00D46EE7"/>
    <w:rsid w:val="00D4771C"/>
    <w:rsid w:val="00D5012A"/>
    <w:rsid w:val="00D502F4"/>
    <w:rsid w:val="00D50365"/>
    <w:rsid w:val="00D504B0"/>
    <w:rsid w:val="00D50943"/>
    <w:rsid w:val="00D50BF6"/>
    <w:rsid w:val="00D50D48"/>
    <w:rsid w:val="00D50DC1"/>
    <w:rsid w:val="00D51249"/>
    <w:rsid w:val="00D513A9"/>
    <w:rsid w:val="00D517B7"/>
    <w:rsid w:val="00D51A43"/>
    <w:rsid w:val="00D51FBE"/>
    <w:rsid w:val="00D52726"/>
    <w:rsid w:val="00D52A7A"/>
    <w:rsid w:val="00D52DCB"/>
    <w:rsid w:val="00D52E6B"/>
    <w:rsid w:val="00D52F13"/>
    <w:rsid w:val="00D5337A"/>
    <w:rsid w:val="00D538B5"/>
    <w:rsid w:val="00D5391D"/>
    <w:rsid w:val="00D53924"/>
    <w:rsid w:val="00D53A00"/>
    <w:rsid w:val="00D53A45"/>
    <w:rsid w:val="00D53D88"/>
    <w:rsid w:val="00D53EB0"/>
    <w:rsid w:val="00D54644"/>
    <w:rsid w:val="00D54785"/>
    <w:rsid w:val="00D549DD"/>
    <w:rsid w:val="00D54B11"/>
    <w:rsid w:val="00D54DC9"/>
    <w:rsid w:val="00D54E95"/>
    <w:rsid w:val="00D54ECF"/>
    <w:rsid w:val="00D5512A"/>
    <w:rsid w:val="00D55199"/>
    <w:rsid w:val="00D5542E"/>
    <w:rsid w:val="00D5548A"/>
    <w:rsid w:val="00D557CD"/>
    <w:rsid w:val="00D558E3"/>
    <w:rsid w:val="00D5591F"/>
    <w:rsid w:val="00D55B7A"/>
    <w:rsid w:val="00D55CB5"/>
    <w:rsid w:val="00D55CFB"/>
    <w:rsid w:val="00D56099"/>
    <w:rsid w:val="00D561A9"/>
    <w:rsid w:val="00D562AE"/>
    <w:rsid w:val="00D56D76"/>
    <w:rsid w:val="00D56F61"/>
    <w:rsid w:val="00D5702D"/>
    <w:rsid w:val="00D57B82"/>
    <w:rsid w:val="00D57B92"/>
    <w:rsid w:val="00D57C2B"/>
    <w:rsid w:val="00D57ED6"/>
    <w:rsid w:val="00D600DB"/>
    <w:rsid w:val="00D601A2"/>
    <w:rsid w:val="00D602B3"/>
    <w:rsid w:val="00D6048B"/>
    <w:rsid w:val="00D60494"/>
    <w:rsid w:val="00D608EA"/>
    <w:rsid w:val="00D60BD0"/>
    <w:rsid w:val="00D60C61"/>
    <w:rsid w:val="00D60F11"/>
    <w:rsid w:val="00D6146B"/>
    <w:rsid w:val="00D61C0D"/>
    <w:rsid w:val="00D61F93"/>
    <w:rsid w:val="00D62AEA"/>
    <w:rsid w:val="00D62F38"/>
    <w:rsid w:val="00D63849"/>
    <w:rsid w:val="00D63CE7"/>
    <w:rsid w:val="00D63F1D"/>
    <w:rsid w:val="00D643DD"/>
    <w:rsid w:val="00D64A71"/>
    <w:rsid w:val="00D64D37"/>
    <w:rsid w:val="00D64DC5"/>
    <w:rsid w:val="00D6560A"/>
    <w:rsid w:val="00D656CA"/>
    <w:rsid w:val="00D6589F"/>
    <w:rsid w:val="00D65D1F"/>
    <w:rsid w:val="00D65F97"/>
    <w:rsid w:val="00D662D4"/>
    <w:rsid w:val="00D6639F"/>
    <w:rsid w:val="00D6655C"/>
    <w:rsid w:val="00D6678A"/>
    <w:rsid w:val="00D66924"/>
    <w:rsid w:val="00D66CB6"/>
    <w:rsid w:val="00D67904"/>
    <w:rsid w:val="00D679C7"/>
    <w:rsid w:val="00D67BCA"/>
    <w:rsid w:val="00D67F1E"/>
    <w:rsid w:val="00D67F7F"/>
    <w:rsid w:val="00D70206"/>
    <w:rsid w:val="00D707FB"/>
    <w:rsid w:val="00D7093E"/>
    <w:rsid w:val="00D7098C"/>
    <w:rsid w:val="00D70C7D"/>
    <w:rsid w:val="00D7120F"/>
    <w:rsid w:val="00D71A84"/>
    <w:rsid w:val="00D71C93"/>
    <w:rsid w:val="00D720A3"/>
    <w:rsid w:val="00D7244E"/>
    <w:rsid w:val="00D7246E"/>
    <w:rsid w:val="00D72470"/>
    <w:rsid w:val="00D72799"/>
    <w:rsid w:val="00D72D3E"/>
    <w:rsid w:val="00D732B2"/>
    <w:rsid w:val="00D736B0"/>
    <w:rsid w:val="00D73B77"/>
    <w:rsid w:val="00D73D5B"/>
    <w:rsid w:val="00D7414B"/>
    <w:rsid w:val="00D74508"/>
    <w:rsid w:val="00D74742"/>
    <w:rsid w:val="00D74919"/>
    <w:rsid w:val="00D74A86"/>
    <w:rsid w:val="00D750D1"/>
    <w:rsid w:val="00D75D18"/>
    <w:rsid w:val="00D761E3"/>
    <w:rsid w:val="00D76551"/>
    <w:rsid w:val="00D76630"/>
    <w:rsid w:val="00D768A4"/>
    <w:rsid w:val="00D7750D"/>
    <w:rsid w:val="00D77867"/>
    <w:rsid w:val="00D77924"/>
    <w:rsid w:val="00D77DFD"/>
    <w:rsid w:val="00D8012F"/>
    <w:rsid w:val="00D8027F"/>
    <w:rsid w:val="00D80699"/>
    <w:rsid w:val="00D8072A"/>
    <w:rsid w:val="00D80C09"/>
    <w:rsid w:val="00D80D9C"/>
    <w:rsid w:val="00D80FA2"/>
    <w:rsid w:val="00D80FC0"/>
    <w:rsid w:val="00D81019"/>
    <w:rsid w:val="00D81334"/>
    <w:rsid w:val="00D81965"/>
    <w:rsid w:val="00D81A26"/>
    <w:rsid w:val="00D81BE8"/>
    <w:rsid w:val="00D8203C"/>
    <w:rsid w:val="00D82504"/>
    <w:rsid w:val="00D82D2F"/>
    <w:rsid w:val="00D82D36"/>
    <w:rsid w:val="00D830B2"/>
    <w:rsid w:val="00D831AA"/>
    <w:rsid w:val="00D83F25"/>
    <w:rsid w:val="00D8410A"/>
    <w:rsid w:val="00D8411D"/>
    <w:rsid w:val="00D8431A"/>
    <w:rsid w:val="00D84A89"/>
    <w:rsid w:val="00D8526E"/>
    <w:rsid w:val="00D85420"/>
    <w:rsid w:val="00D85594"/>
    <w:rsid w:val="00D8588C"/>
    <w:rsid w:val="00D858D6"/>
    <w:rsid w:val="00D85B7F"/>
    <w:rsid w:val="00D85CE4"/>
    <w:rsid w:val="00D86890"/>
    <w:rsid w:val="00D868C6"/>
    <w:rsid w:val="00D86DE8"/>
    <w:rsid w:val="00D86F0B"/>
    <w:rsid w:val="00D86FFE"/>
    <w:rsid w:val="00D87538"/>
    <w:rsid w:val="00D87608"/>
    <w:rsid w:val="00D8788B"/>
    <w:rsid w:val="00D87C89"/>
    <w:rsid w:val="00D87EA7"/>
    <w:rsid w:val="00D90227"/>
    <w:rsid w:val="00D9077E"/>
    <w:rsid w:val="00D90B6D"/>
    <w:rsid w:val="00D90DAF"/>
    <w:rsid w:val="00D90F83"/>
    <w:rsid w:val="00D915C4"/>
    <w:rsid w:val="00D9165D"/>
    <w:rsid w:val="00D91B6E"/>
    <w:rsid w:val="00D91DA7"/>
    <w:rsid w:val="00D91F2A"/>
    <w:rsid w:val="00D926F4"/>
    <w:rsid w:val="00D92E6A"/>
    <w:rsid w:val="00D93577"/>
    <w:rsid w:val="00D93610"/>
    <w:rsid w:val="00D9370D"/>
    <w:rsid w:val="00D93F69"/>
    <w:rsid w:val="00D94FFA"/>
    <w:rsid w:val="00D9504E"/>
    <w:rsid w:val="00D959EF"/>
    <w:rsid w:val="00D95DBF"/>
    <w:rsid w:val="00D95E21"/>
    <w:rsid w:val="00D963BB"/>
    <w:rsid w:val="00D96A3F"/>
    <w:rsid w:val="00D96B0B"/>
    <w:rsid w:val="00D976FE"/>
    <w:rsid w:val="00D97912"/>
    <w:rsid w:val="00D979FB"/>
    <w:rsid w:val="00D97C35"/>
    <w:rsid w:val="00D97DBC"/>
    <w:rsid w:val="00DA03B5"/>
    <w:rsid w:val="00DA049C"/>
    <w:rsid w:val="00DA0973"/>
    <w:rsid w:val="00DA0D31"/>
    <w:rsid w:val="00DA0FB7"/>
    <w:rsid w:val="00DA1032"/>
    <w:rsid w:val="00DA14EF"/>
    <w:rsid w:val="00DA2356"/>
    <w:rsid w:val="00DA273F"/>
    <w:rsid w:val="00DA2776"/>
    <w:rsid w:val="00DA29B1"/>
    <w:rsid w:val="00DA2A70"/>
    <w:rsid w:val="00DA2DAC"/>
    <w:rsid w:val="00DA2EDA"/>
    <w:rsid w:val="00DA2FE5"/>
    <w:rsid w:val="00DA354A"/>
    <w:rsid w:val="00DA35B3"/>
    <w:rsid w:val="00DA47BD"/>
    <w:rsid w:val="00DA562C"/>
    <w:rsid w:val="00DA58AD"/>
    <w:rsid w:val="00DA63AC"/>
    <w:rsid w:val="00DA7266"/>
    <w:rsid w:val="00DA7C00"/>
    <w:rsid w:val="00DA7CF6"/>
    <w:rsid w:val="00DA7FF8"/>
    <w:rsid w:val="00DB01FA"/>
    <w:rsid w:val="00DB0234"/>
    <w:rsid w:val="00DB0B78"/>
    <w:rsid w:val="00DB1082"/>
    <w:rsid w:val="00DB2486"/>
    <w:rsid w:val="00DB2FE8"/>
    <w:rsid w:val="00DB4B5F"/>
    <w:rsid w:val="00DB5136"/>
    <w:rsid w:val="00DB5980"/>
    <w:rsid w:val="00DB5A1E"/>
    <w:rsid w:val="00DB5F81"/>
    <w:rsid w:val="00DB6F59"/>
    <w:rsid w:val="00DB70FA"/>
    <w:rsid w:val="00DB73EF"/>
    <w:rsid w:val="00DB7799"/>
    <w:rsid w:val="00DB7E88"/>
    <w:rsid w:val="00DB7F72"/>
    <w:rsid w:val="00DC09D5"/>
    <w:rsid w:val="00DC0FC4"/>
    <w:rsid w:val="00DC101E"/>
    <w:rsid w:val="00DC168A"/>
    <w:rsid w:val="00DC1822"/>
    <w:rsid w:val="00DC227C"/>
    <w:rsid w:val="00DC25F6"/>
    <w:rsid w:val="00DC34FF"/>
    <w:rsid w:val="00DC359A"/>
    <w:rsid w:val="00DC3F71"/>
    <w:rsid w:val="00DC51CD"/>
    <w:rsid w:val="00DC5263"/>
    <w:rsid w:val="00DC543B"/>
    <w:rsid w:val="00DC5516"/>
    <w:rsid w:val="00DC55CE"/>
    <w:rsid w:val="00DC5757"/>
    <w:rsid w:val="00DC57AA"/>
    <w:rsid w:val="00DC5D74"/>
    <w:rsid w:val="00DC5F57"/>
    <w:rsid w:val="00DC6001"/>
    <w:rsid w:val="00DC67B5"/>
    <w:rsid w:val="00DC6B35"/>
    <w:rsid w:val="00DC6C0E"/>
    <w:rsid w:val="00DC7786"/>
    <w:rsid w:val="00DC7D42"/>
    <w:rsid w:val="00DC7EFC"/>
    <w:rsid w:val="00DD010F"/>
    <w:rsid w:val="00DD077F"/>
    <w:rsid w:val="00DD0B58"/>
    <w:rsid w:val="00DD0D5E"/>
    <w:rsid w:val="00DD1167"/>
    <w:rsid w:val="00DD1434"/>
    <w:rsid w:val="00DD158B"/>
    <w:rsid w:val="00DD1788"/>
    <w:rsid w:val="00DD18C0"/>
    <w:rsid w:val="00DD4D08"/>
    <w:rsid w:val="00DD549C"/>
    <w:rsid w:val="00DD5DC5"/>
    <w:rsid w:val="00DD622A"/>
    <w:rsid w:val="00DD62C6"/>
    <w:rsid w:val="00DD6907"/>
    <w:rsid w:val="00DD690C"/>
    <w:rsid w:val="00DE010D"/>
    <w:rsid w:val="00DE077D"/>
    <w:rsid w:val="00DE0902"/>
    <w:rsid w:val="00DE0D0E"/>
    <w:rsid w:val="00DE0EA6"/>
    <w:rsid w:val="00DE104F"/>
    <w:rsid w:val="00DE12A4"/>
    <w:rsid w:val="00DE12F1"/>
    <w:rsid w:val="00DE130E"/>
    <w:rsid w:val="00DE1590"/>
    <w:rsid w:val="00DE22AE"/>
    <w:rsid w:val="00DE2625"/>
    <w:rsid w:val="00DE2C7A"/>
    <w:rsid w:val="00DE2D05"/>
    <w:rsid w:val="00DE314C"/>
    <w:rsid w:val="00DE3713"/>
    <w:rsid w:val="00DE373E"/>
    <w:rsid w:val="00DE3B92"/>
    <w:rsid w:val="00DE3E5C"/>
    <w:rsid w:val="00DE3FD5"/>
    <w:rsid w:val="00DE43EA"/>
    <w:rsid w:val="00DE4472"/>
    <w:rsid w:val="00DE4EE4"/>
    <w:rsid w:val="00DE527B"/>
    <w:rsid w:val="00DE5B05"/>
    <w:rsid w:val="00DE666D"/>
    <w:rsid w:val="00DE66DE"/>
    <w:rsid w:val="00DE6A05"/>
    <w:rsid w:val="00DE6A79"/>
    <w:rsid w:val="00DE6EF7"/>
    <w:rsid w:val="00DE6EFD"/>
    <w:rsid w:val="00DE718B"/>
    <w:rsid w:val="00DE71D3"/>
    <w:rsid w:val="00DE76DE"/>
    <w:rsid w:val="00DE77D5"/>
    <w:rsid w:val="00DE7D6C"/>
    <w:rsid w:val="00DE7F82"/>
    <w:rsid w:val="00DF0045"/>
    <w:rsid w:val="00DF025C"/>
    <w:rsid w:val="00DF08E8"/>
    <w:rsid w:val="00DF13C8"/>
    <w:rsid w:val="00DF14F2"/>
    <w:rsid w:val="00DF189C"/>
    <w:rsid w:val="00DF245F"/>
    <w:rsid w:val="00DF27C6"/>
    <w:rsid w:val="00DF2821"/>
    <w:rsid w:val="00DF2E98"/>
    <w:rsid w:val="00DF30D6"/>
    <w:rsid w:val="00DF37C7"/>
    <w:rsid w:val="00DF3AF3"/>
    <w:rsid w:val="00DF3B54"/>
    <w:rsid w:val="00DF3BC7"/>
    <w:rsid w:val="00DF3E54"/>
    <w:rsid w:val="00DF3E5A"/>
    <w:rsid w:val="00DF4747"/>
    <w:rsid w:val="00DF4D11"/>
    <w:rsid w:val="00DF4D45"/>
    <w:rsid w:val="00DF4FD1"/>
    <w:rsid w:val="00DF5A5C"/>
    <w:rsid w:val="00DF5BDB"/>
    <w:rsid w:val="00DF5DE3"/>
    <w:rsid w:val="00DF5EA9"/>
    <w:rsid w:val="00DF7620"/>
    <w:rsid w:val="00E00039"/>
    <w:rsid w:val="00E000D9"/>
    <w:rsid w:val="00E000F1"/>
    <w:rsid w:val="00E00586"/>
    <w:rsid w:val="00E00DBC"/>
    <w:rsid w:val="00E013B7"/>
    <w:rsid w:val="00E01443"/>
    <w:rsid w:val="00E0180C"/>
    <w:rsid w:val="00E01862"/>
    <w:rsid w:val="00E0197F"/>
    <w:rsid w:val="00E01A63"/>
    <w:rsid w:val="00E01B8A"/>
    <w:rsid w:val="00E01C90"/>
    <w:rsid w:val="00E01CC2"/>
    <w:rsid w:val="00E01D71"/>
    <w:rsid w:val="00E0229A"/>
    <w:rsid w:val="00E022BA"/>
    <w:rsid w:val="00E024BF"/>
    <w:rsid w:val="00E032B0"/>
    <w:rsid w:val="00E03323"/>
    <w:rsid w:val="00E0338C"/>
    <w:rsid w:val="00E033F5"/>
    <w:rsid w:val="00E034E5"/>
    <w:rsid w:val="00E03B64"/>
    <w:rsid w:val="00E03E0F"/>
    <w:rsid w:val="00E04254"/>
    <w:rsid w:val="00E04C6A"/>
    <w:rsid w:val="00E04E02"/>
    <w:rsid w:val="00E058CA"/>
    <w:rsid w:val="00E05C54"/>
    <w:rsid w:val="00E05FF2"/>
    <w:rsid w:val="00E06034"/>
    <w:rsid w:val="00E063DD"/>
    <w:rsid w:val="00E064C6"/>
    <w:rsid w:val="00E066DD"/>
    <w:rsid w:val="00E0682B"/>
    <w:rsid w:val="00E06CC5"/>
    <w:rsid w:val="00E07591"/>
    <w:rsid w:val="00E077BB"/>
    <w:rsid w:val="00E0793F"/>
    <w:rsid w:val="00E07E39"/>
    <w:rsid w:val="00E07F30"/>
    <w:rsid w:val="00E10914"/>
    <w:rsid w:val="00E10922"/>
    <w:rsid w:val="00E10FDC"/>
    <w:rsid w:val="00E110A3"/>
    <w:rsid w:val="00E1128F"/>
    <w:rsid w:val="00E112CD"/>
    <w:rsid w:val="00E11529"/>
    <w:rsid w:val="00E11652"/>
    <w:rsid w:val="00E11835"/>
    <w:rsid w:val="00E12445"/>
    <w:rsid w:val="00E125D5"/>
    <w:rsid w:val="00E1269F"/>
    <w:rsid w:val="00E12F44"/>
    <w:rsid w:val="00E12FD4"/>
    <w:rsid w:val="00E1309D"/>
    <w:rsid w:val="00E13195"/>
    <w:rsid w:val="00E13381"/>
    <w:rsid w:val="00E13885"/>
    <w:rsid w:val="00E13DA3"/>
    <w:rsid w:val="00E14054"/>
    <w:rsid w:val="00E14230"/>
    <w:rsid w:val="00E1489B"/>
    <w:rsid w:val="00E14C02"/>
    <w:rsid w:val="00E14C22"/>
    <w:rsid w:val="00E14C7D"/>
    <w:rsid w:val="00E153BE"/>
    <w:rsid w:val="00E156D5"/>
    <w:rsid w:val="00E159AC"/>
    <w:rsid w:val="00E15CBA"/>
    <w:rsid w:val="00E15EF5"/>
    <w:rsid w:val="00E161E9"/>
    <w:rsid w:val="00E16430"/>
    <w:rsid w:val="00E16476"/>
    <w:rsid w:val="00E1666E"/>
    <w:rsid w:val="00E1686E"/>
    <w:rsid w:val="00E16C14"/>
    <w:rsid w:val="00E16D4A"/>
    <w:rsid w:val="00E17198"/>
    <w:rsid w:val="00E17588"/>
    <w:rsid w:val="00E1798A"/>
    <w:rsid w:val="00E17A0B"/>
    <w:rsid w:val="00E17B26"/>
    <w:rsid w:val="00E17BAA"/>
    <w:rsid w:val="00E20243"/>
    <w:rsid w:val="00E2058F"/>
    <w:rsid w:val="00E2066C"/>
    <w:rsid w:val="00E20800"/>
    <w:rsid w:val="00E20E11"/>
    <w:rsid w:val="00E20E51"/>
    <w:rsid w:val="00E20EA0"/>
    <w:rsid w:val="00E21546"/>
    <w:rsid w:val="00E218CE"/>
    <w:rsid w:val="00E219BD"/>
    <w:rsid w:val="00E21FBF"/>
    <w:rsid w:val="00E21FDE"/>
    <w:rsid w:val="00E22073"/>
    <w:rsid w:val="00E22351"/>
    <w:rsid w:val="00E22AA6"/>
    <w:rsid w:val="00E23365"/>
    <w:rsid w:val="00E233A3"/>
    <w:rsid w:val="00E23BDF"/>
    <w:rsid w:val="00E23CFF"/>
    <w:rsid w:val="00E23D82"/>
    <w:rsid w:val="00E24317"/>
    <w:rsid w:val="00E243F1"/>
    <w:rsid w:val="00E24616"/>
    <w:rsid w:val="00E24A2F"/>
    <w:rsid w:val="00E24D1A"/>
    <w:rsid w:val="00E2512B"/>
    <w:rsid w:val="00E2558E"/>
    <w:rsid w:val="00E25A4F"/>
    <w:rsid w:val="00E25DD7"/>
    <w:rsid w:val="00E25F9F"/>
    <w:rsid w:val="00E262A0"/>
    <w:rsid w:val="00E26322"/>
    <w:rsid w:val="00E263B8"/>
    <w:rsid w:val="00E2641B"/>
    <w:rsid w:val="00E266D0"/>
    <w:rsid w:val="00E26CAA"/>
    <w:rsid w:val="00E26DC6"/>
    <w:rsid w:val="00E26EA2"/>
    <w:rsid w:val="00E26EB8"/>
    <w:rsid w:val="00E27975"/>
    <w:rsid w:val="00E27BBD"/>
    <w:rsid w:val="00E300A5"/>
    <w:rsid w:val="00E303A2"/>
    <w:rsid w:val="00E306B6"/>
    <w:rsid w:val="00E30C52"/>
    <w:rsid w:val="00E30D42"/>
    <w:rsid w:val="00E318E1"/>
    <w:rsid w:val="00E31F73"/>
    <w:rsid w:val="00E3208E"/>
    <w:rsid w:val="00E33845"/>
    <w:rsid w:val="00E33A06"/>
    <w:rsid w:val="00E33CAF"/>
    <w:rsid w:val="00E33D76"/>
    <w:rsid w:val="00E3490A"/>
    <w:rsid w:val="00E34FC8"/>
    <w:rsid w:val="00E3506B"/>
    <w:rsid w:val="00E356E2"/>
    <w:rsid w:val="00E35D2E"/>
    <w:rsid w:val="00E35F6D"/>
    <w:rsid w:val="00E361C6"/>
    <w:rsid w:val="00E363F0"/>
    <w:rsid w:val="00E36695"/>
    <w:rsid w:val="00E36B6E"/>
    <w:rsid w:val="00E36B7D"/>
    <w:rsid w:val="00E37397"/>
    <w:rsid w:val="00E3743D"/>
    <w:rsid w:val="00E37740"/>
    <w:rsid w:val="00E377BC"/>
    <w:rsid w:val="00E37873"/>
    <w:rsid w:val="00E37B1D"/>
    <w:rsid w:val="00E37B7C"/>
    <w:rsid w:val="00E37DD9"/>
    <w:rsid w:val="00E37ECD"/>
    <w:rsid w:val="00E37FF0"/>
    <w:rsid w:val="00E401FD"/>
    <w:rsid w:val="00E403D6"/>
    <w:rsid w:val="00E4087A"/>
    <w:rsid w:val="00E411FB"/>
    <w:rsid w:val="00E41238"/>
    <w:rsid w:val="00E41409"/>
    <w:rsid w:val="00E41867"/>
    <w:rsid w:val="00E41AFA"/>
    <w:rsid w:val="00E41B06"/>
    <w:rsid w:val="00E41BB3"/>
    <w:rsid w:val="00E41DB7"/>
    <w:rsid w:val="00E420D2"/>
    <w:rsid w:val="00E42365"/>
    <w:rsid w:val="00E42368"/>
    <w:rsid w:val="00E42455"/>
    <w:rsid w:val="00E4245C"/>
    <w:rsid w:val="00E428FB"/>
    <w:rsid w:val="00E42910"/>
    <w:rsid w:val="00E42BD4"/>
    <w:rsid w:val="00E42EF0"/>
    <w:rsid w:val="00E43489"/>
    <w:rsid w:val="00E43BEC"/>
    <w:rsid w:val="00E44517"/>
    <w:rsid w:val="00E44639"/>
    <w:rsid w:val="00E4492C"/>
    <w:rsid w:val="00E44954"/>
    <w:rsid w:val="00E44C45"/>
    <w:rsid w:val="00E4519F"/>
    <w:rsid w:val="00E4523A"/>
    <w:rsid w:val="00E45C35"/>
    <w:rsid w:val="00E45F47"/>
    <w:rsid w:val="00E46661"/>
    <w:rsid w:val="00E46CFF"/>
    <w:rsid w:val="00E4708A"/>
    <w:rsid w:val="00E4741B"/>
    <w:rsid w:val="00E47529"/>
    <w:rsid w:val="00E501E0"/>
    <w:rsid w:val="00E506BD"/>
    <w:rsid w:val="00E50B12"/>
    <w:rsid w:val="00E50B6B"/>
    <w:rsid w:val="00E50D71"/>
    <w:rsid w:val="00E51029"/>
    <w:rsid w:val="00E5135D"/>
    <w:rsid w:val="00E516C7"/>
    <w:rsid w:val="00E519C1"/>
    <w:rsid w:val="00E51DD5"/>
    <w:rsid w:val="00E52457"/>
    <w:rsid w:val="00E524B2"/>
    <w:rsid w:val="00E526CD"/>
    <w:rsid w:val="00E5279D"/>
    <w:rsid w:val="00E52BE6"/>
    <w:rsid w:val="00E52CAF"/>
    <w:rsid w:val="00E52F24"/>
    <w:rsid w:val="00E530CB"/>
    <w:rsid w:val="00E53DC8"/>
    <w:rsid w:val="00E54412"/>
    <w:rsid w:val="00E5485D"/>
    <w:rsid w:val="00E55216"/>
    <w:rsid w:val="00E552AC"/>
    <w:rsid w:val="00E554A1"/>
    <w:rsid w:val="00E55706"/>
    <w:rsid w:val="00E565CD"/>
    <w:rsid w:val="00E565F4"/>
    <w:rsid w:val="00E56799"/>
    <w:rsid w:val="00E56983"/>
    <w:rsid w:val="00E5770D"/>
    <w:rsid w:val="00E577BB"/>
    <w:rsid w:val="00E60017"/>
    <w:rsid w:val="00E60781"/>
    <w:rsid w:val="00E60D05"/>
    <w:rsid w:val="00E60DC6"/>
    <w:rsid w:val="00E61541"/>
    <w:rsid w:val="00E61C8E"/>
    <w:rsid w:val="00E61E13"/>
    <w:rsid w:val="00E61EEE"/>
    <w:rsid w:val="00E62240"/>
    <w:rsid w:val="00E622BE"/>
    <w:rsid w:val="00E629E5"/>
    <w:rsid w:val="00E63547"/>
    <w:rsid w:val="00E639A5"/>
    <w:rsid w:val="00E63E96"/>
    <w:rsid w:val="00E640C2"/>
    <w:rsid w:val="00E6464E"/>
    <w:rsid w:val="00E64907"/>
    <w:rsid w:val="00E651CC"/>
    <w:rsid w:val="00E65908"/>
    <w:rsid w:val="00E65BB5"/>
    <w:rsid w:val="00E663E8"/>
    <w:rsid w:val="00E66425"/>
    <w:rsid w:val="00E66462"/>
    <w:rsid w:val="00E66496"/>
    <w:rsid w:val="00E66703"/>
    <w:rsid w:val="00E6677B"/>
    <w:rsid w:val="00E66A0C"/>
    <w:rsid w:val="00E671B3"/>
    <w:rsid w:val="00E67424"/>
    <w:rsid w:val="00E67F3A"/>
    <w:rsid w:val="00E700C7"/>
    <w:rsid w:val="00E700D6"/>
    <w:rsid w:val="00E706AB"/>
    <w:rsid w:val="00E706BA"/>
    <w:rsid w:val="00E708C0"/>
    <w:rsid w:val="00E7179F"/>
    <w:rsid w:val="00E717B7"/>
    <w:rsid w:val="00E718E2"/>
    <w:rsid w:val="00E7219A"/>
    <w:rsid w:val="00E7284E"/>
    <w:rsid w:val="00E729DC"/>
    <w:rsid w:val="00E73134"/>
    <w:rsid w:val="00E73348"/>
    <w:rsid w:val="00E73448"/>
    <w:rsid w:val="00E73AD9"/>
    <w:rsid w:val="00E73EE7"/>
    <w:rsid w:val="00E73F14"/>
    <w:rsid w:val="00E74593"/>
    <w:rsid w:val="00E7462E"/>
    <w:rsid w:val="00E74B6E"/>
    <w:rsid w:val="00E74B90"/>
    <w:rsid w:val="00E74D59"/>
    <w:rsid w:val="00E74D67"/>
    <w:rsid w:val="00E75749"/>
    <w:rsid w:val="00E75A3B"/>
    <w:rsid w:val="00E76284"/>
    <w:rsid w:val="00E7632B"/>
    <w:rsid w:val="00E76757"/>
    <w:rsid w:val="00E76AC4"/>
    <w:rsid w:val="00E76B1C"/>
    <w:rsid w:val="00E76EC1"/>
    <w:rsid w:val="00E76F83"/>
    <w:rsid w:val="00E770B5"/>
    <w:rsid w:val="00E77128"/>
    <w:rsid w:val="00E77138"/>
    <w:rsid w:val="00E77389"/>
    <w:rsid w:val="00E775A3"/>
    <w:rsid w:val="00E777F8"/>
    <w:rsid w:val="00E779E3"/>
    <w:rsid w:val="00E77F57"/>
    <w:rsid w:val="00E8060D"/>
    <w:rsid w:val="00E807DE"/>
    <w:rsid w:val="00E807DF"/>
    <w:rsid w:val="00E809A2"/>
    <w:rsid w:val="00E814C5"/>
    <w:rsid w:val="00E81747"/>
    <w:rsid w:val="00E819AA"/>
    <w:rsid w:val="00E822BC"/>
    <w:rsid w:val="00E825E2"/>
    <w:rsid w:val="00E8291B"/>
    <w:rsid w:val="00E82FF1"/>
    <w:rsid w:val="00E831A9"/>
    <w:rsid w:val="00E831F3"/>
    <w:rsid w:val="00E83343"/>
    <w:rsid w:val="00E8351E"/>
    <w:rsid w:val="00E83A72"/>
    <w:rsid w:val="00E83B2C"/>
    <w:rsid w:val="00E84353"/>
    <w:rsid w:val="00E847D6"/>
    <w:rsid w:val="00E847FB"/>
    <w:rsid w:val="00E84846"/>
    <w:rsid w:val="00E84D15"/>
    <w:rsid w:val="00E85032"/>
    <w:rsid w:val="00E85748"/>
    <w:rsid w:val="00E85B6E"/>
    <w:rsid w:val="00E85D42"/>
    <w:rsid w:val="00E85F7A"/>
    <w:rsid w:val="00E860BA"/>
    <w:rsid w:val="00E868C0"/>
    <w:rsid w:val="00E86985"/>
    <w:rsid w:val="00E86E9D"/>
    <w:rsid w:val="00E872E4"/>
    <w:rsid w:val="00E8734E"/>
    <w:rsid w:val="00E87B0D"/>
    <w:rsid w:val="00E902E9"/>
    <w:rsid w:val="00E90A21"/>
    <w:rsid w:val="00E91034"/>
    <w:rsid w:val="00E914A8"/>
    <w:rsid w:val="00E915D3"/>
    <w:rsid w:val="00E91672"/>
    <w:rsid w:val="00E916FF"/>
    <w:rsid w:val="00E91B6E"/>
    <w:rsid w:val="00E9228D"/>
    <w:rsid w:val="00E9288C"/>
    <w:rsid w:val="00E92980"/>
    <w:rsid w:val="00E942D8"/>
    <w:rsid w:val="00E945AA"/>
    <w:rsid w:val="00E949A9"/>
    <w:rsid w:val="00E949E5"/>
    <w:rsid w:val="00E94A59"/>
    <w:rsid w:val="00E94CD4"/>
    <w:rsid w:val="00E94FFF"/>
    <w:rsid w:val="00E95349"/>
    <w:rsid w:val="00E9548C"/>
    <w:rsid w:val="00E954FB"/>
    <w:rsid w:val="00E95877"/>
    <w:rsid w:val="00E9587E"/>
    <w:rsid w:val="00E95ADC"/>
    <w:rsid w:val="00E95AFA"/>
    <w:rsid w:val="00E95E36"/>
    <w:rsid w:val="00E96114"/>
    <w:rsid w:val="00E961AD"/>
    <w:rsid w:val="00E966B2"/>
    <w:rsid w:val="00E97077"/>
    <w:rsid w:val="00E9728C"/>
    <w:rsid w:val="00E97293"/>
    <w:rsid w:val="00E97433"/>
    <w:rsid w:val="00E974C1"/>
    <w:rsid w:val="00E975DD"/>
    <w:rsid w:val="00E979A7"/>
    <w:rsid w:val="00E979FB"/>
    <w:rsid w:val="00E97B4A"/>
    <w:rsid w:val="00E97C1A"/>
    <w:rsid w:val="00E97DA3"/>
    <w:rsid w:val="00E97E3F"/>
    <w:rsid w:val="00EA0074"/>
    <w:rsid w:val="00EA02E7"/>
    <w:rsid w:val="00EA0366"/>
    <w:rsid w:val="00EA03DE"/>
    <w:rsid w:val="00EA0499"/>
    <w:rsid w:val="00EA0628"/>
    <w:rsid w:val="00EA079D"/>
    <w:rsid w:val="00EA08CF"/>
    <w:rsid w:val="00EA1D61"/>
    <w:rsid w:val="00EA1E5B"/>
    <w:rsid w:val="00EA1F01"/>
    <w:rsid w:val="00EA2AB0"/>
    <w:rsid w:val="00EA2AD9"/>
    <w:rsid w:val="00EA2F2A"/>
    <w:rsid w:val="00EA3246"/>
    <w:rsid w:val="00EA3761"/>
    <w:rsid w:val="00EA3C51"/>
    <w:rsid w:val="00EA3D37"/>
    <w:rsid w:val="00EA40F0"/>
    <w:rsid w:val="00EA43F6"/>
    <w:rsid w:val="00EA497D"/>
    <w:rsid w:val="00EA52B6"/>
    <w:rsid w:val="00EA55FE"/>
    <w:rsid w:val="00EA55FF"/>
    <w:rsid w:val="00EA5BB4"/>
    <w:rsid w:val="00EA5CD4"/>
    <w:rsid w:val="00EA620B"/>
    <w:rsid w:val="00EA69AA"/>
    <w:rsid w:val="00EA6D82"/>
    <w:rsid w:val="00EA7105"/>
    <w:rsid w:val="00EA7561"/>
    <w:rsid w:val="00EA7609"/>
    <w:rsid w:val="00EB0037"/>
    <w:rsid w:val="00EB009A"/>
    <w:rsid w:val="00EB0631"/>
    <w:rsid w:val="00EB0814"/>
    <w:rsid w:val="00EB0B3F"/>
    <w:rsid w:val="00EB0D10"/>
    <w:rsid w:val="00EB13EA"/>
    <w:rsid w:val="00EB17F5"/>
    <w:rsid w:val="00EB2102"/>
    <w:rsid w:val="00EB257A"/>
    <w:rsid w:val="00EB2CC8"/>
    <w:rsid w:val="00EB31AA"/>
    <w:rsid w:val="00EB3379"/>
    <w:rsid w:val="00EB3478"/>
    <w:rsid w:val="00EB349F"/>
    <w:rsid w:val="00EB34EB"/>
    <w:rsid w:val="00EB3842"/>
    <w:rsid w:val="00EB3985"/>
    <w:rsid w:val="00EB39E6"/>
    <w:rsid w:val="00EB4014"/>
    <w:rsid w:val="00EB440F"/>
    <w:rsid w:val="00EB45FF"/>
    <w:rsid w:val="00EB47FD"/>
    <w:rsid w:val="00EB4953"/>
    <w:rsid w:val="00EB4ACE"/>
    <w:rsid w:val="00EB5556"/>
    <w:rsid w:val="00EB57EE"/>
    <w:rsid w:val="00EB5852"/>
    <w:rsid w:val="00EB5D29"/>
    <w:rsid w:val="00EB5E3E"/>
    <w:rsid w:val="00EB6025"/>
    <w:rsid w:val="00EB610B"/>
    <w:rsid w:val="00EB6231"/>
    <w:rsid w:val="00EB717D"/>
    <w:rsid w:val="00EB71C7"/>
    <w:rsid w:val="00EB77CA"/>
    <w:rsid w:val="00EB7815"/>
    <w:rsid w:val="00EB7BB7"/>
    <w:rsid w:val="00EB7DFF"/>
    <w:rsid w:val="00EC02CB"/>
    <w:rsid w:val="00EC05B5"/>
    <w:rsid w:val="00EC0778"/>
    <w:rsid w:val="00EC08AD"/>
    <w:rsid w:val="00EC1380"/>
    <w:rsid w:val="00EC1854"/>
    <w:rsid w:val="00EC192F"/>
    <w:rsid w:val="00EC1BDE"/>
    <w:rsid w:val="00EC20C7"/>
    <w:rsid w:val="00EC23F6"/>
    <w:rsid w:val="00EC29C1"/>
    <w:rsid w:val="00EC2AFE"/>
    <w:rsid w:val="00EC2B9F"/>
    <w:rsid w:val="00EC2DBD"/>
    <w:rsid w:val="00EC2E24"/>
    <w:rsid w:val="00EC30FA"/>
    <w:rsid w:val="00EC31C8"/>
    <w:rsid w:val="00EC3567"/>
    <w:rsid w:val="00EC3672"/>
    <w:rsid w:val="00EC45D4"/>
    <w:rsid w:val="00EC4B49"/>
    <w:rsid w:val="00EC4B63"/>
    <w:rsid w:val="00EC50F7"/>
    <w:rsid w:val="00EC5671"/>
    <w:rsid w:val="00EC59AB"/>
    <w:rsid w:val="00EC5C8D"/>
    <w:rsid w:val="00EC624D"/>
    <w:rsid w:val="00EC62CE"/>
    <w:rsid w:val="00EC66E4"/>
    <w:rsid w:val="00EC71E5"/>
    <w:rsid w:val="00EC7378"/>
    <w:rsid w:val="00EC7573"/>
    <w:rsid w:val="00EC77BD"/>
    <w:rsid w:val="00EC7878"/>
    <w:rsid w:val="00EC7B7B"/>
    <w:rsid w:val="00EC7BF0"/>
    <w:rsid w:val="00ED0061"/>
    <w:rsid w:val="00ED02ED"/>
    <w:rsid w:val="00ED045F"/>
    <w:rsid w:val="00ED05B6"/>
    <w:rsid w:val="00ED06E6"/>
    <w:rsid w:val="00ED0BE4"/>
    <w:rsid w:val="00ED0E2E"/>
    <w:rsid w:val="00ED0E5F"/>
    <w:rsid w:val="00ED10C1"/>
    <w:rsid w:val="00ED151F"/>
    <w:rsid w:val="00ED1863"/>
    <w:rsid w:val="00ED1A49"/>
    <w:rsid w:val="00ED1C10"/>
    <w:rsid w:val="00ED21A5"/>
    <w:rsid w:val="00ED247B"/>
    <w:rsid w:val="00ED2516"/>
    <w:rsid w:val="00ED2B99"/>
    <w:rsid w:val="00ED2CA8"/>
    <w:rsid w:val="00ED3009"/>
    <w:rsid w:val="00ED3056"/>
    <w:rsid w:val="00ED3924"/>
    <w:rsid w:val="00ED3EB4"/>
    <w:rsid w:val="00ED4FAA"/>
    <w:rsid w:val="00ED50F1"/>
    <w:rsid w:val="00ED53B6"/>
    <w:rsid w:val="00ED55A3"/>
    <w:rsid w:val="00ED588B"/>
    <w:rsid w:val="00ED5919"/>
    <w:rsid w:val="00ED5A64"/>
    <w:rsid w:val="00ED5B4B"/>
    <w:rsid w:val="00ED5C98"/>
    <w:rsid w:val="00ED5CFD"/>
    <w:rsid w:val="00ED6321"/>
    <w:rsid w:val="00ED6B83"/>
    <w:rsid w:val="00ED7209"/>
    <w:rsid w:val="00ED76BD"/>
    <w:rsid w:val="00ED774B"/>
    <w:rsid w:val="00ED7B4A"/>
    <w:rsid w:val="00ED7CFE"/>
    <w:rsid w:val="00ED7D20"/>
    <w:rsid w:val="00ED7DA0"/>
    <w:rsid w:val="00ED7EE4"/>
    <w:rsid w:val="00EE004D"/>
    <w:rsid w:val="00EE05EF"/>
    <w:rsid w:val="00EE089F"/>
    <w:rsid w:val="00EE0C6B"/>
    <w:rsid w:val="00EE1321"/>
    <w:rsid w:val="00EE1AC4"/>
    <w:rsid w:val="00EE210F"/>
    <w:rsid w:val="00EE2D09"/>
    <w:rsid w:val="00EE2D64"/>
    <w:rsid w:val="00EE3065"/>
    <w:rsid w:val="00EE371E"/>
    <w:rsid w:val="00EE3A3D"/>
    <w:rsid w:val="00EE3B9D"/>
    <w:rsid w:val="00EE3F8F"/>
    <w:rsid w:val="00EE4177"/>
    <w:rsid w:val="00EE41D8"/>
    <w:rsid w:val="00EE4209"/>
    <w:rsid w:val="00EE4341"/>
    <w:rsid w:val="00EE4363"/>
    <w:rsid w:val="00EE46F0"/>
    <w:rsid w:val="00EE47CD"/>
    <w:rsid w:val="00EE48F1"/>
    <w:rsid w:val="00EE490C"/>
    <w:rsid w:val="00EE4D80"/>
    <w:rsid w:val="00EE4F2B"/>
    <w:rsid w:val="00EE52E2"/>
    <w:rsid w:val="00EE550B"/>
    <w:rsid w:val="00EE592E"/>
    <w:rsid w:val="00EE5955"/>
    <w:rsid w:val="00EE6056"/>
    <w:rsid w:val="00EE6075"/>
    <w:rsid w:val="00EE63E2"/>
    <w:rsid w:val="00EE6654"/>
    <w:rsid w:val="00EE6713"/>
    <w:rsid w:val="00EE6A40"/>
    <w:rsid w:val="00EE6ACB"/>
    <w:rsid w:val="00EE7112"/>
    <w:rsid w:val="00EE75BD"/>
    <w:rsid w:val="00EE77A6"/>
    <w:rsid w:val="00EF073D"/>
    <w:rsid w:val="00EF1292"/>
    <w:rsid w:val="00EF1AA4"/>
    <w:rsid w:val="00EF1AE2"/>
    <w:rsid w:val="00EF1F2D"/>
    <w:rsid w:val="00EF1FC4"/>
    <w:rsid w:val="00EF26EC"/>
    <w:rsid w:val="00EF2730"/>
    <w:rsid w:val="00EF3043"/>
    <w:rsid w:val="00EF36D6"/>
    <w:rsid w:val="00EF37AC"/>
    <w:rsid w:val="00EF39A1"/>
    <w:rsid w:val="00EF3B53"/>
    <w:rsid w:val="00EF3DAE"/>
    <w:rsid w:val="00EF3E4A"/>
    <w:rsid w:val="00EF4613"/>
    <w:rsid w:val="00EF4646"/>
    <w:rsid w:val="00EF48AB"/>
    <w:rsid w:val="00EF48EB"/>
    <w:rsid w:val="00EF4BD3"/>
    <w:rsid w:val="00EF500A"/>
    <w:rsid w:val="00EF5431"/>
    <w:rsid w:val="00EF5BDE"/>
    <w:rsid w:val="00EF62DC"/>
    <w:rsid w:val="00EF6654"/>
    <w:rsid w:val="00EF66F8"/>
    <w:rsid w:val="00EF6D30"/>
    <w:rsid w:val="00EF6F11"/>
    <w:rsid w:val="00EF71C0"/>
    <w:rsid w:val="00EF7393"/>
    <w:rsid w:val="00EF78B1"/>
    <w:rsid w:val="00EF78B3"/>
    <w:rsid w:val="00EF7A3E"/>
    <w:rsid w:val="00EF7D23"/>
    <w:rsid w:val="00EF7E12"/>
    <w:rsid w:val="00F002B3"/>
    <w:rsid w:val="00F004ED"/>
    <w:rsid w:val="00F00A71"/>
    <w:rsid w:val="00F01517"/>
    <w:rsid w:val="00F02082"/>
    <w:rsid w:val="00F02FC0"/>
    <w:rsid w:val="00F03227"/>
    <w:rsid w:val="00F03E3F"/>
    <w:rsid w:val="00F04671"/>
    <w:rsid w:val="00F048DF"/>
    <w:rsid w:val="00F04905"/>
    <w:rsid w:val="00F04ACD"/>
    <w:rsid w:val="00F04D87"/>
    <w:rsid w:val="00F05138"/>
    <w:rsid w:val="00F0533D"/>
    <w:rsid w:val="00F055B9"/>
    <w:rsid w:val="00F056B3"/>
    <w:rsid w:val="00F058C4"/>
    <w:rsid w:val="00F059A0"/>
    <w:rsid w:val="00F05A7D"/>
    <w:rsid w:val="00F05AE2"/>
    <w:rsid w:val="00F05C16"/>
    <w:rsid w:val="00F05CE9"/>
    <w:rsid w:val="00F060C6"/>
    <w:rsid w:val="00F06139"/>
    <w:rsid w:val="00F063B7"/>
    <w:rsid w:val="00F064E1"/>
    <w:rsid w:val="00F06C0A"/>
    <w:rsid w:val="00F06DBB"/>
    <w:rsid w:val="00F0725C"/>
    <w:rsid w:val="00F07418"/>
    <w:rsid w:val="00F075A6"/>
    <w:rsid w:val="00F07CA6"/>
    <w:rsid w:val="00F07DEF"/>
    <w:rsid w:val="00F07E42"/>
    <w:rsid w:val="00F102EE"/>
    <w:rsid w:val="00F1088A"/>
    <w:rsid w:val="00F10991"/>
    <w:rsid w:val="00F10A2B"/>
    <w:rsid w:val="00F117D4"/>
    <w:rsid w:val="00F118AF"/>
    <w:rsid w:val="00F118E8"/>
    <w:rsid w:val="00F11A19"/>
    <w:rsid w:val="00F12053"/>
    <w:rsid w:val="00F120A2"/>
    <w:rsid w:val="00F13152"/>
    <w:rsid w:val="00F131F8"/>
    <w:rsid w:val="00F136D7"/>
    <w:rsid w:val="00F1370B"/>
    <w:rsid w:val="00F13752"/>
    <w:rsid w:val="00F13BE8"/>
    <w:rsid w:val="00F13DC7"/>
    <w:rsid w:val="00F13E70"/>
    <w:rsid w:val="00F147D7"/>
    <w:rsid w:val="00F14A13"/>
    <w:rsid w:val="00F15051"/>
    <w:rsid w:val="00F15243"/>
    <w:rsid w:val="00F15672"/>
    <w:rsid w:val="00F15951"/>
    <w:rsid w:val="00F15AEC"/>
    <w:rsid w:val="00F15C97"/>
    <w:rsid w:val="00F15CB9"/>
    <w:rsid w:val="00F15CFD"/>
    <w:rsid w:val="00F15E8F"/>
    <w:rsid w:val="00F15EA9"/>
    <w:rsid w:val="00F163F6"/>
    <w:rsid w:val="00F16581"/>
    <w:rsid w:val="00F16BAE"/>
    <w:rsid w:val="00F16F21"/>
    <w:rsid w:val="00F16FE9"/>
    <w:rsid w:val="00F174FD"/>
    <w:rsid w:val="00F17FE8"/>
    <w:rsid w:val="00F2022E"/>
    <w:rsid w:val="00F20289"/>
    <w:rsid w:val="00F20349"/>
    <w:rsid w:val="00F213FC"/>
    <w:rsid w:val="00F2187C"/>
    <w:rsid w:val="00F21F0E"/>
    <w:rsid w:val="00F224A9"/>
    <w:rsid w:val="00F229AC"/>
    <w:rsid w:val="00F22A7C"/>
    <w:rsid w:val="00F23507"/>
    <w:rsid w:val="00F2360D"/>
    <w:rsid w:val="00F23627"/>
    <w:rsid w:val="00F23859"/>
    <w:rsid w:val="00F23CFC"/>
    <w:rsid w:val="00F241A0"/>
    <w:rsid w:val="00F244D6"/>
    <w:rsid w:val="00F24E75"/>
    <w:rsid w:val="00F2505C"/>
    <w:rsid w:val="00F25184"/>
    <w:rsid w:val="00F253BA"/>
    <w:rsid w:val="00F2559F"/>
    <w:rsid w:val="00F25976"/>
    <w:rsid w:val="00F259AB"/>
    <w:rsid w:val="00F25AF0"/>
    <w:rsid w:val="00F25FC1"/>
    <w:rsid w:val="00F26000"/>
    <w:rsid w:val="00F26728"/>
    <w:rsid w:val="00F26D0D"/>
    <w:rsid w:val="00F26D8A"/>
    <w:rsid w:val="00F26E6B"/>
    <w:rsid w:val="00F271E8"/>
    <w:rsid w:val="00F272DA"/>
    <w:rsid w:val="00F27B03"/>
    <w:rsid w:val="00F27DAC"/>
    <w:rsid w:val="00F27DC6"/>
    <w:rsid w:val="00F3016E"/>
    <w:rsid w:val="00F303E8"/>
    <w:rsid w:val="00F30536"/>
    <w:rsid w:val="00F30ED5"/>
    <w:rsid w:val="00F30EE7"/>
    <w:rsid w:val="00F31236"/>
    <w:rsid w:val="00F31421"/>
    <w:rsid w:val="00F31470"/>
    <w:rsid w:val="00F32142"/>
    <w:rsid w:val="00F321C4"/>
    <w:rsid w:val="00F32300"/>
    <w:rsid w:val="00F32904"/>
    <w:rsid w:val="00F32E23"/>
    <w:rsid w:val="00F33002"/>
    <w:rsid w:val="00F33C98"/>
    <w:rsid w:val="00F33FF8"/>
    <w:rsid w:val="00F34383"/>
    <w:rsid w:val="00F3463B"/>
    <w:rsid w:val="00F3476C"/>
    <w:rsid w:val="00F34C35"/>
    <w:rsid w:val="00F34C81"/>
    <w:rsid w:val="00F35790"/>
    <w:rsid w:val="00F359F6"/>
    <w:rsid w:val="00F35A13"/>
    <w:rsid w:val="00F36133"/>
    <w:rsid w:val="00F362DF"/>
    <w:rsid w:val="00F36B14"/>
    <w:rsid w:val="00F36B33"/>
    <w:rsid w:val="00F36B9C"/>
    <w:rsid w:val="00F37119"/>
    <w:rsid w:val="00F37359"/>
    <w:rsid w:val="00F374AB"/>
    <w:rsid w:val="00F377B4"/>
    <w:rsid w:val="00F377EC"/>
    <w:rsid w:val="00F378CD"/>
    <w:rsid w:val="00F4017E"/>
    <w:rsid w:val="00F407F8"/>
    <w:rsid w:val="00F40B87"/>
    <w:rsid w:val="00F40E1A"/>
    <w:rsid w:val="00F4129D"/>
    <w:rsid w:val="00F4141E"/>
    <w:rsid w:val="00F414B5"/>
    <w:rsid w:val="00F41589"/>
    <w:rsid w:val="00F417EB"/>
    <w:rsid w:val="00F41B9F"/>
    <w:rsid w:val="00F41E2A"/>
    <w:rsid w:val="00F424FA"/>
    <w:rsid w:val="00F427BD"/>
    <w:rsid w:val="00F42D16"/>
    <w:rsid w:val="00F42DDD"/>
    <w:rsid w:val="00F42E99"/>
    <w:rsid w:val="00F42EC3"/>
    <w:rsid w:val="00F42F9A"/>
    <w:rsid w:val="00F43099"/>
    <w:rsid w:val="00F4344D"/>
    <w:rsid w:val="00F4366E"/>
    <w:rsid w:val="00F43B52"/>
    <w:rsid w:val="00F44B8D"/>
    <w:rsid w:val="00F44C5D"/>
    <w:rsid w:val="00F45306"/>
    <w:rsid w:val="00F453DA"/>
    <w:rsid w:val="00F45B02"/>
    <w:rsid w:val="00F45FF8"/>
    <w:rsid w:val="00F46101"/>
    <w:rsid w:val="00F463B2"/>
    <w:rsid w:val="00F465A5"/>
    <w:rsid w:val="00F46610"/>
    <w:rsid w:val="00F467BA"/>
    <w:rsid w:val="00F47B6E"/>
    <w:rsid w:val="00F47E9A"/>
    <w:rsid w:val="00F502CB"/>
    <w:rsid w:val="00F50535"/>
    <w:rsid w:val="00F50ED7"/>
    <w:rsid w:val="00F51DF2"/>
    <w:rsid w:val="00F52007"/>
    <w:rsid w:val="00F52158"/>
    <w:rsid w:val="00F523FF"/>
    <w:rsid w:val="00F52858"/>
    <w:rsid w:val="00F52B44"/>
    <w:rsid w:val="00F52E26"/>
    <w:rsid w:val="00F53195"/>
    <w:rsid w:val="00F5355E"/>
    <w:rsid w:val="00F535BB"/>
    <w:rsid w:val="00F53646"/>
    <w:rsid w:val="00F53C0D"/>
    <w:rsid w:val="00F53D6C"/>
    <w:rsid w:val="00F54072"/>
    <w:rsid w:val="00F5435A"/>
    <w:rsid w:val="00F54815"/>
    <w:rsid w:val="00F54B64"/>
    <w:rsid w:val="00F54BA1"/>
    <w:rsid w:val="00F54DE9"/>
    <w:rsid w:val="00F54F4B"/>
    <w:rsid w:val="00F556B1"/>
    <w:rsid w:val="00F55B2D"/>
    <w:rsid w:val="00F55FA2"/>
    <w:rsid w:val="00F563DE"/>
    <w:rsid w:val="00F564CD"/>
    <w:rsid w:val="00F566D1"/>
    <w:rsid w:val="00F56B1E"/>
    <w:rsid w:val="00F56C95"/>
    <w:rsid w:val="00F5724D"/>
    <w:rsid w:val="00F5727E"/>
    <w:rsid w:val="00F577C1"/>
    <w:rsid w:val="00F57E56"/>
    <w:rsid w:val="00F605AE"/>
    <w:rsid w:val="00F60618"/>
    <w:rsid w:val="00F60C72"/>
    <w:rsid w:val="00F60F61"/>
    <w:rsid w:val="00F61187"/>
    <w:rsid w:val="00F615BB"/>
    <w:rsid w:val="00F6162F"/>
    <w:rsid w:val="00F61B43"/>
    <w:rsid w:val="00F61C04"/>
    <w:rsid w:val="00F61F3D"/>
    <w:rsid w:val="00F621B9"/>
    <w:rsid w:val="00F624C3"/>
    <w:rsid w:val="00F62881"/>
    <w:rsid w:val="00F62C63"/>
    <w:rsid w:val="00F62E7F"/>
    <w:rsid w:val="00F633A2"/>
    <w:rsid w:val="00F635A9"/>
    <w:rsid w:val="00F635E8"/>
    <w:rsid w:val="00F639EF"/>
    <w:rsid w:val="00F63C95"/>
    <w:rsid w:val="00F64F6D"/>
    <w:rsid w:val="00F65148"/>
    <w:rsid w:val="00F65A9D"/>
    <w:rsid w:val="00F65AAB"/>
    <w:rsid w:val="00F66A73"/>
    <w:rsid w:val="00F66ACA"/>
    <w:rsid w:val="00F66C47"/>
    <w:rsid w:val="00F66F2F"/>
    <w:rsid w:val="00F70899"/>
    <w:rsid w:val="00F70B50"/>
    <w:rsid w:val="00F70E79"/>
    <w:rsid w:val="00F7101E"/>
    <w:rsid w:val="00F71815"/>
    <w:rsid w:val="00F71909"/>
    <w:rsid w:val="00F71B97"/>
    <w:rsid w:val="00F71EC3"/>
    <w:rsid w:val="00F72115"/>
    <w:rsid w:val="00F72279"/>
    <w:rsid w:val="00F722CF"/>
    <w:rsid w:val="00F725C6"/>
    <w:rsid w:val="00F72657"/>
    <w:rsid w:val="00F72836"/>
    <w:rsid w:val="00F7329D"/>
    <w:rsid w:val="00F7334D"/>
    <w:rsid w:val="00F73500"/>
    <w:rsid w:val="00F7391D"/>
    <w:rsid w:val="00F73CC0"/>
    <w:rsid w:val="00F73E24"/>
    <w:rsid w:val="00F73E85"/>
    <w:rsid w:val="00F741A7"/>
    <w:rsid w:val="00F7433A"/>
    <w:rsid w:val="00F744A7"/>
    <w:rsid w:val="00F7481B"/>
    <w:rsid w:val="00F750BE"/>
    <w:rsid w:val="00F75418"/>
    <w:rsid w:val="00F75608"/>
    <w:rsid w:val="00F75859"/>
    <w:rsid w:val="00F75A59"/>
    <w:rsid w:val="00F76368"/>
    <w:rsid w:val="00F765CE"/>
    <w:rsid w:val="00F7744D"/>
    <w:rsid w:val="00F77B59"/>
    <w:rsid w:val="00F801C4"/>
    <w:rsid w:val="00F805A3"/>
    <w:rsid w:val="00F806F9"/>
    <w:rsid w:val="00F80793"/>
    <w:rsid w:val="00F809D8"/>
    <w:rsid w:val="00F80A90"/>
    <w:rsid w:val="00F80CDE"/>
    <w:rsid w:val="00F80E39"/>
    <w:rsid w:val="00F80F42"/>
    <w:rsid w:val="00F81079"/>
    <w:rsid w:val="00F8155D"/>
    <w:rsid w:val="00F81564"/>
    <w:rsid w:val="00F81764"/>
    <w:rsid w:val="00F8183A"/>
    <w:rsid w:val="00F82510"/>
    <w:rsid w:val="00F82573"/>
    <w:rsid w:val="00F82628"/>
    <w:rsid w:val="00F82759"/>
    <w:rsid w:val="00F82843"/>
    <w:rsid w:val="00F829BB"/>
    <w:rsid w:val="00F82B1B"/>
    <w:rsid w:val="00F83096"/>
    <w:rsid w:val="00F8349F"/>
    <w:rsid w:val="00F835C9"/>
    <w:rsid w:val="00F837F2"/>
    <w:rsid w:val="00F83E89"/>
    <w:rsid w:val="00F843CB"/>
    <w:rsid w:val="00F84488"/>
    <w:rsid w:val="00F84945"/>
    <w:rsid w:val="00F8560E"/>
    <w:rsid w:val="00F8567A"/>
    <w:rsid w:val="00F8569A"/>
    <w:rsid w:val="00F85EF6"/>
    <w:rsid w:val="00F86322"/>
    <w:rsid w:val="00F8683E"/>
    <w:rsid w:val="00F86BA6"/>
    <w:rsid w:val="00F903C4"/>
    <w:rsid w:val="00F90536"/>
    <w:rsid w:val="00F90721"/>
    <w:rsid w:val="00F9090C"/>
    <w:rsid w:val="00F90AD6"/>
    <w:rsid w:val="00F90D38"/>
    <w:rsid w:val="00F90D77"/>
    <w:rsid w:val="00F91203"/>
    <w:rsid w:val="00F9174B"/>
    <w:rsid w:val="00F9177B"/>
    <w:rsid w:val="00F91808"/>
    <w:rsid w:val="00F91C9C"/>
    <w:rsid w:val="00F9200B"/>
    <w:rsid w:val="00F92496"/>
    <w:rsid w:val="00F925DB"/>
    <w:rsid w:val="00F926AC"/>
    <w:rsid w:val="00F927F0"/>
    <w:rsid w:val="00F927FF"/>
    <w:rsid w:val="00F92BEA"/>
    <w:rsid w:val="00F92DEC"/>
    <w:rsid w:val="00F92E50"/>
    <w:rsid w:val="00F93115"/>
    <w:rsid w:val="00F935AE"/>
    <w:rsid w:val="00F93CE4"/>
    <w:rsid w:val="00F942B7"/>
    <w:rsid w:val="00F94673"/>
    <w:rsid w:val="00F94BCA"/>
    <w:rsid w:val="00F94E78"/>
    <w:rsid w:val="00F950B6"/>
    <w:rsid w:val="00F957A5"/>
    <w:rsid w:val="00F95B8A"/>
    <w:rsid w:val="00F95BFA"/>
    <w:rsid w:val="00F95C4F"/>
    <w:rsid w:val="00F95F0B"/>
    <w:rsid w:val="00F95F79"/>
    <w:rsid w:val="00F96271"/>
    <w:rsid w:val="00F96FC5"/>
    <w:rsid w:val="00F97D83"/>
    <w:rsid w:val="00FA0582"/>
    <w:rsid w:val="00FA0676"/>
    <w:rsid w:val="00FA12C0"/>
    <w:rsid w:val="00FA191B"/>
    <w:rsid w:val="00FA1BA4"/>
    <w:rsid w:val="00FA27EE"/>
    <w:rsid w:val="00FA2C3B"/>
    <w:rsid w:val="00FA2C79"/>
    <w:rsid w:val="00FA301B"/>
    <w:rsid w:val="00FA3339"/>
    <w:rsid w:val="00FA36AA"/>
    <w:rsid w:val="00FA394C"/>
    <w:rsid w:val="00FA3AFA"/>
    <w:rsid w:val="00FA3CFB"/>
    <w:rsid w:val="00FA3E54"/>
    <w:rsid w:val="00FA4184"/>
    <w:rsid w:val="00FA4423"/>
    <w:rsid w:val="00FA4B7A"/>
    <w:rsid w:val="00FA5605"/>
    <w:rsid w:val="00FA5D34"/>
    <w:rsid w:val="00FA609F"/>
    <w:rsid w:val="00FA6175"/>
    <w:rsid w:val="00FA61A3"/>
    <w:rsid w:val="00FA69BD"/>
    <w:rsid w:val="00FA6CA4"/>
    <w:rsid w:val="00FA6D4C"/>
    <w:rsid w:val="00FA7286"/>
    <w:rsid w:val="00FA7EF5"/>
    <w:rsid w:val="00FB0120"/>
    <w:rsid w:val="00FB01E5"/>
    <w:rsid w:val="00FB07B1"/>
    <w:rsid w:val="00FB07FA"/>
    <w:rsid w:val="00FB1447"/>
    <w:rsid w:val="00FB179B"/>
    <w:rsid w:val="00FB1D8D"/>
    <w:rsid w:val="00FB20C0"/>
    <w:rsid w:val="00FB230B"/>
    <w:rsid w:val="00FB2579"/>
    <w:rsid w:val="00FB259A"/>
    <w:rsid w:val="00FB28B3"/>
    <w:rsid w:val="00FB28DF"/>
    <w:rsid w:val="00FB2969"/>
    <w:rsid w:val="00FB2C96"/>
    <w:rsid w:val="00FB2ED3"/>
    <w:rsid w:val="00FB31B6"/>
    <w:rsid w:val="00FB3581"/>
    <w:rsid w:val="00FB35C2"/>
    <w:rsid w:val="00FB3874"/>
    <w:rsid w:val="00FB4311"/>
    <w:rsid w:val="00FB48D0"/>
    <w:rsid w:val="00FB4CFE"/>
    <w:rsid w:val="00FB50AD"/>
    <w:rsid w:val="00FB563D"/>
    <w:rsid w:val="00FB573D"/>
    <w:rsid w:val="00FB5A63"/>
    <w:rsid w:val="00FB5C13"/>
    <w:rsid w:val="00FB5FCE"/>
    <w:rsid w:val="00FB6244"/>
    <w:rsid w:val="00FB6626"/>
    <w:rsid w:val="00FB6673"/>
    <w:rsid w:val="00FB6ADE"/>
    <w:rsid w:val="00FB6EB3"/>
    <w:rsid w:val="00FB738C"/>
    <w:rsid w:val="00FB7510"/>
    <w:rsid w:val="00FB7868"/>
    <w:rsid w:val="00FC0101"/>
    <w:rsid w:val="00FC1251"/>
    <w:rsid w:val="00FC12E8"/>
    <w:rsid w:val="00FC16E9"/>
    <w:rsid w:val="00FC1AF2"/>
    <w:rsid w:val="00FC1BAA"/>
    <w:rsid w:val="00FC21D2"/>
    <w:rsid w:val="00FC2A2F"/>
    <w:rsid w:val="00FC2FC8"/>
    <w:rsid w:val="00FC375E"/>
    <w:rsid w:val="00FC37F9"/>
    <w:rsid w:val="00FC3A57"/>
    <w:rsid w:val="00FC3B44"/>
    <w:rsid w:val="00FC3B53"/>
    <w:rsid w:val="00FC425C"/>
    <w:rsid w:val="00FC464E"/>
    <w:rsid w:val="00FC4E86"/>
    <w:rsid w:val="00FC4EF3"/>
    <w:rsid w:val="00FC55ED"/>
    <w:rsid w:val="00FC56AC"/>
    <w:rsid w:val="00FC5AAF"/>
    <w:rsid w:val="00FC5F12"/>
    <w:rsid w:val="00FC61DA"/>
    <w:rsid w:val="00FC652F"/>
    <w:rsid w:val="00FC7769"/>
    <w:rsid w:val="00FC7AD6"/>
    <w:rsid w:val="00FC7C36"/>
    <w:rsid w:val="00FC7C7E"/>
    <w:rsid w:val="00FC7CAC"/>
    <w:rsid w:val="00FC7F5A"/>
    <w:rsid w:val="00FC7FC5"/>
    <w:rsid w:val="00FD0288"/>
    <w:rsid w:val="00FD07AC"/>
    <w:rsid w:val="00FD09D4"/>
    <w:rsid w:val="00FD0E87"/>
    <w:rsid w:val="00FD0EB7"/>
    <w:rsid w:val="00FD0F7D"/>
    <w:rsid w:val="00FD0FB2"/>
    <w:rsid w:val="00FD1276"/>
    <w:rsid w:val="00FD1531"/>
    <w:rsid w:val="00FD1B72"/>
    <w:rsid w:val="00FD241D"/>
    <w:rsid w:val="00FD2998"/>
    <w:rsid w:val="00FD301A"/>
    <w:rsid w:val="00FD37F9"/>
    <w:rsid w:val="00FD3996"/>
    <w:rsid w:val="00FD3A25"/>
    <w:rsid w:val="00FD3F8F"/>
    <w:rsid w:val="00FD42EB"/>
    <w:rsid w:val="00FD44F9"/>
    <w:rsid w:val="00FD460D"/>
    <w:rsid w:val="00FD4B72"/>
    <w:rsid w:val="00FD4D3C"/>
    <w:rsid w:val="00FD556B"/>
    <w:rsid w:val="00FD564B"/>
    <w:rsid w:val="00FD5F93"/>
    <w:rsid w:val="00FD5F97"/>
    <w:rsid w:val="00FD65D5"/>
    <w:rsid w:val="00FD6D80"/>
    <w:rsid w:val="00FD7392"/>
    <w:rsid w:val="00FD78B4"/>
    <w:rsid w:val="00FD7DE4"/>
    <w:rsid w:val="00FD7E09"/>
    <w:rsid w:val="00FE08BC"/>
    <w:rsid w:val="00FE107F"/>
    <w:rsid w:val="00FE10EC"/>
    <w:rsid w:val="00FE1AD5"/>
    <w:rsid w:val="00FE1C92"/>
    <w:rsid w:val="00FE2163"/>
    <w:rsid w:val="00FE245A"/>
    <w:rsid w:val="00FE287D"/>
    <w:rsid w:val="00FE29FD"/>
    <w:rsid w:val="00FE2B17"/>
    <w:rsid w:val="00FE2B4C"/>
    <w:rsid w:val="00FE3106"/>
    <w:rsid w:val="00FE35EA"/>
    <w:rsid w:val="00FE3B5B"/>
    <w:rsid w:val="00FE3CDB"/>
    <w:rsid w:val="00FE3D71"/>
    <w:rsid w:val="00FE41CB"/>
    <w:rsid w:val="00FE46EC"/>
    <w:rsid w:val="00FE4CD0"/>
    <w:rsid w:val="00FE5339"/>
    <w:rsid w:val="00FE540B"/>
    <w:rsid w:val="00FE567B"/>
    <w:rsid w:val="00FE5CEA"/>
    <w:rsid w:val="00FE5E24"/>
    <w:rsid w:val="00FE5E61"/>
    <w:rsid w:val="00FE5F78"/>
    <w:rsid w:val="00FE62C1"/>
    <w:rsid w:val="00FE6B14"/>
    <w:rsid w:val="00FE73AD"/>
    <w:rsid w:val="00FE745D"/>
    <w:rsid w:val="00FE7E85"/>
    <w:rsid w:val="00FF017E"/>
    <w:rsid w:val="00FF0325"/>
    <w:rsid w:val="00FF0672"/>
    <w:rsid w:val="00FF09B6"/>
    <w:rsid w:val="00FF0DD1"/>
    <w:rsid w:val="00FF0EDD"/>
    <w:rsid w:val="00FF15CE"/>
    <w:rsid w:val="00FF15E7"/>
    <w:rsid w:val="00FF2283"/>
    <w:rsid w:val="00FF2712"/>
    <w:rsid w:val="00FF29B3"/>
    <w:rsid w:val="00FF2B74"/>
    <w:rsid w:val="00FF2B77"/>
    <w:rsid w:val="00FF2C06"/>
    <w:rsid w:val="00FF2C42"/>
    <w:rsid w:val="00FF383E"/>
    <w:rsid w:val="00FF396B"/>
    <w:rsid w:val="00FF3C42"/>
    <w:rsid w:val="00FF3C5D"/>
    <w:rsid w:val="00FF414C"/>
    <w:rsid w:val="00FF4483"/>
    <w:rsid w:val="00FF45DE"/>
    <w:rsid w:val="00FF4828"/>
    <w:rsid w:val="00FF4932"/>
    <w:rsid w:val="00FF4B47"/>
    <w:rsid w:val="00FF4EDB"/>
    <w:rsid w:val="00FF5380"/>
    <w:rsid w:val="00FF544B"/>
    <w:rsid w:val="00FF5479"/>
    <w:rsid w:val="00FF5557"/>
    <w:rsid w:val="00FF56D2"/>
    <w:rsid w:val="00FF59AC"/>
    <w:rsid w:val="00FF5A39"/>
    <w:rsid w:val="00FF648D"/>
    <w:rsid w:val="00FF6A41"/>
    <w:rsid w:val="00FF6AF2"/>
    <w:rsid w:val="00FF6C3D"/>
    <w:rsid w:val="00FF6D7D"/>
    <w:rsid w:val="00FF6FFE"/>
    <w:rsid w:val="00FF7213"/>
    <w:rsid w:val="00FF76FD"/>
    <w:rsid w:val="00FF79E2"/>
    <w:rsid w:val="00FF79F0"/>
    <w:rsid w:val="00FF7E21"/>
    <w:rsid w:val="00FF7E44"/>
    <w:rsid w:val="15602AD1"/>
    <w:rsid w:val="2F927565"/>
    <w:rsid w:val="50032E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1471D6"/>
  <w15:docId w15:val="{22A1964E-1DB1-45E6-AE0B-EA8390C53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0" w:qFormat="1"/>
    <w:lsdException w:name="toc 5" w:semiHidden="1" w:uiPriority="0" w:qFormat="1"/>
    <w:lsdException w:name="toc 6" w:semiHidden="1" w:uiPriority="0" w:qFormat="1"/>
    <w:lsdException w:name="toc 7" w:semiHidden="1" w:uiPriority="0" w:qFormat="1"/>
    <w:lsdException w:name="toc 8" w:semiHidden="1" w:uiPriority="0" w:qFormat="1"/>
    <w:lsdException w:name="toc 9" w:semiHidden="1" w:uiPriority="0" w:qFormat="1"/>
    <w:lsdException w:name="Normal Indent" w:semiHidden="1" w:unhideWhenUsed="1"/>
    <w:lsdException w:name="footnote text" w:semiHidden="1" w:unhideWhenUsed="1"/>
    <w:lsdException w:name="annotation text" w:semiHidden="1" w:unhideWhenUsed="1" w:qFormat="1"/>
    <w:lsdException w:name="header" w:uiPriority="0"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qFormat="1"/>
    <w:lsdException w:name="Body Text First Indent 2" w:semiHidden="1" w:unhideWhenUsed="1"/>
    <w:lsdException w:name="Note Heading" w:semiHidden="1" w:unhideWhenUsed="1"/>
    <w:lsdException w:name="Body Text 2" w:semiHidden="1" w:uiPriority="0" w:qFormat="1"/>
    <w:lsdException w:name="Body Text 3" w:semiHidden="1" w:uiPriority="0" w:qFormat="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semiHidden="1" w:uiPriority="0" w:qFormat="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01EF"/>
    <w:pPr>
      <w:widowControl w:val="0"/>
      <w:jc w:val="both"/>
    </w:pPr>
    <w:rPr>
      <w:kern w:val="2"/>
      <w:sz w:val="21"/>
      <w:szCs w:val="24"/>
    </w:rPr>
  </w:style>
  <w:style w:type="paragraph" w:styleId="1">
    <w:name w:val="heading 1"/>
    <w:basedOn w:val="a"/>
    <w:next w:val="a"/>
    <w:link w:val="10"/>
    <w:qFormat/>
    <w:pPr>
      <w:keepNext/>
      <w:spacing w:beforeLines="50" w:before="50" w:afterLines="50" w:after="50"/>
      <w:jc w:val="left"/>
      <w:outlineLvl w:val="0"/>
    </w:pPr>
    <w:rPr>
      <w:b/>
      <w:sz w:val="32"/>
    </w:rPr>
  </w:style>
  <w:style w:type="paragraph" w:styleId="2">
    <w:name w:val="heading 2"/>
    <w:basedOn w:val="a"/>
    <w:next w:val="a"/>
    <w:link w:val="20"/>
    <w:qFormat/>
    <w:pPr>
      <w:keepNext/>
      <w:keepLines/>
      <w:spacing w:before="100" w:beforeAutospacing="1" w:after="100" w:afterAutospacing="1"/>
      <w:jc w:val="left"/>
      <w:outlineLvl w:val="1"/>
    </w:pPr>
    <w:rPr>
      <w:rFonts w:ascii="Arial" w:hAnsi="Arial"/>
      <w:b/>
      <w:bCs/>
      <w:sz w:val="28"/>
      <w:szCs w:val="32"/>
    </w:rPr>
  </w:style>
  <w:style w:type="paragraph" w:styleId="3">
    <w:name w:val="heading 3"/>
    <w:basedOn w:val="a"/>
    <w:next w:val="a"/>
    <w:link w:val="30"/>
    <w:qFormat/>
    <w:pPr>
      <w:keepNext/>
      <w:keepLines/>
      <w:spacing w:before="100" w:beforeAutospacing="1" w:after="100" w:afterAutospacing="1"/>
      <w:jc w:val="left"/>
      <w:outlineLvl w:val="2"/>
    </w:pPr>
    <w:rPr>
      <w:b/>
      <w:bCs/>
      <w:szCs w:val="32"/>
    </w:rPr>
  </w:style>
  <w:style w:type="paragraph" w:styleId="4">
    <w:name w:val="heading 4"/>
    <w:basedOn w:val="a"/>
    <w:next w:val="a"/>
    <w:qFormat/>
    <w:pPr>
      <w:keepNext/>
      <w:jc w:val="center"/>
      <w:outlineLvl w:val="3"/>
    </w:pPr>
    <w:rPr>
      <w:i/>
      <w:iCs/>
    </w:rPr>
  </w:style>
  <w:style w:type="paragraph" w:styleId="5">
    <w:name w:val="heading 5"/>
    <w:basedOn w:val="a"/>
    <w:next w:val="a"/>
    <w:qFormat/>
    <w:pPr>
      <w:keepNext/>
      <w:ind w:left="840"/>
      <w:outlineLvl w:val="4"/>
    </w:pPr>
    <w:rPr>
      <w:i/>
      <w:sz w:val="22"/>
    </w:rPr>
  </w:style>
  <w:style w:type="paragraph" w:styleId="6">
    <w:name w:val="heading 6"/>
    <w:basedOn w:val="a"/>
    <w:next w:val="a"/>
    <w:qFormat/>
    <w:pPr>
      <w:keepNext/>
      <w:ind w:left="300" w:firstLine="420"/>
      <w:outlineLvl w:val="5"/>
    </w:pPr>
    <w:rPr>
      <w:i/>
      <w:sz w:val="22"/>
    </w:rPr>
  </w:style>
  <w:style w:type="paragraph" w:styleId="7">
    <w:name w:val="heading 7"/>
    <w:basedOn w:val="a"/>
    <w:next w:val="a"/>
    <w:qFormat/>
    <w:pPr>
      <w:keepNext/>
      <w:ind w:left="720"/>
      <w:outlineLvl w:val="6"/>
    </w:pPr>
    <w:rPr>
      <w:i/>
      <w:sz w:val="22"/>
    </w:rPr>
  </w:style>
  <w:style w:type="paragraph" w:styleId="8">
    <w:name w:val="heading 8"/>
    <w:basedOn w:val="a"/>
    <w:next w:val="a"/>
    <w:qFormat/>
    <w:pPr>
      <w:keepNext/>
      <w:ind w:left="300" w:firstLine="420"/>
      <w:outlineLvl w:val="7"/>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qFormat/>
    <w:pPr>
      <w:ind w:left="1260"/>
      <w:jc w:val="left"/>
    </w:pPr>
    <w:rPr>
      <w:szCs w:val="21"/>
    </w:rPr>
  </w:style>
  <w:style w:type="paragraph" w:styleId="a3">
    <w:name w:val="Document Map"/>
    <w:basedOn w:val="a"/>
    <w:semiHidden/>
    <w:qFormat/>
    <w:pPr>
      <w:shd w:val="clear" w:color="auto" w:fill="000080"/>
    </w:pPr>
  </w:style>
  <w:style w:type="paragraph" w:styleId="a4">
    <w:name w:val="annotation text"/>
    <w:basedOn w:val="a"/>
    <w:link w:val="a5"/>
    <w:uiPriority w:val="99"/>
    <w:semiHidden/>
    <w:unhideWhenUsed/>
    <w:qFormat/>
    <w:pPr>
      <w:jc w:val="left"/>
    </w:pPr>
  </w:style>
  <w:style w:type="paragraph" w:styleId="31">
    <w:name w:val="Body Text 3"/>
    <w:basedOn w:val="a"/>
    <w:semiHidden/>
    <w:qFormat/>
    <w:rPr>
      <w:i/>
      <w:iCs/>
    </w:rPr>
  </w:style>
  <w:style w:type="paragraph" w:styleId="a6">
    <w:name w:val="Body Text"/>
    <w:basedOn w:val="a"/>
    <w:link w:val="a7"/>
    <w:semiHidden/>
    <w:qFormat/>
    <w:rPr>
      <w:i/>
      <w:iCs/>
      <w:sz w:val="18"/>
    </w:rPr>
  </w:style>
  <w:style w:type="paragraph" w:styleId="a8">
    <w:name w:val="Body Text Indent"/>
    <w:basedOn w:val="a"/>
    <w:semiHidden/>
    <w:qFormat/>
    <w:pPr>
      <w:tabs>
        <w:tab w:val="left" w:pos="3346"/>
      </w:tabs>
      <w:ind w:firstLine="495"/>
    </w:pPr>
    <w:rPr>
      <w:i/>
      <w:iCs/>
    </w:rPr>
  </w:style>
  <w:style w:type="paragraph" w:styleId="TOC5">
    <w:name w:val="toc 5"/>
    <w:basedOn w:val="a"/>
    <w:next w:val="a"/>
    <w:semiHidden/>
    <w:qFormat/>
    <w:pPr>
      <w:ind w:left="840"/>
      <w:jc w:val="left"/>
    </w:pPr>
    <w:rPr>
      <w:szCs w:val="21"/>
    </w:rPr>
  </w:style>
  <w:style w:type="paragraph" w:styleId="TOC3">
    <w:name w:val="toc 3"/>
    <w:basedOn w:val="a"/>
    <w:next w:val="a"/>
    <w:uiPriority w:val="39"/>
    <w:qFormat/>
    <w:pPr>
      <w:tabs>
        <w:tab w:val="left" w:pos="1260"/>
        <w:tab w:val="right" w:leader="dot" w:pos="8494"/>
      </w:tabs>
      <w:ind w:left="420"/>
      <w:jc w:val="left"/>
    </w:pPr>
    <w:rPr>
      <w:i/>
      <w:iCs/>
    </w:rPr>
  </w:style>
  <w:style w:type="paragraph" w:styleId="TOC8">
    <w:name w:val="toc 8"/>
    <w:basedOn w:val="a"/>
    <w:next w:val="a"/>
    <w:semiHidden/>
    <w:qFormat/>
    <w:pPr>
      <w:ind w:left="1470"/>
      <w:jc w:val="left"/>
    </w:pPr>
    <w:rPr>
      <w:szCs w:val="21"/>
    </w:rPr>
  </w:style>
  <w:style w:type="paragraph" w:styleId="21">
    <w:name w:val="Body Text Indent 2"/>
    <w:basedOn w:val="a"/>
    <w:semiHidden/>
    <w:qFormat/>
    <w:pPr>
      <w:tabs>
        <w:tab w:val="left" w:pos="3346"/>
      </w:tabs>
      <w:ind w:firstLineChars="200" w:firstLine="477"/>
    </w:pPr>
    <w:rPr>
      <w:i/>
      <w:iCs/>
    </w:rPr>
  </w:style>
  <w:style w:type="paragraph" w:styleId="a9">
    <w:name w:val="Balloon Text"/>
    <w:basedOn w:val="a"/>
    <w:link w:val="aa"/>
    <w:uiPriority w:val="99"/>
    <w:semiHidden/>
    <w:unhideWhenUsed/>
    <w:qFormat/>
    <w:rPr>
      <w:rFonts w:ascii="宋体"/>
      <w:sz w:val="18"/>
      <w:szCs w:val="18"/>
    </w:rPr>
  </w:style>
  <w:style w:type="paragraph" w:styleId="ab">
    <w:name w:val="footer"/>
    <w:basedOn w:val="a"/>
    <w:link w:val="ac"/>
    <w:qFormat/>
    <w:pPr>
      <w:tabs>
        <w:tab w:val="center" w:pos="4153"/>
        <w:tab w:val="right" w:pos="8306"/>
      </w:tabs>
      <w:snapToGrid w:val="0"/>
      <w:jc w:val="left"/>
    </w:pPr>
    <w:rPr>
      <w:sz w:val="18"/>
      <w:szCs w:val="18"/>
    </w:rPr>
  </w:style>
  <w:style w:type="paragraph" w:styleId="ad">
    <w:name w:val="header"/>
    <w:basedOn w:val="a"/>
    <w:link w:val="ae"/>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b/>
      <w:bCs/>
      <w:caps/>
    </w:rPr>
  </w:style>
  <w:style w:type="paragraph" w:styleId="TOC4">
    <w:name w:val="toc 4"/>
    <w:basedOn w:val="a"/>
    <w:next w:val="a"/>
    <w:semiHidden/>
    <w:qFormat/>
    <w:pPr>
      <w:ind w:left="630"/>
      <w:jc w:val="left"/>
    </w:pPr>
    <w:rPr>
      <w:szCs w:val="21"/>
    </w:rPr>
  </w:style>
  <w:style w:type="paragraph" w:styleId="TOC6">
    <w:name w:val="toc 6"/>
    <w:basedOn w:val="a"/>
    <w:next w:val="a"/>
    <w:semiHidden/>
    <w:qFormat/>
    <w:pPr>
      <w:ind w:left="1050"/>
      <w:jc w:val="left"/>
    </w:pPr>
    <w:rPr>
      <w:szCs w:val="21"/>
    </w:rPr>
  </w:style>
  <w:style w:type="paragraph" w:styleId="32">
    <w:name w:val="Body Text Indent 3"/>
    <w:basedOn w:val="a"/>
    <w:semiHidden/>
    <w:qFormat/>
    <w:pPr>
      <w:ind w:firstLine="420"/>
    </w:pPr>
    <w:rPr>
      <w:i/>
      <w:iCs/>
      <w:sz w:val="18"/>
    </w:rPr>
  </w:style>
  <w:style w:type="paragraph" w:styleId="TOC2">
    <w:name w:val="toc 2"/>
    <w:basedOn w:val="a"/>
    <w:next w:val="a"/>
    <w:uiPriority w:val="39"/>
    <w:qFormat/>
    <w:pPr>
      <w:ind w:left="210"/>
      <w:jc w:val="left"/>
    </w:pPr>
    <w:rPr>
      <w:smallCaps/>
    </w:rPr>
  </w:style>
  <w:style w:type="paragraph" w:styleId="TOC9">
    <w:name w:val="toc 9"/>
    <w:basedOn w:val="a"/>
    <w:next w:val="a"/>
    <w:semiHidden/>
    <w:qFormat/>
    <w:pPr>
      <w:ind w:left="1680"/>
      <w:jc w:val="left"/>
    </w:pPr>
    <w:rPr>
      <w:szCs w:val="21"/>
    </w:rPr>
  </w:style>
  <w:style w:type="paragraph" w:styleId="22">
    <w:name w:val="Body Text 2"/>
    <w:basedOn w:val="a"/>
    <w:semiHidden/>
    <w:qFormat/>
    <w:pPr>
      <w:keepLines/>
      <w:widowControl/>
    </w:pPr>
    <w:rPr>
      <w:i/>
      <w:snapToGrid w:val="0"/>
      <w:kern w:val="0"/>
      <w:sz w:val="20"/>
      <w:szCs w:val="20"/>
      <w:lang w:eastAsia="en-US"/>
    </w:rPr>
  </w:style>
  <w:style w:type="paragraph" w:styleId="af">
    <w:name w:val="Normal (Web)"/>
    <w:basedOn w:val="a"/>
    <w:uiPriority w:val="99"/>
    <w:semiHidden/>
    <w:unhideWhenUsed/>
    <w:qFormat/>
    <w:pPr>
      <w:widowControl/>
      <w:spacing w:before="100" w:beforeAutospacing="1" w:after="100" w:afterAutospacing="1"/>
      <w:jc w:val="left"/>
    </w:pPr>
    <w:rPr>
      <w:rFonts w:ascii="宋体" w:hAnsi="宋体" w:cs="宋体"/>
      <w:kern w:val="0"/>
      <w:sz w:val="24"/>
    </w:rPr>
  </w:style>
  <w:style w:type="paragraph" w:styleId="af0">
    <w:name w:val="Title"/>
    <w:basedOn w:val="a"/>
    <w:qFormat/>
    <w:pPr>
      <w:spacing w:before="240" w:after="60"/>
      <w:jc w:val="center"/>
      <w:outlineLvl w:val="0"/>
    </w:pPr>
    <w:rPr>
      <w:rFonts w:ascii="Arial" w:hAnsi="Arial" w:cs="Arial"/>
      <w:b/>
      <w:bCs/>
      <w:sz w:val="32"/>
      <w:szCs w:val="32"/>
    </w:rPr>
  </w:style>
  <w:style w:type="paragraph" w:styleId="af1">
    <w:name w:val="annotation subject"/>
    <w:basedOn w:val="a4"/>
    <w:next w:val="a4"/>
    <w:link w:val="af2"/>
    <w:uiPriority w:val="99"/>
    <w:semiHidden/>
    <w:unhideWhenUsed/>
    <w:qFormat/>
    <w:rPr>
      <w:b/>
      <w:bCs/>
    </w:rPr>
  </w:style>
  <w:style w:type="paragraph" w:styleId="af3">
    <w:name w:val="Body Text First Indent"/>
    <w:basedOn w:val="a6"/>
    <w:link w:val="af4"/>
    <w:uiPriority w:val="99"/>
    <w:semiHidden/>
    <w:unhideWhenUsed/>
    <w:qFormat/>
    <w:pPr>
      <w:spacing w:after="120"/>
      <w:ind w:firstLineChars="100" w:firstLine="420"/>
    </w:pPr>
    <w:rPr>
      <w:i w:val="0"/>
      <w:iCs w:val="0"/>
      <w:sz w:val="21"/>
    </w:rPr>
  </w:style>
  <w:style w:type="table" w:styleId="af5">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0"/>
    <w:uiPriority w:val="22"/>
    <w:qFormat/>
    <w:rPr>
      <w:b/>
      <w:bCs/>
    </w:rPr>
  </w:style>
  <w:style w:type="character" w:styleId="af7">
    <w:name w:val="page number"/>
    <w:basedOn w:val="a0"/>
    <w:semiHidden/>
    <w:qFormat/>
  </w:style>
  <w:style w:type="character" w:styleId="af8">
    <w:name w:val="FollowedHyperlink"/>
    <w:semiHidden/>
    <w:qFormat/>
    <w:rPr>
      <w:color w:val="800080"/>
      <w:u w:val="single"/>
    </w:rPr>
  </w:style>
  <w:style w:type="character" w:styleId="af9">
    <w:name w:val="Hyperlink"/>
    <w:uiPriority w:val="99"/>
    <w:qFormat/>
    <w:rPr>
      <w:color w:val="0000FF"/>
      <w:u w:val="single"/>
    </w:rPr>
  </w:style>
  <w:style w:type="character" w:styleId="afa">
    <w:name w:val="annotation reference"/>
    <w:basedOn w:val="a0"/>
    <w:uiPriority w:val="99"/>
    <w:semiHidden/>
    <w:unhideWhenUsed/>
    <w:qFormat/>
    <w:rPr>
      <w:sz w:val="21"/>
      <w:szCs w:val="21"/>
    </w:rPr>
  </w:style>
  <w:style w:type="paragraph" w:customStyle="1" w:styleId="Normal0">
    <w:name w:val="Normal0"/>
    <w:qFormat/>
    <w:rPr>
      <w:lang w:eastAsia="en-US"/>
    </w:rPr>
  </w:style>
  <w:style w:type="paragraph" w:customStyle="1" w:styleId="Title2">
    <w:name w:val="Title 2"/>
    <w:basedOn w:val="Normal0"/>
    <w:next w:val="af0"/>
    <w:qFormat/>
    <w:pPr>
      <w:spacing w:before="120" w:after="120"/>
      <w:jc w:val="center"/>
    </w:pPr>
    <w:rPr>
      <w:rFonts w:ascii="Book Antiqua" w:hAnsi="Book Antiqua"/>
      <w:b/>
    </w:rPr>
  </w:style>
  <w:style w:type="paragraph" w:customStyle="1" w:styleId="abstract">
    <w:name w:val="abstract"/>
    <w:basedOn w:val="a"/>
    <w:next w:val="a"/>
    <w:qFormat/>
    <w:pPr>
      <w:widowControl/>
      <w:spacing w:before="120" w:after="120"/>
      <w:ind w:left="1440" w:right="1440"/>
    </w:pPr>
    <w:rPr>
      <w:rFonts w:ascii="Book Antiqua" w:eastAsia="Times New Roman" w:hAnsi="Book Antiqua"/>
      <w:i/>
      <w:kern w:val="0"/>
      <w:sz w:val="20"/>
      <w:szCs w:val="20"/>
      <w:lang w:eastAsia="en-US"/>
    </w:rPr>
  </w:style>
  <w:style w:type="character" w:customStyle="1" w:styleId="aa">
    <w:name w:val="批注框文本 字符"/>
    <w:basedOn w:val="a0"/>
    <w:link w:val="a9"/>
    <w:uiPriority w:val="99"/>
    <w:semiHidden/>
    <w:qFormat/>
    <w:rPr>
      <w:rFonts w:ascii="宋体"/>
      <w:kern w:val="2"/>
      <w:sz w:val="18"/>
      <w:szCs w:val="18"/>
    </w:rPr>
  </w:style>
  <w:style w:type="paragraph" w:styleId="afb">
    <w:name w:val="List Paragraph"/>
    <w:basedOn w:val="a"/>
    <w:uiPriority w:val="34"/>
    <w:qFormat/>
    <w:pPr>
      <w:ind w:left="720"/>
      <w:contextualSpacing/>
    </w:pPr>
  </w:style>
  <w:style w:type="paragraph" w:customStyle="1" w:styleId="TOC10">
    <w:name w:val="TOC 标题1"/>
    <w:basedOn w:val="1"/>
    <w:next w:val="a"/>
    <w:uiPriority w:val="39"/>
    <w:semiHidden/>
    <w:unhideWhenUsed/>
    <w:qFormat/>
    <w:pPr>
      <w:keepLines/>
      <w:widowControl/>
      <w:spacing w:beforeLines="0" w:before="480" w:afterLines="0" w:after="0" w:line="276" w:lineRule="auto"/>
      <w:outlineLvl w:val="9"/>
    </w:pPr>
    <w:rPr>
      <w:rFonts w:asciiTheme="majorHAnsi" w:eastAsiaTheme="majorEastAsia" w:hAnsiTheme="majorHAnsi" w:cstheme="majorBidi"/>
      <w:bCs/>
      <w:color w:val="365F91" w:themeColor="accent1" w:themeShade="BF"/>
      <w:kern w:val="0"/>
      <w:sz w:val="28"/>
      <w:szCs w:val="28"/>
    </w:rPr>
  </w:style>
  <w:style w:type="character" w:customStyle="1" w:styleId="20">
    <w:name w:val="标题 2 字符"/>
    <w:basedOn w:val="a0"/>
    <w:link w:val="2"/>
    <w:qFormat/>
    <w:rPr>
      <w:rFonts w:ascii="Arial" w:hAnsi="Arial"/>
      <w:b/>
      <w:bCs/>
      <w:kern w:val="2"/>
      <w:sz w:val="28"/>
      <w:szCs w:val="32"/>
    </w:rPr>
  </w:style>
  <w:style w:type="character" w:customStyle="1" w:styleId="30">
    <w:name w:val="标题 3 字符"/>
    <w:basedOn w:val="a0"/>
    <w:link w:val="3"/>
    <w:qFormat/>
    <w:rPr>
      <w:b/>
      <w:bCs/>
      <w:kern w:val="2"/>
      <w:sz w:val="21"/>
      <w:szCs w:val="32"/>
    </w:rPr>
  </w:style>
  <w:style w:type="character" w:customStyle="1" w:styleId="csspropvalue">
    <w:name w:val="csspropvalue"/>
    <w:basedOn w:val="a0"/>
    <w:qFormat/>
  </w:style>
  <w:style w:type="paragraph" w:customStyle="1" w:styleId="afc">
    <w:name w:val="正文题目"/>
    <w:basedOn w:val="a"/>
    <w:next w:val="a"/>
    <w:qFormat/>
    <w:pPr>
      <w:spacing w:beforeLines="50" w:before="156" w:afterLines="50" w:after="156" w:line="360" w:lineRule="auto"/>
      <w:jc w:val="center"/>
      <w:outlineLvl w:val="0"/>
    </w:pPr>
    <w:rPr>
      <w:b/>
      <w:iCs/>
      <w:sz w:val="36"/>
      <w:szCs w:val="20"/>
    </w:rPr>
  </w:style>
  <w:style w:type="paragraph" w:customStyle="1" w:styleId="I-2-siobest--">
    <w:name w:val="I-2-siobest-封面-单位名称"/>
    <w:basedOn w:val="a"/>
    <w:qFormat/>
    <w:pPr>
      <w:spacing w:beforeLines="50" w:before="156" w:afterLines="50" w:after="156" w:line="360" w:lineRule="auto"/>
      <w:jc w:val="center"/>
      <w:outlineLvl w:val="0"/>
    </w:pPr>
    <w:rPr>
      <w:rFonts w:eastAsia="黑体"/>
      <w:b/>
      <w:iCs/>
      <w:sz w:val="28"/>
      <w:szCs w:val="28"/>
    </w:rPr>
  </w:style>
  <w:style w:type="character" w:styleId="afd">
    <w:name w:val="Placeholder Text"/>
    <w:basedOn w:val="a0"/>
    <w:uiPriority w:val="99"/>
    <w:semiHidden/>
    <w:qFormat/>
    <w:rPr>
      <w:color w:val="808080"/>
    </w:rPr>
  </w:style>
  <w:style w:type="character" w:customStyle="1" w:styleId="ae">
    <w:name w:val="页眉 字符"/>
    <w:link w:val="ad"/>
    <w:qFormat/>
    <w:rPr>
      <w:kern w:val="2"/>
      <w:sz w:val="18"/>
      <w:szCs w:val="18"/>
    </w:rPr>
  </w:style>
  <w:style w:type="character" w:customStyle="1" w:styleId="ac">
    <w:name w:val="页脚 字符"/>
    <w:link w:val="ab"/>
    <w:qFormat/>
    <w:rPr>
      <w:kern w:val="2"/>
      <w:sz w:val="18"/>
      <w:szCs w:val="18"/>
    </w:rPr>
  </w:style>
  <w:style w:type="paragraph" w:customStyle="1" w:styleId="afe">
    <w:name w:val="文档正文"/>
    <w:basedOn w:val="af3"/>
    <w:link w:val="Char"/>
    <w:qFormat/>
    <w:pPr>
      <w:spacing w:before="100" w:after="0" w:line="360" w:lineRule="auto"/>
      <w:ind w:firstLineChars="0" w:firstLine="425"/>
      <w:textAlignment w:val="baseline"/>
    </w:pPr>
  </w:style>
  <w:style w:type="character" w:customStyle="1" w:styleId="Char">
    <w:name w:val="文档正文 Char"/>
    <w:basedOn w:val="af4"/>
    <w:link w:val="afe"/>
    <w:qFormat/>
    <w:rPr>
      <w:i w:val="0"/>
      <w:iCs w:val="0"/>
      <w:kern w:val="2"/>
      <w:sz w:val="21"/>
      <w:szCs w:val="24"/>
    </w:rPr>
  </w:style>
  <w:style w:type="character" w:customStyle="1" w:styleId="af4">
    <w:name w:val="正文文本首行缩进 字符"/>
    <w:basedOn w:val="a7"/>
    <w:link w:val="af3"/>
    <w:uiPriority w:val="99"/>
    <w:semiHidden/>
    <w:qFormat/>
    <w:rPr>
      <w:i w:val="0"/>
      <w:iCs w:val="0"/>
      <w:kern w:val="2"/>
      <w:sz w:val="21"/>
      <w:szCs w:val="24"/>
    </w:rPr>
  </w:style>
  <w:style w:type="character" w:customStyle="1" w:styleId="a7">
    <w:name w:val="正文文本 字符"/>
    <w:basedOn w:val="a0"/>
    <w:link w:val="a6"/>
    <w:semiHidden/>
    <w:qFormat/>
    <w:rPr>
      <w:i/>
      <w:iCs/>
      <w:kern w:val="2"/>
      <w:sz w:val="18"/>
      <w:szCs w:val="24"/>
    </w:rPr>
  </w:style>
  <w:style w:type="character" w:customStyle="1" w:styleId="a5">
    <w:name w:val="批注文字 字符"/>
    <w:basedOn w:val="a0"/>
    <w:link w:val="a4"/>
    <w:uiPriority w:val="99"/>
    <w:semiHidden/>
    <w:qFormat/>
    <w:rPr>
      <w:kern w:val="2"/>
      <w:sz w:val="21"/>
      <w:szCs w:val="24"/>
    </w:rPr>
  </w:style>
  <w:style w:type="character" w:customStyle="1" w:styleId="af2">
    <w:name w:val="批注主题 字符"/>
    <w:basedOn w:val="a5"/>
    <w:link w:val="af1"/>
    <w:uiPriority w:val="99"/>
    <w:semiHidden/>
    <w:qFormat/>
    <w:rPr>
      <w:b/>
      <w:bCs/>
      <w:kern w:val="2"/>
      <w:sz w:val="21"/>
      <w:szCs w:val="24"/>
    </w:rPr>
  </w:style>
  <w:style w:type="character" w:customStyle="1" w:styleId="10">
    <w:name w:val="标题 1 字符"/>
    <w:basedOn w:val="a0"/>
    <w:link w:val="1"/>
    <w:qFormat/>
    <w:rPr>
      <w:b/>
      <w:kern w:val="2"/>
      <w:sz w:val="32"/>
      <w:szCs w:val="24"/>
    </w:rPr>
  </w:style>
  <w:style w:type="character" w:customStyle="1" w:styleId="ql-author-1041246">
    <w:name w:val="ql-author-1041246"/>
    <w:basedOn w:val="a0"/>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comments" Target="comments.xml"/><Relationship Id="rId139" Type="http://schemas.openxmlformats.org/officeDocument/2006/relationships/image" Target="media/image125.png"/><Relationship Id="rId85" Type="http://schemas.openxmlformats.org/officeDocument/2006/relationships/image" Target="media/image77.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webSettings" Target="webSettings.xml"/><Relationship Id="rId23" Type="http://schemas.openxmlformats.org/officeDocument/2006/relationships/image" Target="media/image15.png"/><Relationship Id="rId119" Type="http://schemas.microsoft.com/office/2011/relationships/commentsExtended" Target="commentsExtended.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microsoft.com/office/2016/09/relationships/commentsIds" Target="commentsIds.xml"/><Relationship Id="rId141" Type="http://schemas.openxmlformats.org/officeDocument/2006/relationships/image" Target="media/image127.png"/><Relationship Id="rId7" Type="http://schemas.openxmlformats.org/officeDocument/2006/relationships/footnotes" Target="footnotes.xml"/><Relationship Id="rId162" Type="http://schemas.openxmlformats.org/officeDocument/2006/relationships/image" Target="media/image148.png"/><Relationship Id="rId183" Type="http://schemas.openxmlformats.org/officeDocument/2006/relationships/image" Target="media/image169.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developer.amazonservices.com/" TargetMode="External"/><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rh.bankofchina.com/search/whpj/search.jsp" TargetMode="External"/><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rh.bankofchina.com/search/whpj/search.jsp"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2.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3.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4.png"/><Relationship Id="rId213" Type="http://schemas.microsoft.com/office/2011/relationships/people" Target="people.xml"/><Relationship Id="rId2" Type="http://schemas.openxmlformats.org/officeDocument/2006/relationships/customXml" Target="../customXml/item2.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7CB232A-AE07-4CD4-86CC-3FAAB2C7B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151</Pages>
  <Words>9220</Words>
  <Characters>52559</Characters>
  <Application>Microsoft Office Word</Application>
  <DocSecurity>0</DocSecurity>
  <Lines>437</Lines>
  <Paragraphs>123</Paragraphs>
  <ScaleCrop>false</ScaleCrop>
  <Company>SBell</Company>
  <LinksUpToDate>false</LinksUpToDate>
  <CharactersWithSpaces>61656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中邮海外仓 }</dc:title>
  <dc:creator>wangyijiang</dc:creator>
  <cp:keywords>v1.4.6</cp:keywords>
  <cp:lastModifiedBy>胤俊 伍</cp:lastModifiedBy>
  <cp:revision>1322</cp:revision>
  <cp:lastPrinted>2001-08-09T04:38:00Z</cp:lastPrinted>
  <dcterms:created xsi:type="dcterms:W3CDTF">2018-01-18T01:23:00Z</dcterms:created>
  <dcterms:modified xsi:type="dcterms:W3CDTF">2019-07-01T01:01:00Z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